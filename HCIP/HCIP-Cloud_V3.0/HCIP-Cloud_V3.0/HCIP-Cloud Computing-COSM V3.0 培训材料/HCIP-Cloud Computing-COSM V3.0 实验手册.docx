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794573" w14:textId="77777777" w:rsidR="0020153C" w:rsidRDefault="0020153C" w:rsidP="0020153C">
      <w:pPr>
        <w:ind w:left="0"/>
      </w:pPr>
    </w:p>
    <w:p w14:paraId="196A4D35" w14:textId="77777777" w:rsidR="0020153C" w:rsidRDefault="0020153C" w:rsidP="0020153C">
      <w:pPr>
        <w:ind w:left="0"/>
      </w:pPr>
    </w:p>
    <w:p w14:paraId="1E20AA9F" w14:textId="77777777" w:rsidR="0020153C" w:rsidRDefault="0020153C" w:rsidP="0020153C">
      <w:pPr>
        <w:pStyle w:val="Cover2"/>
        <w:rPr>
          <w:lang w:eastAsia="zh-CN"/>
        </w:rPr>
      </w:pPr>
    </w:p>
    <w:p w14:paraId="663E4A5C" w14:textId="32E838C4" w:rsidR="0020153C" w:rsidRDefault="0020153C" w:rsidP="0020153C">
      <w:pPr>
        <w:pStyle w:val="Cover2"/>
        <w:rPr>
          <w:lang w:eastAsia="zh-CN"/>
        </w:rPr>
      </w:pPr>
    </w:p>
    <w:p w14:paraId="7EB798E3" w14:textId="77777777" w:rsidR="0020153C" w:rsidRPr="00C00DDA" w:rsidRDefault="0020153C" w:rsidP="0020153C">
      <w:pPr>
        <w:pStyle w:val="cover--"/>
      </w:pPr>
      <w:r>
        <w:rPr>
          <w:noProof/>
          <w:lang w:eastAsia="en-US"/>
        </w:rPr>
        <w:fldChar w:fldCharType="begin"/>
      </w:r>
      <w:r>
        <w:rPr>
          <w:noProof/>
        </w:rPr>
        <w:instrText xml:space="preserve"> DOCPROPERTY  "Product&amp;Project Name" </w:instrText>
      </w:r>
      <w:r>
        <w:rPr>
          <w:noProof/>
          <w:lang w:eastAsia="en-US"/>
        </w:rPr>
        <w:fldChar w:fldCharType="end"/>
      </w:r>
    </w:p>
    <w:p w14:paraId="64714B20" w14:textId="71D489E1" w:rsidR="0020153C" w:rsidRDefault="00A40B00" w:rsidP="0020153C">
      <w:pPr>
        <w:pStyle w:val="cover--"/>
        <w:rPr>
          <w:noProof/>
        </w:rPr>
      </w:pPr>
      <w:r>
        <w:rPr>
          <w:rFonts w:hint="eastAsia"/>
          <w:noProof/>
        </w:rPr>
        <w:t>HCIP-Cloud Computing</w:t>
      </w:r>
    </w:p>
    <w:p w14:paraId="0A32430A" w14:textId="7DCAB6C4" w:rsidR="0020153C" w:rsidRDefault="00ED63E1" w:rsidP="005A7694">
      <w:pPr>
        <w:pStyle w:val="cover--"/>
        <w:rPr>
          <w:noProof/>
        </w:rPr>
      </w:pPr>
      <w:r>
        <w:rPr>
          <w:noProof/>
        </w:rPr>
        <w:t>COSM</w:t>
      </w:r>
      <w:r w:rsidR="0020153C">
        <w:rPr>
          <w:rFonts w:hint="eastAsia"/>
          <w:noProof/>
        </w:rPr>
        <w:t>实验</w:t>
      </w:r>
      <w:r w:rsidR="0020153C">
        <w:rPr>
          <w:noProof/>
        </w:rPr>
        <w:t>指导</w:t>
      </w:r>
      <w:r w:rsidR="0020153C">
        <w:rPr>
          <w:rFonts w:hint="eastAsia"/>
          <w:noProof/>
        </w:rPr>
        <w:t>手册</w:t>
      </w:r>
    </w:p>
    <w:p w14:paraId="45427A13" w14:textId="7D715F96" w:rsidR="0020153C" w:rsidRDefault="0020153C" w:rsidP="0020153C">
      <w:pPr>
        <w:pStyle w:val="Cover2"/>
        <w:rPr>
          <w:lang w:eastAsia="zh-CN"/>
        </w:rPr>
      </w:pPr>
      <w:r>
        <w:rPr>
          <w:rFonts w:hint="eastAsia"/>
          <w:lang w:eastAsia="zh-CN"/>
        </w:rPr>
        <w:t>版</w:t>
      </w:r>
      <w:bookmarkStart w:id="0" w:name="_GoBack"/>
      <w:bookmarkEnd w:id="0"/>
      <w:r>
        <w:rPr>
          <w:rFonts w:hint="eastAsia"/>
          <w:lang w:eastAsia="zh-CN"/>
        </w:rPr>
        <w:t>本</w:t>
      </w:r>
      <w:r w:rsidR="00ED63E1">
        <w:rPr>
          <w:lang w:eastAsia="zh-CN"/>
        </w:rPr>
        <w:t>:1</w:t>
      </w:r>
      <w:r>
        <w:rPr>
          <w:lang w:eastAsia="zh-CN"/>
        </w:rPr>
        <w:t>.0</w:t>
      </w:r>
    </w:p>
    <w:p w14:paraId="22520186" w14:textId="77777777" w:rsidR="0020153C" w:rsidRPr="00E75EA5" w:rsidRDefault="0020153C" w:rsidP="0020153C">
      <w:pPr>
        <w:pStyle w:val="Cover2"/>
        <w:rPr>
          <w:lang w:eastAsia="zh-CN"/>
        </w:rPr>
      </w:pPr>
    </w:p>
    <w:p w14:paraId="3F112442" w14:textId="77777777" w:rsidR="0020153C" w:rsidRDefault="0020153C" w:rsidP="0020153C">
      <w:pPr>
        <w:pStyle w:val="Cover2"/>
        <w:rPr>
          <w:lang w:eastAsia="zh-CN"/>
        </w:rPr>
      </w:pPr>
    </w:p>
    <w:p w14:paraId="0FA8C2C2" w14:textId="77777777" w:rsidR="0020153C" w:rsidRDefault="0020153C" w:rsidP="0020153C">
      <w:pPr>
        <w:pStyle w:val="Cover2"/>
        <w:rPr>
          <w:lang w:eastAsia="zh-CN"/>
        </w:rPr>
      </w:pPr>
    </w:p>
    <w:p w14:paraId="58444A97" w14:textId="77777777" w:rsidR="0020153C" w:rsidRDefault="0020153C" w:rsidP="0020153C">
      <w:pPr>
        <w:pStyle w:val="Cover2"/>
        <w:rPr>
          <w:lang w:eastAsia="zh-CN"/>
        </w:rPr>
      </w:pPr>
    </w:p>
    <w:p w14:paraId="4EEE72F3" w14:textId="77777777" w:rsidR="0020153C" w:rsidRDefault="0020153C" w:rsidP="0020153C">
      <w:pPr>
        <w:pStyle w:val="Cover2"/>
        <w:rPr>
          <w:lang w:eastAsia="zh-CN"/>
        </w:rPr>
      </w:pPr>
    </w:p>
    <w:p w14:paraId="2CBCA3ED" w14:textId="77777777" w:rsidR="0020153C" w:rsidRDefault="0020153C" w:rsidP="0020153C">
      <w:pPr>
        <w:pStyle w:val="Cover2"/>
        <w:rPr>
          <w:lang w:eastAsia="zh-CN"/>
        </w:rPr>
      </w:pPr>
      <w:bookmarkStart w:id="1" w:name="_Hlk487192005"/>
    </w:p>
    <w:p w14:paraId="5BE99828" w14:textId="77777777" w:rsidR="0020153C" w:rsidRDefault="0020153C" w:rsidP="0020153C">
      <w:pPr>
        <w:pStyle w:val="Cover2"/>
        <w:rPr>
          <w:lang w:eastAsia="zh-CN"/>
        </w:rPr>
      </w:pPr>
    </w:p>
    <w:p w14:paraId="2B7F274D" w14:textId="77777777" w:rsidR="0020153C" w:rsidRDefault="0020153C" w:rsidP="0020153C">
      <w:pPr>
        <w:pStyle w:val="Cover2"/>
        <w:jc w:val="left"/>
        <w:rPr>
          <w:lang w:eastAsia="zh-CN"/>
        </w:rPr>
      </w:pPr>
    </w:p>
    <w:p w14:paraId="4813769C" w14:textId="77777777" w:rsidR="0020153C" w:rsidRDefault="0020153C" w:rsidP="0020153C">
      <w:pPr>
        <w:pStyle w:val="cover--"/>
        <w:rPr>
          <w:noProof/>
        </w:rPr>
      </w:pPr>
      <w:r>
        <w:rPr>
          <w:noProof/>
        </w:rPr>
        <w:drawing>
          <wp:inline distT="0" distB="0" distL="0" distR="0" wp14:anchorId="6CA1F544" wp14:editId="1C4B0FF7">
            <wp:extent cx="942975" cy="914400"/>
            <wp:effectExtent l="19050" t="0" r="9525" b="0"/>
            <wp:docPr id="3" name="图片 2" descr="附件1-1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附件1-16K"/>
                    <pic:cNvPicPr>
                      <a:picLocks noChangeAspect="1" noChangeArrowheads="1"/>
                    </pic:cNvPicPr>
                  </pic:nvPicPr>
                  <pic:blipFill>
                    <a:blip r:embed="rId12" cstate="print"/>
                    <a:srcRect/>
                    <a:stretch>
                      <a:fillRect/>
                    </a:stretch>
                  </pic:blipFill>
                  <pic:spPr bwMode="auto">
                    <a:xfrm>
                      <a:off x="0" y="0"/>
                      <a:ext cx="942975" cy="914400"/>
                    </a:xfrm>
                    <a:prstGeom prst="rect">
                      <a:avLst/>
                    </a:prstGeom>
                    <a:noFill/>
                    <a:ln w="9525">
                      <a:noFill/>
                      <a:miter lim="800000"/>
                      <a:headEnd/>
                      <a:tailEnd/>
                    </a:ln>
                  </pic:spPr>
                </pic:pic>
              </a:graphicData>
            </a:graphic>
          </wp:inline>
        </w:drawing>
      </w:r>
    </w:p>
    <w:p w14:paraId="2DBA1D02" w14:textId="77777777" w:rsidR="0020153C" w:rsidRPr="006745CB" w:rsidRDefault="0020153C" w:rsidP="0020153C">
      <w:r w:rsidRPr="007C5968">
        <w:rPr>
          <w:caps/>
        </w:rPr>
        <w:fldChar w:fldCharType="begin"/>
      </w:r>
      <w:r w:rsidRPr="007C5968">
        <w:rPr>
          <w:caps/>
        </w:rPr>
        <w:instrText xml:space="preserve"> </w:instrText>
      </w:r>
      <w:r w:rsidRPr="007C5968">
        <w:rPr>
          <w:rFonts w:hint="eastAsia"/>
          <w:caps/>
        </w:rPr>
        <w:instrText>DOCPROPERTY  Confidential</w:instrText>
      </w:r>
      <w:r w:rsidRPr="007C5968">
        <w:rPr>
          <w:caps/>
        </w:rPr>
        <w:instrText xml:space="preserve"> </w:instrText>
      </w:r>
      <w:r w:rsidRPr="007C5968">
        <w:rPr>
          <w:caps/>
        </w:rPr>
        <w:fldChar w:fldCharType="end"/>
      </w:r>
    </w:p>
    <w:p w14:paraId="57F7A380" w14:textId="77777777" w:rsidR="0020153C" w:rsidRDefault="0020153C" w:rsidP="0020153C">
      <w:pPr>
        <w:pStyle w:val="Cover2"/>
        <w:rPr>
          <w:lang w:eastAsia="zh-CN"/>
        </w:rPr>
      </w:pPr>
      <w:r w:rsidRPr="00AC3339">
        <w:rPr>
          <w:rFonts w:hint="eastAsia"/>
          <w:lang w:eastAsia="zh-CN"/>
        </w:rPr>
        <w:t>华为技术有限公司</w:t>
      </w:r>
    </w:p>
    <w:bookmarkEnd w:id="1"/>
    <w:p w14:paraId="5248542B" w14:textId="77777777" w:rsidR="0020153C" w:rsidRDefault="0020153C" w:rsidP="007109C2">
      <w:pPr>
        <w:ind w:left="0"/>
        <w:jc w:val="center"/>
      </w:pPr>
    </w:p>
    <w:p w14:paraId="3BD1DA53" w14:textId="77777777" w:rsidR="0020153C" w:rsidRDefault="0020153C" w:rsidP="0020153C">
      <w:pPr>
        <w:ind w:left="0"/>
      </w:pPr>
    </w:p>
    <w:p w14:paraId="7CB180C9" w14:textId="77777777" w:rsidR="0020153C" w:rsidRPr="0020153C" w:rsidRDefault="0020153C" w:rsidP="0020153C">
      <w:pPr>
        <w:ind w:left="0"/>
        <w:sectPr w:rsidR="0020153C" w:rsidRPr="0020153C" w:rsidSect="0020153C">
          <w:headerReference w:type="even" r:id="rId13"/>
          <w:footerReference w:type="even" r:id="rId14"/>
          <w:footerReference w:type="default" r:id="rId15"/>
          <w:headerReference w:type="first" r:id="rId16"/>
          <w:pgSz w:w="11907" w:h="16840" w:code="9"/>
          <w:pgMar w:top="0" w:right="0" w:bottom="0" w:left="0" w:header="0" w:footer="0" w:gutter="0"/>
          <w:pgNumType w:start="1"/>
          <w:cols w:space="425"/>
          <w:docGrid w:linePitch="312"/>
        </w:sectPr>
      </w:pPr>
    </w:p>
    <w:p w14:paraId="40A688AB" w14:textId="77777777" w:rsidR="0020153C" w:rsidRDefault="0020153C" w:rsidP="0020153C">
      <w:pPr>
        <w:ind w:left="0"/>
      </w:pPr>
    </w:p>
    <w:tbl>
      <w:tblPr>
        <w:tblStyle w:val="a7"/>
        <w:tblW w:w="0" w:type="auto"/>
        <w:tblInd w:w="0" w:type="dxa"/>
        <w:tblLook w:val="01E0" w:firstRow="1" w:lastRow="1" w:firstColumn="1" w:lastColumn="1" w:noHBand="0" w:noVBand="0"/>
      </w:tblPr>
      <w:tblGrid>
        <w:gridCol w:w="9639"/>
      </w:tblGrid>
      <w:tr w:rsidR="0020153C" w14:paraId="54F2571A" w14:textId="77777777" w:rsidTr="00B66DA1">
        <w:trPr>
          <w:trHeight w:val="4799"/>
        </w:trPr>
        <w:tc>
          <w:tcPr>
            <w:tcW w:w="9639" w:type="dxa"/>
          </w:tcPr>
          <w:p w14:paraId="4FD5E675" w14:textId="3A6286A7" w:rsidR="0020153C" w:rsidRPr="00B66DA1" w:rsidRDefault="0020153C" w:rsidP="00D55A0F">
            <w:pPr>
              <w:pStyle w:val="Cover4"/>
              <w:rPr>
                <w:rFonts w:ascii="黑体" w:hAnsi="黑体"/>
              </w:rPr>
            </w:pPr>
            <w:r w:rsidRPr="00B66DA1">
              <w:rPr>
                <w:rFonts w:ascii="黑体" w:hAnsi="黑体" w:hint="eastAsia"/>
              </w:rPr>
              <w:t xml:space="preserve">版权所有 </w:t>
            </w:r>
            <w:r w:rsidRPr="00B66DA1">
              <w:rPr>
                <w:rFonts w:ascii="Calibri" w:hAnsi="Calibri" w:cs="Calibri"/>
              </w:rPr>
              <w:t>©</w:t>
            </w:r>
            <w:r w:rsidRPr="00B66DA1">
              <w:rPr>
                <w:rFonts w:ascii="黑体" w:hAnsi="黑体" w:hint="eastAsia"/>
              </w:rPr>
              <w:t xml:space="preserve"> 华为技术有限公司 </w:t>
            </w:r>
            <w:r w:rsidR="004B6AA4" w:rsidRPr="00B66DA1">
              <w:rPr>
                <w:rFonts w:ascii="黑体" w:hAnsi="黑体" w:hint="eastAsia"/>
              </w:rPr>
              <w:t>201</w:t>
            </w:r>
            <w:r w:rsidR="004B6AA4" w:rsidRPr="00B66DA1">
              <w:rPr>
                <w:rFonts w:ascii="黑体" w:hAnsi="黑体"/>
              </w:rPr>
              <w:t>7</w:t>
            </w:r>
            <w:r w:rsidRPr="00B66DA1">
              <w:rPr>
                <w:rFonts w:ascii="黑体" w:hAnsi="黑体" w:hint="eastAsia"/>
              </w:rPr>
              <w:t>。 保留一切权利。</w:t>
            </w:r>
          </w:p>
          <w:p w14:paraId="5BF6E447" w14:textId="77777777" w:rsidR="0020153C" w:rsidRPr="00B66DA1" w:rsidRDefault="0020153C" w:rsidP="00D55A0F">
            <w:pPr>
              <w:pStyle w:val="CoverText"/>
              <w:rPr>
                <w:rFonts w:ascii="FrutigerNext LT Regular" w:eastAsia="华文细黑" w:hAnsi="FrutigerNext LT Regular"/>
              </w:rPr>
            </w:pPr>
            <w:r w:rsidRPr="00B66DA1">
              <w:rPr>
                <w:rFonts w:ascii="FrutigerNext LT Regular" w:eastAsia="华文细黑" w:hAnsi="FrutigerNext LT Regular"/>
              </w:rPr>
              <w:t>非经本公司书面许可，任何单位和个人不得擅自摘抄、复制本文档内容的部分或全部，并不得以任何形式传播。</w:t>
            </w:r>
          </w:p>
          <w:p w14:paraId="29A06677" w14:textId="77777777" w:rsidR="0020153C" w:rsidRPr="00024424" w:rsidRDefault="0020153C" w:rsidP="00D55A0F">
            <w:pPr>
              <w:pStyle w:val="Cover3"/>
            </w:pPr>
          </w:p>
          <w:p w14:paraId="0987A193" w14:textId="77777777" w:rsidR="0020153C" w:rsidRPr="00B66DA1" w:rsidRDefault="0020153C" w:rsidP="00D55A0F">
            <w:pPr>
              <w:pStyle w:val="Cover3"/>
              <w:rPr>
                <w:rFonts w:ascii="黑体" w:hAnsi="黑体"/>
              </w:rPr>
            </w:pPr>
            <w:r w:rsidRPr="00B66DA1">
              <w:rPr>
                <w:rFonts w:ascii="黑体" w:hAnsi="黑体" w:hint="eastAsia"/>
              </w:rPr>
              <w:t>商标声明</w:t>
            </w:r>
          </w:p>
          <w:p w14:paraId="334E3CAD" w14:textId="77777777" w:rsidR="0020153C" w:rsidRPr="00B66DA1" w:rsidRDefault="0020153C" w:rsidP="00D55A0F">
            <w:pPr>
              <w:pStyle w:val="CoverText"/>
              <w:rPr>
                <w:rFonts w:ascii="FrutigerNext LT Regular" w:eastAsia="华文细黑" w:hAnsi="FrutigerNext LT Regular"/>
              </w:rPr>
            </w:pPr>
            <w:r w:rsidRPr="00B66DA1">
              <w:rPr>
                <w:rFonts w:ascii="FrutigerNext LT Regular" w:eastAsia="华文细黑" w:hAnsi="FrutigerNext LT Regular"/>
                <w:noProof/>
                <w:snapToGrid/>
              </w:rPr>
              <w:drawing>
                <wp:inline distT="0" distB="0" distL="0" distR="0" wp14:anchorId="06B03DB1" wp14:editId="323B634D">
                  <wp:extent cx="295275" cy="285750"/>
                  <wp:effectExtent l="19050" t="0" r="9525" b="0"/>
                  <wp:docPr id="4" name="图片 3" descr="附件3-版权声明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附件3-版权声明页图"/>
                          <pic:cNvPicPr>
                            <a:picLocks noChangeAspect="1" noChangeArrowheads="1"/>
                          </pic:cNvPicPr>
                        </pic:nvPicPr>
                        <pic:blipFill>
                          <a:blip r:embed="rId17"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Pr="00B66DA1">
              <w:rPr>
                <w:rFonts w:ascii="FrutigerNext LT Regular" w:eastAsia="华文细黑" w:hAnsi="FrutigerNext LT Regular"/>
              </w:rPr>
              <w:t>和其他华为商标均为华为技术有限公司的商标。</w:t>
            </w:r>
          </w:p>
          <w:p w14:paraId="5B7A7C22" w14:textId="77777777" w:rsidR="0020153C" w:rsidRPr="00B66DA1" w:rsidRDefault="0020153C" w:rsidP="00D55A0F">
            <w:pPr>
              <w:pStyle w:val="CoverText"/>
              <w:rPr>
                <w:rFonts w:ascii="FrutigerNext LT Regular" w:eastAsia="华文细黑" w:hAnsi="FrutigerNext LT Regular"/>
              </w:rPr>
            </w:pPr>
            <w:r w:rsidRPr="00B66DA1">
              <w:rPr>
                <w:rFonts w:ascii="FrutigerNext LT Regular" w:eastAsia="华文细黑" w:hAnsi="FrutigerNext LT Regular"/>
              </w:rPr>
              <w:t>本文档提及的其他所有商标或注册商标，由各自的所有人拥有。</w:t>
            </w:r>
          </w:p>
          <w:p w14:paraId="04F9028A" w14:textId="77777777" w:rsidR="0020153C" w:rsidRPr="00024424" w:rsidRDefault="0020153C" w:rsidP="00D55A0F">
            <w:pPr>
              <w:pStyle w:val="Cover3"/>
            </w:pPr>
          </w:p>
          <w:p w14:paraId="5FE327F8" w14:textId="77777777" w:rsidR="0020153C" w:rsidRPr="00B66DA1" w:rsidRDefault="0020153C" w:rsidP="00D55A0F">
            <w:pPr>
              <w:pStyle w:val="Cover3"/>
              <w:rPr>
                <w:rFonts w:ascii="黑体" w:hAnsi="黑体"/>
              </w:rPr>
            </w:pPr>
            <w:r w:rsidRPr="00B66DA1">
              <w:rPr>
                <w:rFonts w:ascii="黑体" w:hAnsi="黑体" w:hint="eastAsia"/>
              </w:rPr>
              <w:t>注意</w:t>
            </w:r>
          </w:p>
          <w:p w14:paraId="28814C02" w14:textId="77777777" w:rsidR="0020153C" w:rsidRPr="00B66DA1" w:rsidRDefault="0020153C" w:rsidP="00D55A0F">
            <w:pPr>
              <w:pStyle w:val="CoverText"/>
              <w:rPr>
                <w:rFonts w:ascii="FrutigerNext LT Regular" w:eastAsia="华文细黑" w:hAnsi="FrutigerNext LT Regular"/>
              </w:rPr>
            </w:pPr>
            <w:r w:rsidRPr="00B66DA1">
              <w:rPr>
                <w:rFonts w:ascii="FrutigerNext LT Regular" w:eastAsia="华文细黑" w:hAnsi="FrutigerNext LT Regular"/>
              </w:rPr>
              <w:t>您购买的产品、服务或特性等</w:t>
            </w:r>
            <w:proofErr w:type="gramStart"/>
            <w:r w:rsidRPr="00B66DA1">
              <w:rPr>
                <w:rFonts w:ascii="FrutigerNext LT Regular" w:eastAsia="华文细黑" w:hAnsi="FrutigerNext LT Regular"/>
              </w:rPr>
              <w:t>应受华为</w:t>
            </w:r>
            <w:proofErr w:type="gramEnd"/>
            <w:r w:rsidRPr="00B66DA1">
              <w:rPr>
                <w:rFonts w:ascii="FrutigerNext LT Regular" w:eastAsia="华文细黑" w:hAnsi="FrutigerNext LT Regular"/>
              </w:rPr>
              <w:t>公司商业合同和条款的约束，本文档中描述的全部或部分产品、服务或特性可能</w:t>
            </w:r>
            <w:proofErr w:type="gramStart"/>
            <w:r w:rsidRPr="00B66DA1">
              <w:rPr>
                <w:rFonts w:ascii="FrutigerNext LT Regular" w:eastAsia="华文细黑" w:hAnsi="FrutigerNext LT Regular"/>
              </w:rPr>
              <w:t>不在您</w:t>
            </w:r>
            <w:proofErr w:type="gramEnd"/>
            <w:r w:rsidRPr="00B66DA1">
              <w:rPr>
                <w:rFonts w:ascii="FrutigerNext LT Regular" w:eastAsia="华文细黑" w:hAnsi="FrutigerNext LT Regular"/>
              </w:rPr>
              <w:t>的购买或使用范围之内。除非合同另有约定，华为公司对本文档内容不做任何明示或暗示的声明或保证。</w:t>
            </w:r>
          </w:p>
          <w:p w14:paraId="034DA652" w14:textId="77777777" w:rsidR="0020153C" w:rsidRPr="00007BAF" w:rsidRDefault="0020153C" w:rsidP="00D55A0F">
            <w:pPr>
              <w:pStyle w:val="CoverText"/>
            </w:pPr>
            <w:r w:rsidRPr="00B66DA1">
              <w:rPr>
                <w:rFonts w:ascii="FrutigerNext LT Regular" w:eastAsia="华文细黑" w:hAnsi="FrutigerNext LT Regular"/>
              </w:rPr>
              <w:t>由于产品版本升级或其他原因，本文档内容会不定期进行更新。除非另有约定，本文档仅作为使用指导，本文档中的所有陈述、信息和建议不构成任何明示或暗示的担保。</w:t>
            </w:r>
          </w:p>
        </w:tc>
      </w:tr>
    </w:tbl>
    <w:p w14:paraId="70046CF1" w14:textId="77777777" w:rsidR="0020153C" w:rsidRDefault="0020153C" w:rsidP="0020153C">
      <w:pPr>
        <w:pStyle w:val="TableText"/>
      </w:pPr>
    </w:p>
    <w:p w14:paraId="74D44AFD" w14:textId="77777777" w:rsidR="0020153C" w:rsidRDefault="0020153C" w:rsidP="0020153C">
      <w:pPr>
        <w:pStyle w:val="TableText"/>
      </w:pPr>
    </w:p>
    <w:p w14:paraId="0F4DCC6A" w14:textId="77777777" w:rsidR="0020153C" w:rsidRDefault="0020153C" w:rsidP="0020153C">
      <w:pPr>
        <w:pStyle w:val="TableText"/>
      </w:pPr>
    </w:p>
    <w:p w14:paraId="36A7C5C4" w14:textId="77777777" w:rsidR="0020153C" w:rsidRDefault="0020153C" w:rsidP="0020153C">
      <w:pPr>
        <w:pStyle w:val="TableText"/>
      </w:pPr>
    </w:p>
    <w:p w14:paraId="5D5AC013" w14:textId="77777777" w:rsidR="0020153C" w:rsidRDefault="0020153C" w:rsidP="0020153C">
      <w:pPr>
        <w:pStyle w:val="TableText"/>
      </w:pPr>
    </w:p>
    <w:p w14:paraId="7D878ADD" w14:textId="77777777" w:rsidR="0020153C" w:rsidRDefault="0020153C" w:rsidP="0020153C">
      <w:pPr>
        <w:pStyle w:val="TableText"/>
      </w:pPr>
    </w:p>
    <w:p w14:paraId="53E74B0D" w14:textId="77777777" w:rsidR="0020153C" w:rsidRPr="001459F0" w:rsidRDefault="0020153C" w:rsidP="0020153C">
      <w:pPr>
        <w:pStyle w:val="TableText"/>
      </w:pPr>
    </w:p>
    <w:p w14:paraId="6B371AD8" w14:textId="77777777" w:rsidR="0020153C" w:rsidRDefault="0020153C" w:rsidP="0020153C">
      <w:pPr>
        <w:pStyle w:val="TableText"/>
      </w:pPr>
    </w:p>
    <w:tbl>
      <w:tblPr>
        <w:tblStyle w:val="a7"/>
        <w:tblW w:w="0" w:type="auto"/>
        <w:tblLook w:val="01E0" w:firstRow="1" w:lastRow="1" w:firstColumn="1" w:lastColumn="1" w:noHBand="0" w:noVBand="0"/>
      </w:tblPr>
      <w:tblGrid>
        <w:gridCol w:w="1658"/>
        <w:gridCol w:w="7868"/>
      </w:tblGrid>
      <w:tr w:rsidR="0020153C" w14:paraId="782252C7" w14:textId="77777777" w:rsidTr="00B66DA1">
        <w:trPr>
          <w:trHeight w:val="634"/>
        </w:trPr>
        <w:tc>
          <w:tcPr>
            <w:tcW w:w="9640" w:type="dxa"/>
            <w:gridSpan w:val="2"/>
            <w:vAlign w:val="center"/>
          </w:tcPr>
          <w:p w14:paraId="3C0DCA9A" w14:textId="77777777" w:rsidR="0020153C" w:rsidRPr="003E514A" w:rsidRDefault="0020153C" w:rsidP="009C64E8">
            <w:pPr>
              <w:pStyle w:val="Cover2"/>
              <w:jc w:val="left"/>
            </w:pPr>
            <w:r w:rsidRPr="003E514A">
              <w:rPr>
                <w:rFonts w:hint="eastAsia"/>
              </w:rPr>
              <w:t>华为技术有限公司</w:t>
            </w:r>
          </w:p>
        </w:tc>
      </w:tr>
      <w:tr w:rsidR="0020153C" w14:paraId="2FCB1A61" w14:textId="77777777" w:rsidTr="00B66DA1">
        <w:trPr>
          <w:trHeight w:val="371"/>
        </w:trPr>
        <w:tc>
          <w:tcPr>
            <w:tcW w:w="1675" w:type="dxa"/>
            <w:vAlign w:val="center"/>
          </w:tcPr>
          <w:p w14:paraId="57CE9E84" w14:textId="77777777" w:rsidR="0020153C" w:rsidRPr="00B66DA1" w:rsidRDefault="0020153C" w:rsidP="00D55A0F">
            <w:pPr>
              <w:pStyle w:val="CoverText"/>
              <w:rPr>
                <w:rFonts w:ascii="FrutigerNext LT Regular" w:eastAsia="华文细黑" w:hAnsi="FrutigerNext LT Regular"/>
              </w:rPr>
            </w:pPr>
            <w:r w:rsidRPr="00B66DA1">
              <w:rPr>
                <w:rFonts w:ascii="FrutigerNext LT Regular" w:eastAsia="华文细黑" w:hAnsi="FrutigerNext LT Regular"/>
              </w:rPr>
              <w:t>地址：</w:t>
            </w:r>
          </w:p>
        </w:tc>
        <w:tc>
          <w:tcPr>
            <w:tcW w:w="7965" w:type="dxa"/>
            <w:vAlign w:val="center"/>
          </w:tcPr>
          <w:p w14:paraId="2CA42278" w14:textId="77777777" w:rsidR="0020153C" w:rsidRPr="00B66DA1" w:rsidRDefault="0020153C" w:rsidP="00D55A0F">
            <w:pPr>
              <w:pStyle w:val="CoverText"/>
              <w:rPr>
                <w:rFonts w:ascii="FrutigerNext LT Regular" w:eastAsia="华文细黑" w:hAnsi="FrutigerNext LT Regular"/>
              </w:rPr>
            </w:pPr>
            <w:r w:rsidRPr="00B66DA1">
              <w:rPr>
                <w:rFonts w:ascii="FrutigerNext LT Regular" w:eastAsia="华文细黑" w:hAnsi="FrutigerNext LT Regular"/>
              </w:rPr>
              <w:t>深圳市龙岗区</w:t>
            </w:r>
            <w:proofErr w:type="gramStart"/>
            <w:r w:rsidRPr="00B66DA1">
              <w:rPr>
                <w:rFonts w:ascii="FrutigerNext LT Regular" w:eastAsia="华文细黑" w:hAnsi="FrutigerNext LT Regular"/>
              </w:rPr>
              <w:t>坂</w:t>
            </w:r>
            <w:proofErr w:type="gramEnd"/>
            <w:r w:rsidRPr="00B66DA1">
              <w:rPr>
                <w:rFonts w:ascii="FrutigerNext LT Regular" w:eastAsia="华文细黑" w:hAnsi="FrutigerNext LT Regular"/>
              </w:rPr>
              <w:t>田华为总部办公楼</w:t>
            </w:r>
            <w:r w:rsidRPr="00B66DA1">
              <w:rPr>
                <w:rFonts w:ascii="FrutigerNext LT Regular" w:eastAsia="华文细黑" w:hAnsi="FrutigerNext LT Regular"/>
              </w:rPr>
              <w:t xml:space="preserve">     </w:t>
            </w:r>
            <w:r w:rsidRPr="00B66DA1">
              <w:rPr>
                <w:rFonts w:ascii="FrutigerNext LT Regular" w:eastAsia="华文细黑" w:hAnsi="FrutigerNext LT Regular"/>
              </w:rPr>
              <w:t>邮编：</w:t>
            </w:r>
            <w:r w:rsidRPr="00B66DA1">
              <w:rPr>
                <w:rFonts w:ascii="FrutigerNext LT Regular" w:eastAsia="华文细黑" w:hAnsi="FrutigerNext LT Regular"/>
              </w:rPr>
              <w:t>518129</w:t>
            </w:r>
          </w:p>
        </w:tc>
      </w:tr>
      <w:tr w:rsidR="0020153C" w14:paraId="2FECD7CB" w14:textId="77777777" w:rsidTr="00B66DA1">
        <w:trPr>
          <w:trHeight w:val="337"/>
        </w:trPr>
        <w:tc>
          <w:tcPr>
            <w:tcW w:w="1675" w:type="dxa"/>
            <w:vAlign w:val="center"/>
          </w:tcPr>
          <w:p w14:paraId="1DBFCB57" w14:textId="77777777" w:rsidR="0020153C" w:rsidRPr="00B66DA1" w:rsidRDefault="0020153C" w:rsidP="00D55A0F">
            <w:pPr>
              <w:pStyle w:val="CoverText"/>
              <w:rPr>
                <w:rFonts w:ascii="FrutigerNext LT Regular" w:eastAsia="华文细黑" w:hAnsi="FrutigerNext LT Regular"/>
              </w:rPr>
            </w:pPr>
            <w:r w:rsidRPr="00B66DA1">
              <w:rPr>
                <w:rFonts w:ascii="FrutigerNext LT Regular" w:eastAsia="华文细黑" w:hAnsi="FrutigerNext LT Regular"/>
              </w:rPr>
              <w:t>网址：</w:t>
            </w:r>
          </w:p>
        </w:tc>
        <w:tc>
          <w:tcPr>
            <w:tcW w:w="7965" w:type="dxa"/>
            <w:vAlign w:val="center"/>
          </w:tcPr>
          <w:p w14:paraId="61E882C0" w14:textId="77777777" w:rsidR="0020153C" w:rsidRPr="00B66DA1" w:rsidRDefault="0020153C" w:rsidP="00D55A0F">
            <w:pPr>
              <w:pStyle w:val="CoverText"/>
              <w:rPr>
                <w:rFonts w:ascii="FrutigerNext LT Regular" w:eastAsia="华文细黑" w:hAnsi="FrutigerNext LT Regular"/>
              </w:rPr>
            </w:pPr>
            <w:r w:rsidRPr="00B66DA1">
              <w:rPr>
                <w:rStyle w:val="ad"/>
                <w:rFonts w:ascii="FrutigerNext LT Regular" w:eastAsia="华文细黑" w:hAnsi="FrutigerNext LT Regular"/>
                <w:lang w:val="pt-BR"/>
              </w:rPr>
              <w:t>http://</w:t>
            </w:r>
            <w:hyperlink r:id="rId18" w:history="1">
              <w:r w:rsidRPr="00B66DA1">
                <w:rPr>
                  <w:rStyle w:val="ad"/>
                  <w:rFonts w:ascii="FrutigerNext LT Regular" w:eastAsia="华文细黑" w:hAnsi="FrutigerNext LT Regular"/>
                  <w:lang w:val="pt-BR"/>
                </w:rPr>
                <w:t>e</w:t>
              </w:r>
            </w:hyperlink>
            <w:r w:rsidRPr="00B66DA1">
              <w:rPr>
                <w:rStyle w:val="ad"/>
                <w:rFonts w:ascii="FrutigerNext LT Regular" w:eastAsia="华文细黑" w:hAnsi="FrutigerNext LT Regular"/>
                <w:lang w:val="pt-BR"/>
              </w:rPr>
              <w:t>.huawei.com</w:t>
            </w:r>
          </w:p>
        </w:tc>
      </w:tr>
    </w:tbl>
    <w:p w14:paraId="6C18EEAE" w14:textId="77777777" w:rsidR="0020153C" w:rsidRDefault="0020153C" w:rsidP="00DA265A">
      <w:pPr>
        <w:ind w:left="0"/>
      </w:pPr>
    </w:p>
    <w:p w14:paraId="1389831F" w14:textId="77777777" w:rsidR="0020153C" w:rsidRDefault="0020153C" w:rsidP="0020153C">
      <w:pPr>
        <w:sectPr w:rsidR="0020153C" w:rsidSect="0020153C">
          <w:headerReference w:type="default" r:id="rId19"/>
          <w:footerReference w:type="default" r:id="rId20"/>
          <w:pgSz w:w="11907" w:h="16840" w:code="9"/>
          <w:pgMar w:top="1701" w:right="1134" w:bottom="1701" w:left="1134" w:header="567" w:footer="567" w:gutter="0"/>
          <w:pgNumType w:start="1"/>
          <w:cols w:space="425"/>
          <w:docGrid w:linePitch="312"/>
        </w:sectPr>
      </w:pPr>
    </w:p>
    <w:bookmarkStart w:id="2" w:name="_Ref218071467" w:displacedByCustomXml="next"/>
    <w:bookmarkStart w:id="3" w:name="_Ref218071624" w:displacedByCustomXml="next"/>
    <w:bookmarkStart w:id="4" w:name="_Ref218071784" w:displacedByCustomXml="next"/>
    <w:bookmarkStart w:id="5" w:name="_Ref218072047" w:displacedByCustomXml="next"/>
    <w:bookmarkStart w:id="6" w:name="_Ref218422894" w:displacedByCustomXml="next"/>
    <w:bookmarkStart w:id="7" w:name="_Ref218422900" w:displacedByCustomXml="next"/>
    <w:bookmarkStart w:id="8" w:name="_Ref218423379" w:displacedByCustomXml="next"/>
    <w:bookmarkStart w:id="9" w:name="_Toc218425197" w:displacedByCustomXml="next"/>
    <w:bookmarkStart w:id="10" w:name="_Toc227138864" w:displacedByCustomXml="next"/>
    <w:bookmarkStart w:id="11" w:name="_Toc437504216" w:displacedByCustomXml="next"/>
    <w:sdt>
      <w:sdtPr>
        <w:rPr>
          <w:rFonts w:ascii="FrutigerNext LT Regular" w:eastAsia="华文细黑" w:hAnsi="FrutigerNext LT Regular" w:cs="Arial"/>
          <w:b w:val="0"/>
          <w:bCs w:val="0"/>
          <w:sz w:val="21"/>
          <w:szCs w:val="21"/>
          <w:lang w:val="zh-CN"/>
        </w:rPr>
        <w:id w:val="-1966112858"/>
        <w:docPartObj>
          <w:docPartGallery w:val="Table of Contents"/>
          <w:docPartUnique/>
        </w:docPartObj>
      </w:sdtPr>
      <w:sdtEndPr/>
      <w:sdtContent>
        <w:p w14:paraId="5B902EF0" w14:textId="5CE9B1BA" w:rsidR="0020153C" w:rsidRPr="000A0022" w:rsidRDefault="0020153C" w:rsidP="00FA40C9">
          <w:pPr>
            <w:pStyle w:val="Contents"/>
            <w:spacing w:before="0"/>
            <w:rPr>
              <w:rFonts w:ascii="FrutigerNext LT Regular" w:hAnsi="FrutigerNext LT Regular"/>
            </w:rPr>
          </w:pPr>
          <w:r w:rsidRPr="000A0022">
            <w:rPr>
              <w:rFonts w:ascii="FrutigerNext LT Regular" w:hAnsi="FrutigerNext LT Regular"/>
              <w:lang w:val="zh-CN"/>
            </w:rPr>
            <w:t>目录</w:t>
          </w:r>
        </w:p>
        <w:p w14:paraId="55129239" w14:textId="77777777" w:rsidR="00CB7B32" w:rsidRDefault="0020153C">
          <w:pPr>
            <w:pStyle w:val="12"/>
            <w:tabs>
              <w:tab w:val="right" w:leader="dot" w:pos="9628"/>
            </w:tabs>
            <w:rPr>
              <w:rFonts w:asciiTheme="minorHAnsi" w:eastAsiaTheme="minorEastAsia" w:hAnsiTheme="minorHAnsi" w:cstheme="minorBidi"/>
              <w:b w:val="0"/>
              <w:bCs w:val="0"/>
              <w:noProof/>
              <w:kern w:val="0"/>
              <w:sz w:val="22"/>
              <w:szCs w:val="22"/>
            </w:rPr>
          </w:pPr>
          <w:r w:rsidRPr="000A0022">
            <w:rPr>
              <w:b w:val="0"/>
              <w:bCs w:val="0"/>
              <w:noProof/>
              <w:sz w:val="20"/>
              <w:szCs w:val="20"/>
            </w:rPr>
            <w:fldChar w:fldCharType="begin"/>
          </w:r>
          <w:r w:rsidRPr="000A0022">
            <w:instrText xml:space="preserve"> TOC \o "1-3" \h \z \u </w:instrText>
          </w:r>
          <w:r w:rsidRPr="000A0022">
            <w:rPr>
              <w:b w:val="0"/>
              <w:bCs w:val="0"/>
              <w:noProof/>
              <w:sz w:val="20"/>
              <w:szCs w:val="20"/>
            </w:rPr>
            <w:fldChar w:fldCharType="separate"/>
          </w:r>
          <w:hyperlink w:anchor="_Toc500505165" w:history="1">
            <w:r w:rsidR="00CB7B32" w:rsidRPr="00A749C7">
              <w:rPr>
                <w:rStyle w:val="ad"/>
                <w:rFonts w:ascii="Book Antiqua" w:hAnsi="Book Antiqua"/>
                <w:noProof/>
              </w:rPr>
              <w:t>1</w:t>
            </w:r>
            <w:r w:rsidR="00CB7B32" w:rsidRPr="00A749C7">
              <w:rPr>
                <w:rStyle w:val="ad"/>
                <w:rFonts w:hint="eastAsia"/>
                <w:noProof/>
              </w:rPr>
              <w:t xml:space="preserve"> </w:t>
            </w:r>
            <w:r w:rsidR="00CB7B32" w:rsidRPr="00A749C7">
              <w:rPr>
                <w:rStyle w:val="ad"/>
                <w:rFonts w:hint="eastAsia"/>
                <w:noProof/>
              </w:rPr>
              <w:t>实验环境介绍</w:t>
            </w:r>
            <w:r w:rsidR="00CB7B32">
              <w:rPr>
                <w:noProof/>
                <w:webHidden/>
              </w:rPr>
              <w:tab/>
            </w:r>
            <w:r w:rsidR="00CB7B32">
              <w:rPr>
                <w:noProof/>
                <w:webHidden/>
              </w:rPr>
              <w:fldChar w:fldCharType="begin"/>
            </w:r>
            <w:r w:rsidR="00CB7B32">
              <w:rPr>
                <w:noProof/>
                <w:webHidden/>
              </w:rPr>
              <w:instrText xml:space="preserve"> PAGEREF _Toc500505165 \h </w:instrText>
            </w:r>
            <w:r w:rsidR="00CB7B32">
              <w:rPr>
                <w:noProof/>
                <w:webHidden/>
              </w:rPr>
            </w:r>
            <w:r w:rsidR="00CB7B32">
              <w:rPr>
                <w:noProof/>
                <w:webHidden/>
              </w:rPr>
              <w:fldChar w:fldCharType="separate"/>
            </w:r>
            <w:r w:rsidR="00CB7B32">
              <w:rPr>
                <w:noProof/>
                <w:webHidden/>
              </w:rPr>
              <w:t>4</w:t>
            </w:r>
            <w:r w:rsidR="00CB7B32">
              <w:rPr>
                <w:noProof/>
                <w:webHidden/>
              </w:rPr>
              <w:fldChar w:fldCharType="end"/>
            </w:r>
          </w:hyperlink>
        </w:p>
        <w:p w14:paraId="44808300"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66" w:history="1">
            <w:r w:rsidR="00CB7B32" w:rsidRPr="00A749C7">
              <w:rPr>
                <w:rStyle w:val="ad"/>
                <w:rFonts w:ascii="Book Antiqua" w:hAnsi="Book Antiqua"/>
                <w:snapToGrid w:val="0"/>
              </w:rPr>
              <w:t>1.1</w:t>
            </w:r>
            <w:r w:rsidR="00CB7B32" w:rsidRPr="00A749C7">
              <w:rPr>
                <w:rStyle w:val="ad"/>
                <w:rFonts w:hint="eastAsia"/>
              </w:rPr>
              <w:t xml:space="preserve"> </w:t>
            </w:r>
            <w:r w:rsidR="00CB7B32" w:rsidRPr="00A749C7">
              <w:rPr>
                <w:rStyle w:val="ad"/>
                <w:rFonts w:hint="eastAsia"/>
              </w:rPr>
              <w:t>关于本课程</w:t>
            </w:r>
            <w:r w:rsidR="00CB7B32">
              <w:rPr>
                <w:webHidden/>
              </w:rPr>
              <w:tab/>
            </w:r>
            <w:r w:rsidR="00CB7B32">
              <w:rPr>
                <w:webHidden/>
              </w:rPr>
              <w:fldChar w:fldCharType="begin"/>
            </w:r>
            <w:r w:rsidR="00CB7B32">
              <w:rPr>
                <w:webHidden/>
              </w:rPr>
              <w:instrText xml:space="preserve"> PAGEREF _Toc500505166 \h </w:instrText>
            </w:r>
            <w:r w:rsidR="00CB7B32">
              <w:rPr>
                <w:webHidden/>
              </w:rPr>
            </w:r>
            <w:r w:rsidR="00CB7B32">
              <w:rPr>
                <w:webHidden/>
              </w:rPr>
              <w:fldChar w:fldCharType="separate"/>
            </w:r>
            <w:r w:rsidR="00CB7B32">
              <w:rPr>
                <w:webHidden/>
              </w:rPr>
              <w:t>4</w:t>
            </w:r>
            <w:r w:rsidR="00CB7B32">
              <w:rPr>
                <w:webHidden/>
              </w:rPr>
              <w:fldChar w:fldCharType="end"/>
            </w:r>
          </w:hyperlink>
        </w:p>
        <w:p w14:paraId="112E7F3A"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67" w:history="1">
            <w:r w:rsidR="00CB7B32" w:rsidRPr="00A749C7">
              <w:rPr>
                <w:rStyle w:val="ad"/>
                <w:rFonts w:ascii="Book Antiqua" w:hAnsi="Book Antiqua"/>
                <w:snapToGrid w:val="0"/>
              </w:rPr>
              <w:t>1.2</w:t>
            </w:r>
            <w:r w:rsidR="00CB7B32" w:rsidRPr="00A749C7">
              <w:rPr>
                <w:rStyle w:val="ad"/>
                <w:rFonts w:hint="eastAsia"/>
              </w:rPr>
              <w:t xml:space="preserve"> </w:t>
            </w:r>
            <w:r w:rsidR="00CB7B32" w:rsidRPr="00A749C7">
              <w:rPr>
                <w:rStyle w:val="ad"/>
                <w:rFonts w:hint="eastAsia"/>
              </w:rPr>
              <w:t>组网拓扑</w:t>
            </w:r>
            <w:r w:rsidR="00CB7B32">
              <w:rPr>
                <w:webHidden/>
              </w:rPr>
              <w:tab/>
            </w:r>
            <w:r w:rsidR="00CB7B32">
              <w:rPr>
                <w:webHidden/>
              </w:rPr>
              <w:fldChar w:fldCharType="begin"/>
            </w:r>
            <w:r w:rsidR="00CB7B32">
              <w:rPr>
                <w:webHidden/>
              </w:rPr>
              <w:instrText xml:space="preserve"> PAGEREF _Toc500505167 \h </w:instrText>
            </w:r>
            <w:r w:rsidR="00CB7B32">
              <w:rPr>
                <w:webHidden/>
              </w:rPr>
            </w:r>
            <w:r w:rsidR="00CB7B32">
              <w:rPr>
                <w:webHidden/>
              </w:rPr>
              <w:fldChar w:fldCharType="separate"/>
            </w:r>
            <w:r w:rsidR="00CB7B32">
              <w:rPr>
                <w:webHidden/>
              </w:rPr>
              <w:t>4</w:t>
            </w:r>
            <w:r w:rsidR="00CB7B32">
              <w:rPr>
                <w:webHidden/>
              </w:rPr>
              <w:fldChar w:fldCharType="end"/>
            </w:r>
          </w:hyperlink>
        </w:p>
        <w:p w14:paraId="3FD3A0F2"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68" w:history="1">
            <w:r w:rsidR="00CB7B32" w:rsidRPr="00A749C7">
              <w:rPr>
                <w:rStyle w:val="ad"/>
                <w:rFonts w:ascii="Book Antiqua" w:hAnsi="Book Antiqua"/>
                <w:snapToGrid w:val="0"/>
              </w:rPr>
              <w:t>1.3</w:t>
            </w:r>
            <w:r w:rsidR="00CB7B32" w:rsidRPr="00A749C7">
              <w:rPr>
                <w:rStyle w:val="ad"/>
                <w:rFonts w:hint="eastAsia"/>
              </w:rPr>
              <w:t xml:space="preserve"> </w:t>
            </w:r>
            <w:r w:rsidR="00CB7B32" w:rsidRPr="00A749C7">
              <w:rPr>
                <w:rStyle w:val="ad"/>
                <w:rFonts w:hint="eastAsia"/>
              </w:rPr>
              <w:t>设备参数描述</w:t>
            </w:r>
            <w:r w:rsidR="00CB7B32">
              <w:rPr>
                <w:webHidden/>
              </w:rPr>
              <w:tab/>
            </w:r>
            <w:r w:rsidR="00CB7B32">
              <w:rPr>
                <w:webHidden/>
              </w:rPr>
              <w:fldChar w:fldCharType="begin"/>
            </w:r>
            <w:r w:rsidR="00CB7B32">
              <w:rPr>
                <w:webHidden/>
              </w:rPr>
              <w:instrText xml:space="preserve"> PAGEREF _Toc500505168 \h </w:instrText>
            </w:r>
            <w:r w:rsidR="00CB7B32">
              <w:rPr>
                <w:webHidden/>
              </w:rPr>
            </w:r>
            <w:r w:rsidR="00CB7B32">
              <w:rPr>
                <w:webHidden/>
              </w:rPr>
              <w:fldChar w:fldCharType="separate"/>
            </w:r>
            <w:r w:rsidR="00CB7B32">
              <w:rPr>
                <w:webHidden/>
              </w:rPr>
              <w:t>4</w:t>
            </w:r>
            <w:r w:rsidR="00CB7B32">
              <w:rPr>
                <w:webHidden/>
              </w:rPr>
              <w:fldChar w:fldCharType="end"/>
            </w:r>
          </w:hyperlink>
        </w:p>
        <w:p w14:paraId="34D24BB1" w14:textId="77777777" w:rsidR="00CB7B32" w:rsidRDefault="0036109F">
          <w:pPr>
            <w:pStyle w:val="12"/>
            <w:tabs>
              <w:tab w:val="right" w:leader="dot" w:pos="9628"/>
            </w:tabs>
            <w:rPr>
              <w:rFonts w:asciiTheme="minorHAnsi" w:eastAsiaTheme="minorEastAsia" w:hAnsiTheme="minorHAnsi" w:cstheme="minorBidi"/>
              <w:b w:val="0"/>
              <w:bCs w:val="0"/>
              <w:noProof/>
              <w:kern w:val="0"/>
              <w:sz w:val="22"/>
              <w:szCs w:val="22"/>
            </w:rPr>
          </w:pPr>
          <w:hyperlink w:anchor="_Toc500505169" w:history="1">
            <w:r w:rsidR="00CB7B32" w:rsidRPr="00A749C7">
              <w:rPr>
                <w:rStyle w:val="ad"/>
                <w:rFonts w:ascii="Book Antiqua" w:hAnsi="Book Antiqua"/>
                <w:noProof/>
              </w:rPr>
              <w:t>2</w:t>
            </w:r>
            <w:r w:rsidR="00CB7B32" w:rsidRPr="00A749C7">
              <w:rPr>
                <w:rStyle w:val="ad"/>
                <w:rFonts w:hint="eastAsia"/>
                <w:noProof/>
              </w:rPr>
              <w:t xml:space="preserve"> </w:t>
            </w:r>
            <w:r w:rsidR="00CB7B32" w:rsidRPr="00A749C7">
              <w:rPr>
                <w:rStyle w:val="ad"/>
                <w:rFonts w:hint="eastAsia"/>
                <w:noProof/>
              </w:rPr>
              <w:t>配置</w:t>
            </w:r>
            <w:r w:rsidR="00CB7B32" w:rsidRPr="00A749C7">
              <w:rPr>
                <w:rStyle w:val="ad"/>
                <w:noProof/>
              </w:rPr>
              <w:t>FusionSphere OpenStack</w:t>
            </w:r>
            <w:r w:rsidR="00CB7B32" w:rsidRPr="00A749C7">
              <w:rPr>
                <w:rStyle w:val="ad"/>
                <w:rFonts w:hint="eastAsia"/>
                <w:noProof/>
              </w:rPr>
              <w:t>（可选）</w:t>
            </w:r>
            <w:r w:rsidR="00CB7B32">
              <w:rPr>
                <w:noProof/>
                <w:webHidden/>
              </w:rPr>
              <w:tab/>
            </w:r>
            <w:r w:rsidR="00CB7B32">
              <w:rPr>
                <w:noProof/>
                <w:webHidden/>
              </w:rPr>
              <w:fldChar w:fldCharType="begin"/>
            </w:r>
            <w:r w:rsidR="00CB7B32">
              <w:rPr>
                <w:noProof/>
                <w:webHidden/>
              </w:rPr>
              <w:instrText xml:space="preserve"> PAGEREF _Toc500505169 \h </w:instrText>
            </w:r>
            <w:r w:rsidR="00CB7B32">
              <w:rPr>
                <w:noProof/>
                <w:webHidden/>
              </w:rPr>
            </w:r>
            <w:r w:rsidR="00CB7B32">
              <w:rPr>
                <w:noProof/>
                <w:webHidden/>
              </w:rPr>
              <w:fldChar w:fldCharType="separate"/>
            </w:r>
            <w:r w:rsidR="00CB7B32">
              <w:rPr>
                <w:noProof/>
                <w:webHidden/>
              </w:rPr>
              <w:t>5</w:t>
            </w:r>
            <w:r w:rsidR="00CB7B32">
              <w:rPr>
                <w:noProof/>
                <w:webHidden/>
              </w:rPr>
              <w:fldChar w:fldCharType="end"/>
            </w:r>
          </w:hyperlink>
        </w:p>
        <w:p w14:paraId="02AE8EBC"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70" w:history="1">
            <w:r w:rsidR="00CB7B32" w:rsidRPr="00A749C7">
              <w:rPr>
                <w:rStyle w:val="ad"/>
                <w:rFonts w:ascii="Book Antiqua" w:hAnsi="Book Antiqua"/>
                <w:snapToGrid w:val="0"/>
              </w:rPr>
              <w:t>2.1</w:t>
            </w:r>
            <w:r w:rsidR="00CB7B32" w:rsidRPr="00A749C7">
              <w:rPr>
                <w:rStyle w:val="ad"/>
                <w:rFonts w:hint="eastAsia"/>
              </w:rPr>
              <w:t xml:space="preserve"> </w:t>
            </w:r>
            <w:r w:rsidR="00CB7B32" w:rsidRPr="00A749C7">
              <w:rPr>
                <w:rStyle w:val="ad"/>
                <w:rFonts w:hint="eastAsia"/>
              </w:rPr>
              <w:t>实验目标</w:t>
            </w:r>
            <w:r w:rsidR="00CB7B32">
              <w:rPr>
                <w:webHidden/>
              </w:rPr>
              <w:tab/>
            </w:r>
            <w:r w:rsidR="00CB7B32">
              <w:rPr>
                <w:webHidden/>
              </w:rPr>
              <w:fldChar w:fldCharType="begin"/>
            </w:r>
            <w:r w:rsidR="00CB7B32">
              <w:rPr>
                <w:webHidden/>
              </w:rPr>
              <w:instrText xml:space="preserve"> PAGEREF _Toc500505170 \h </w:instrText>
            </w:r>
            <w:r w:rsidR="00CB7B32">
              <w:rPr>
                <w:webHidden/>
              </w:rPr>
            </w:r>
            <w:r w:rsidR="00CB7B32">
              <w:rPr>
                <w:webHidden/>
              </w:rPr>
              <w:fldChar w:fldCharType="separate"/>
            </w:r>
            <w:r w:rsidR="00CB7B32">
              <w:rPr>
                <w:webHidden/>
              </w:rPr>
              <w:t>5</w:t>
            </w:r>
            <w:r w:rsidR="00CB7B32">
              <w:rPr>
                <w:webHidden/>
              </w:rPr>
              <w:fldChar w:fldCharType="end"/>
            </w:r>
          </w:hyperlink>
        </w:p>
        <w:p w14:paraId="7DA67612"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71" w:history="1">
            <w:r w:rsidR="00CB7B32" w:rsidRPr="00A749C7">
              <w:rPr>
                <w:rStyle w:val="ad"/>
                <w:rFonts w:ascii="Book Antiqua" w:hAnsi="Book Antiqua"/>
                <w:snapToGrid w:val="0"/>
              </w:rPr>
              <w:t>2.2</w:t>
            </w:r>
            <w:r w:rsidR="00CB7B32" w:rsidRPr="00A749C7">
              <w:rPr>
                <w:rStyle w:val="ad"/>
                <w:rFonts w:hint="eastAsia"/>
              </w:rPr>
              <w:t xml:space="preserve"> </w:t>
            </w:r>
            <w:r w:rsidR="00CB7B32" w:rsidRPr="00A749C7">
              <w:rPr>
                <w:rStyle w:val="ad"/>
                <w:rFonts w:hint="eastAsia"/>
              </w:rPr>
              <w:t>实验准备</w:t>
            </w:r>
            <w:r w:rsidR="00CB7B32">
              <w:rPr>
                <w:webHidden/>
              </w:rPr>
              <w:tab/>
            </w:r>
            <w:r w:rsidR="00CB7B32">
              <w:rPr>
                <w:webHidden/>
              </w:rPr>
              <w:fldChar w:fldCharType="begin"/>
            </w:r>
            <w:r w:rsidR="00CB7B32">
              <w:rPr>
                <w:webHidden/>
              </w:rPr>
              <w:instrText xml:space="preserve"> PAGEREF _Toc500505171 \h </w:instrText>
            </w:r>
            <w:r w:rsidR="00CB7B32">
              <w:rPr>
                <w:webHidden/>
              </w:rPr>
            </w:r>
            <w:r w:rsidR="00CB7B32">
              <w:rPr>
                <w:webHidden/>
              </w:rPr>
              <w:fldChar w:fldCharType="separate"/>
            </w:r>
            <w:r w:rsidR="00CB7B32">
              <w:rPr>
                <w:webHidden/>
              </w:rPr>
              <w:t>5</w:t>
            </w:r>
            <w:r w:rsidR="00CB7B32">
              <w:rPr>
                <w:webHidden/>
              </w:rPr>
              <w:fldChar w:fldCharType="end"/>
            </w:r>
          </w:hyperlink>
        </w:p>
        <w:p w14:paraId="760C7E15"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72" w:history="1">
            <w:r w:rsidR="00CB7B32" w:rsidRPr="00A749C7">
              <w:rPr>
                <w:rStyle w:val="ad"/>
                <w:rFonts w:ascii="Book Antiqua" w:hAnsi="Book Antiqua"/>
                <w:snapToGrid w:val="0"/>
              </w:rPr>
              <w:t>2.3</w:t>
            </w:r>
            <w:r w:rsidR="00CB7B32" w:rsidRPr="00A749C7">
              <w:rPr>
                <w:rStyle w:val="ad"/>
                <w:rFonts w:hint="eastAsia"/>
              </w:rPr>
              <w:t xml:space="preserve"> </w:t>
            </w:r>
            <w:r w:rsidR="00CB7B32" w:rsidRPr="00A749C7">
              <w:rPr>
                <w:rStyle w:val="ad"/>
                <w:rFonts w:hint="eastAsia"/>
              </w:rPr>
              <w:t>配置思路</w:t>
            </w:r>
            <w:r w:rsidR="00CB7B32">
              <w:rPr>
                <w:webHidden/>
              </w:rPr>
              <w:tab/>
            </w:r>
            <w:r w:rsidR="00CB7B32">
              <w:rPr>
                <w:webHidden/>
              </w:rPr>
              <w:fldChar w:fldCharType="begin"/>
            </w:r>
            <w:r w:rsidR="00CB7B32">
              <w:rPr>
                <w:webHidden/>
              </w:rPr>
              <w:instrText xml:space="preserve"> PAGEREF _Toc500505172 \h </w:instrText>
            </w:r>
            <w:r w:rsidR="00CB7B32">
              <w:rPr>
                <w:webHidden/>
              </w:rPr>
            </w:r>
            <w:r w:rsidR="00CB7B32">
              <w:rPr>
                <w:webHidden/>
              </w:rPr>
              <w:fldChar w:fldCharType="separate"/>
            </w:r>
            <w:r w:rsidR="00CB7B32">
              <w:rPr>
                <w:webHidden/>
              </w:rPr>
              <w:t>5</w:t>
            </w:r>
            <w:r w:rsidR="00CB7B32">
              <w:rPr>
                <w:webHidden/>
              </w:rPr>
              <w:fldChar w:fldCharType="end"/>
            </w:r>
          </w:hyperlink>
        </w:p>
        <w:p w14:paraId="584DF1F9"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73" w:history="1">
            <w:r w:rsidR="00CB7B32" w:rsidRPr="00A749C7">
              <w:rPr>
                <w:rStyle w:val="ad"/>
                <w:rFonts w:ascii="Book Antiqua" w:hAnsi="Book Antiqua"/>
                <w:snapToGrid w:val="0"/>
              </w:rPr>
              <w:t>2.4</w:t>
            </w:r>
            <w:r w:rsidR="00CB7B32" w:rsidRPr="00A749C7">
              <w:rPr>
                <w:rStyle w:val="ad"/>
                <w:rFonts w:hint="eastAsia"/>
              </w:rPr>
              <w:t xml:space="preserve"> </w:t>
            </w:r>
            <w:r w:rsidR="00CB7B32" w:rsidRPr="00A749C7">
              <w:rPr>
                <w:rStyle w:val="ad"/>
                <w:rFonts w:hint="eastAsia"/>
              </w:rPr>
              <w:t>配置步骤</w:t>
            </w:r>
            <w:r w:rsidR="00CB7B32">
              <w:rPr>
                <w:webHidden/>
              </w:rPr>
              <w:tab/>
            </w:r>
            <w:r w:rsidR="00CB7B32">
              <w:rPr>
                <w:webHidden/>
              </w:rPr>
              <w:fldChar w:fldCharType="begin"/>
            </w:r>
            <w:r w:rsidR="00CB7B32">
              <w:rPr>
                <w:webHidden/>
              </w:rPr>
              <w:instrText xml:space="preserve"> PAGEREF _Toc500505173 \h </w:instrText>
            </w:r>
            <w:r w:rsidR="00CB7B32">
              <w:rPr>
                <w:webHidden/>
              </w:rPr>
            </w:r>
            <w:r w:rsidR="00CB7B32">
              <w:rPr>
                <w:webHidden/>
              </w:rPr>
              <w:fldChar w:fldCharType="separate"/>
            </w:r>
            <w:r w:rsidR="00CB7B32">
              <w:rPr>
                <w:webHidden/>
              </w:rPr>
              <w:t>5</w:t>
            </w:r>
            <w:r w:rsidR="00CB7B32">
              <w:rPr>
                <w:webHidden/>
              </w:rPr>
              <w:fldChar w:fldCharType="end"/>
            </w:r>
          </w:hyperlink>
        </w:p>
        <w:p w14:paraId="4148D185"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174" w:history="1">
            <w:r w:rsidR="00CB7B32" w:rsidRPr="00A749C7">
              <w:rPr>
                <w:rStyle w:val="ad"/>
                <w:rFonts w:ascii="Book Antiqua" w:hAnsi="Book Antiqua" w:cs="Book Antiqua"/>
                <w:bCs/>
                <w:snapToGrid w:val="0"/>
              </w:rPr>
              <w:t>2.4.1</w:t>
            </w:r>
            <w:r w:rsidR="00CB7B32" w:rsidRPr="00A749C7">
              <w:rPr>
                <w:rStyle w:val="ad"/>
                <w:rFonts w:hint="eastAsia"/>
              </w:rPr>
              <w:t xml:space="preserve"> </w:t>
            </w:r>
            <w:r w:rsidR="00CB7B32" w:rsidRPr="00A749C7">
              <w:rPr>
                <w:rStyle w:val="ad"/>
                <w:rFonts w:hint="eastAsia"/>
              </w:rPr>
              <w:t>配置网络</w:t>
            </w:r>
            <w:r w:rsidR="00CB7B32">
              <w:rPr>
                <w:webHidden/>
              </w:rPr>
              <w:tab/>
            </w:r>
            <w:r w:rsidR="00CB7B32">
              <w:rPr>
                <w:webHidden/>
              </w:rPr>
              <w:fldChar w:fldCharType="begin"/>
            </w:r>
            <w:r w:rsidR="00CB7B32">
              <w:rPr>
                <w:webHidden/>
              </w:rPr>
              <w:instrText xml:space="preserve"> PAGEREF _Toc500505174 \h </w:instrText>
            </w:r>
            <w:r w:rsidR="00CB7B32">
              <w:rPr>
                <w:webHidden/>
              </w:rPr>
            </w:r>
            <w:r w:rsidR="00CB7B32">
              <w:rPr>
                <w:webHidden/>
              </w:rPr>
              <w:fldChar w:fldCharType="separate"/>
            </w:r>
            <w:r w:rsidR="00CB7B32">
              <w:rPr>
                <w:webHidden/>
              </w:rPr>
              <w:t>5</w:t>
            </w:r>
            <w:r w:rsidR="00CB7B32">
              <w:rPr>
                <w:webHidden/>
              </w:rPr>
              <w:fldChar w:fldCharType="end"/>
            </w:r>
          </w:hyperlink>
        </w:p>
        <w:p w14:paraId="219AC305"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175" w:history="1">
            <w:r w:rsidR="00CB7B32" w:rsidRPr="00A749C7">
              <w:rPr>
                <w:rStyle w:val="ad"/>
                <w:rFonts w:ascii="Book Antiqua" w:hAnsi="Book Antiqua" w:cs="Book Antiqua"/>
                <w:bCs/>
                <w:snapToGrid w:val="0"/>
              </w:rPr>
              <w:t>2.4.2</w:t>
            </w:r>
            <w:r w:rsidR="00CB7B32" w:rsidRPr="00A749C7">
              <w:rPr>
                <w:rStyle w:val="ad"/>
                <w:rFonts w:hint="eastAsia"/>
              </w:rPr>
              <w:t xml:space="preserve"> </w:t>
            </w:r>
            <w:r w:rsidR="00CB7B32" w:rsidRPr="00A749C7">
              <w:rPr>
                <w:rStyle w:val="ad"/>
                <w:rFonts w:hint="eastAsia"/>
              </w:rPr>
              <w:t>配置系统默认网关</w:t>
            </w:r>
            <w:r w:rsidR="00CB7B32">
              <w:rPr>
                <w:webHidden/>
              </w:rPr>
              <w:tab/>
            </w:r>
            <w:r w:rsidR="00CB7B32">
              <w:rPr>
                <w:webHidden/>
              </w:rPr>
              <w:fldChar w:fldCharType="begin"/>
            </w:r>
            <w:r w:rsidR="00CB7B32">
              <w:rPr>
                <w:webHidden/>
              </w:rPr>
              <w:instrText xml:space="preserve"> PAGEREF _Toc500505175 \h </w:instrText>
            </w:r>
            <w:r w:rsidR="00CB7B32">
              <w:rPr>
                <w:webHidden/>
              </w:rPr>
            </w:r>
            <w:r w:rsidR="00CB7B32">
              <w:rPr>
                <w:webHidden/>
              </w:rPr>
              <w:fldChar w:fldCharType="separate"/>
            </w:r>
            <w:r w:rsidR="00CB7B32">
              <w:rPr>
                <w:webHidden/>
              </w:rPr>
              <w:t>11</w:t>
            </w:r>
            <w:r w:rsidR="00CB7B32">
              <w:rPr>
                <w:webHidden/>
              </w:rPr>
              <w:fldChar w:fldCharType="end"/>
            </w:r>
          </w:hyperlink>
        </w:p>
        <w:p w14:paraId="49385947"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176" w:history="1">
            <w:r w:rsidR="00CB7B32" w:rsidRPr="00A749C7">
              <w:rPr>
                <w:rStyle w:val="ad"/>
                <w:rFonts w:ascii="Book Antiqua" w:hAnsi="Book Antiqua" w:cs="Book Antiqua"/>
                <w:bCs/>
                <w:snapToGrid w:val="0"/>
              </w:rPr>
              <w:t>2.4.3</w:t>
            </w:r>
            <w:r w:rsidR="00CB7B32" w:rsidRPr="00A749C7">
              <w:rPr>
                <w:rStyle w:val="ad"/>
                <w:rFonts w:hint="eastAsia"/>
              </w:rPr>
              <w:t xml:space="preserve"> </w:t>
            </w:r>
            <w:r w:rsidR="00CB7B32" w:rsidRPr="00A749C7">
              <w:rPr>
                <w:rStyle w:val="ad"/>
                <w:rFonts w:hint="eastAsia"/>
              </w:rPr>
              <w:t>配置</w:t>
            </w:r>
            <w:r w:rsidR="00CB7B32" w:rsidRPr="00A749C7">
              <w:rPr>
                <w:rStyle w:val="ad"/>
              </w:rPr>
              <w:t>External OM</w:t>
            </w:r>
            <w:r w:rsidR="00CB7B32" w:rsidRPr="00A749C7">
              <w:rPr>
                <w:rStyle w:val="ad"/>
                <w:rFonts w:hint="eastAsia"/>
              </w:rPr>
              <w:t>平面反向代理配置</w:t>
            </w:r>
            <w:r w:rsidR="00CB7B32">
              <w:rPr>
                <w:webHidden/>
              </w:rPr>
              <w:tab/>
            </w:r>
            <w:r w:rsidR="00CB7B32">
              <w:rPr>
                <w:webHidden/>
              </w:rPr>
              <w:fldChar w:fldCharType="begin"/>
            </w:r>
            <w:r w:rsidR="00CB7B32">
              <w:rPr>
                <w:webHidden/>
              </w:rPr>
              <w:instrText xml:space="preserve"> PAGEREF _Toc500505176 \h </w:instrText>
            </w:r>
            <w:r w:rsidR="00CB7B32">
              <w:rPr>
                <w:webHidden/>
              </w:rPr>
            </w:r>
            <w:r w:rsidR="00CB7B32">
              <w:rPr>
                <w:webHidden/>
              </w:rPr>
              <w:fldChar w:fldCharType="separate"/>
            </w:r>
            <w:r w:rsidR="00CB7B32">
              <w:rPr>
                <w:webHidden/>
              </w:rPr>
              <w:t>12</w:t>
            </w:r>
            <w:r w:rsidR="00CB7B32">
              <w:rPr>
                <w:webHidden/>
              </w:rPr>
              <w:fldChar w:fldCharType="end"/>
            </w:r>
          </w:hyperlink>
        </w:p>
        <w:p w14:paraId="11C5D70E"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177" w:history="1">
            <w:r w:rsidR="00CB7B32" w:rsidRPr="00A749C7">
              <w:rPr>
                <w:rStyle w:val="ad"/>
                <w:rFonts w:ascii="Book Antiqua" w:hAnsi="Book Antiqua" w:cs="Book Antiqua"/>
                <w:bCs/>
                <w:snapToGrid w:val="0"/>
              </w:rPr>
              <w:t>2.4.4</w:t>
            </w:r>
            <w:r w:rsidR="00CB7B32" w:rsidRPr="00A749C7">
              <w:rPr>
                <w:rStyle w:val="ad"/>
                <w:rFonts w:hint="eastAsia"/>
              </w:rPr>
              <w:t xml:space="preserve"> </w:t>
            </w:r>
            <w:r w:rsidR="00CB7B32" w:rsidRPr="00A749C7">
              <w:rPr>
                <w:rStyle w:val="ad"/>
                <w:rFonts w:hint="eastAsia"/>
              </w:rPr>
              <w:t>配置磁盘</w:t>
            </w:r>
            <w:r w:rsidR="00CB7B32">
              <w:rPr>
                <w:webHidden/>
              </w:rPr>
              <w:tab/>
            </w:r>
            <w:r w:rsidR="00CB7B32">
              <w:rPr>
                <w:webHidden/>
              </w:rPr>
              <w:fldChar w:fldCharType="begin"/>
            </w:r>
            <w:r w:rsidR="00CB7B32">
              <w:rPr>
                <w:webHidden/>
              </w:rPr>
              <w:instrText xml:space="preserve"> PAGEREF _Toc500505177 \h </w:instrText>
            </w:r>
            <w:r w:rsidR="00CB7B32">
              <w:rPr>
                <w:webHidden/>
              </w:rPr>
            </w:r>
            <w:r w:rsidR="00CB7B32">
              <w:rPr>
                <w:webHidden/>
              </w:rPr>
              <w:fldChar w:fldCharType="separate"/>
            </w:r>
            <w:r w:rsidR="00CB7B32">
              <w:rPr>
                <w:webHidden/>
              </w:rPr>
              <w:t>13</w:t>
            </w:r>
            <w:r w:rsidR="00CB7B32">
              <w:rPr>
                <w:webHidden/>
              </w:rPr>
              <w:fldChar w:fldCharType="end"/>
            </w:r>
          </w:hyperlink>
        </w:p>
        <w:p w14:paraId="6DD7FAE4"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178" w:history="1">
            <w:r w:rsidR="00CB7B32" w:rsidRPr="00A749C7">
              <w:rPr>
                <w:rStyle w:val="ad"/>
                <w:rFonts w:ascii="Book Antiqua" w:hAnsi="Book Antiqua" w:cs="Book Antiqua"/>
                <w:bCs/>
                <w:snapToGrid w:val="0"/>
              </w:rPr>
              <w:t>2.4.5</w:t>
            </w:r>
            <w:r w:rsidR="00CB7B32" w:rsidRPr="00A749C7">
              <w:rPr>
                <w:rStyle w:val="ad"/>
                <w:rFonts w:hint="eastAsia"/>
              </w:rPr>
              <w:t xml:space="preserve"> </w:t>
            </w:r>
            <w:r w:rsidR="00CB7B32" w:rsidRPr="00A749C7">
              <w:rPr>
                <w:rStyle w:val="ad"/>
                <w:rFonts w:hint="eastAsia"/>
              </w:rPr>
              <w:t>配置域名</w:t>
            </w:r>
            <w:r w:rsidR="00CB7B32">
              <w:rPr>
                <w:webHidden/>
              </w:rPr>
              <w:tab/>
            </w:r>
            <w:r w:rsidR="00CB7B32">
              <w:rPr>
                <w:webHidden/>
              </w:rPr>
              <w:fldChar w:fldCharType="begin"/>
            </w:r>
            <w:r w:rsidR="00CB7B32">
              <w:rPr>
                <w:webHidden/>
              </w:rPr>
              <w:instrText xml:space="preserve"> PAGEREF _Toc500505178 \h </w:instrText>
            </w:r>
            <w:r w:rsidR="00CB7B32">
              <w:rPr>
                <w:webHidden/>
              </w:rPr>
            </w:r>
            <w:r w:rsidR="00CB7B32">
              <w:rPr>
                <w:webHidden/>
              </w:rPr>
              <w:fldChar w:fldCharType="separate"/>
            </w:r>
            <w:r w:rsidR="00CB7B32">
              <w:rPr>
                <w:webHidden/>
              </w:rPr>
              <w:t>15</w:t>
            </w:r>
            <w:r w:rsidR="00CB7B32">
              <w:rPr>
                <w:webHidden/>
              </w:rPr>
              <w:fldChar w:fldCharType="end"/>
            </w:r>
          </w:hyperlink>
        </w:p>
        <w:p w14:paraId="11C0EF9F"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179" w:history="1">
            <w:r w:rsidR="00CB7B32" w:rsidRPr="00A749C7">
              <w:rPr>
                <w:rStyle w:val="ad"/>
                <w:rFonts w:ascii="Book Antiqua" w:hAnsi="Book Antiqua" w:cs="Book Antiqua"/>
                <w:bCs/>
                <w:snapToGrid w:val="0"/>
              </w:rPr>
              <w:t>2.4.6</w:t>
            </w:r>
            <w:r w:rsidR="00CB7B32" w:rsidRPr="00A749C7">
              <w:rPr>
                <w:rStyle w:val="ad"/>
                <w:rFonts w:hint="eastAsia"/>
              </w:rPr>
              <w:t xml:space="preserve"> </w:t>
            </w:r>
            <w:r w:rsidR="00CB7B32" w:rsidRPr="00A749C7">
              <w:rPr>
                <w:rStyle w:val="ad"/>
                <w:rFonts w:hint="eastAsia"/>
              </w:rPr>
              <w:t>配置</w:t>
            </w:r>
            <w:r w:rsidR="00CB7B32" w:rsidRPr="00A749C7">
              <w:rPr>
                <w:rStyle w:val="ad"/>
              </w:rPr>
              <w:t>OpenStack(Glance/Cinder</w:t>
            </w:r>
            <w:r w:rsidR="00CB7B32" w:rsidRPr="00A749C7">
              <w:rPr>
                <w:rStyle w:val="ad"/>
                <w:rFonts w:hint="eastAsia"/>
              </w:rPr>
              <w:t>等各组件</w:t>
            </w:r>
            <w:r w:rsidR="00CB7B32" w:rsidRPr="00A749C7">
              <w:rPr>
                <w:rStyle w:val="ad"/>
              </w:rPr>
              <w:t>)</w:t>
            </w:r>
            <w:r w:rsidR="00CB7B32">
              <w:rPr>
                <w:webHidden/>
              </w:rPr>
              <w:tab/>
            </w:r>
            <w:r w:rsidR="00CB7B32">
              <w:rPr>
                <w:webHidden/>
              </w:rPr>
              <w:fldChar w:fldCharType="begin"/>
            </w:r>
            <w:r w:rsidR="00CB7B32">
              <w:rPr>
                <w:webHidden/>
              </w:rPr>
              <w:instrText xml:space="preserve"> PAGEREF _Toc500505179 \h </w:instrText>
            </w:r>
            <w:r w:rsidR="00CB7B32">
              <w:rPr>
                <w:webHidden/>
              </w:rPr>
            </w:r>
            <w:r w:rsidR="00CB7B32">
              <w:rPr>
                <w:webHidden/>
              </w:rPr>
              <w:fldChar w:fldCharType="separate"/>
            </w:r>
            <w:r w:rsidR="00CB7B32">
              <w:rPr>
                <w:webHidden/>
              </w:rPr>
              <w:t>16</w:t>
            </w:r>
            <w:r w:rsidR="00CB7B32">
              <w:rPr>
                <w:webHidden/>
              </w:rPr>
              <w:fldChar w:fldCharType="end"/>
            </w:r>
          </w:hyperlink>
        </w:p>
        <w:p w14:paraId="31B564BB"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80" w:history="1">
            <w:r w:rsidR="00CB7B32" w:rsidRPr="00A749C7">
              <w:rPr>
                <w:rStyle w:val="ad"/>
                <w:rFonts w:ascii="Book Antiqua" w:hAnsi="Book Antiqua"/>
                <w:snapToGrid w:val="0"/>
              </w:rPr>
              <w:t>2.5</w:t>
            </w:r>
            <w:r w:rsidR="00CB7B32" w:rsidRPr="00A749C7">
              <w:rPr>
                <w:rStyle w:val="ad"/>
                <w:rFonts w:hint="eastAsia"/>
              </w:rPr>
              <w:t xml:space="preserve"> </w:t>
            </w:r>
            <w:r w:rsidR="00CB7B32" w:rsidRPr="00A749C7">
              <w:rPr>
                <w:rStyle w:val="ad"/>
                <w:rFonts w:hint="eastAsia"/>
              </w:rPr>
              <w:t>结果验证</w:t>
            </w:r>
            <w:r w:rsidR="00CB7B32">
              <w:rPr>
                <w:webHidden/>
              </w:rPr>
              <w:tab/>
            </w:r>
            <w:r w:rsidR="00CB7B32">
              <w:rPr>
                <w:webHidden/>
              </w:rPr>
              <w:fldChar w:fldCharType="begin"/>
            </w:r>
            <w:r w:rsidR="00CB7B32">
              <w:rPr>
                <w:webHidden/>
              </w:rPr>
              <w:instrText xml:space="preserve"> PAGEREF _Toc500505180 \h </w:instrText>
            </w:r>
            <w:r w:rsidR="00CB7B32">
              <w:rPr>
                <w:webHidden/>
              </w:rPr>
            </w:r>
            <w:r w:rsidR="00CB7B32">
              <w:rPr>
                <w:webHidden/>
              </w:rPr>
              <w:fldChar w:fldCharType="separate"/>
            </w:r>
            <w:r w:rsidR="00CB7B32">
              <w:rPr>
                <w:webHidden/>
              </w:rPr>
              <w:t>21</w:t>
            </w:r>
            <w:r w:rsidR="00CB7B32">
              <w:rPr>
                <w:webHidden/>
              </w:rPr>
              <w:fldChar w:fldCharType="end"/>
            </w:r>
          </w:hyperlink>
        </w:p>
        <w:p w14:paraId="16E615BB" w14:textId="77777777" w:rsidR="00CB7B32" w:rsidRDefault="0036109F">
          <w:pPr>
            <w:pStyle w:val="12"/>
            <w:tabs>
              <w:tab w:val="right" w:leader="dot" w:pos="9628"/>
            </w:tabs>
            <w:rPr>
              <w:rFonts w:asciiTheme="minorHAnsi" w:eastAsiaTheme="minorEastAsia" w:hAnsiTheme="minorHAnsi" w:cstheme="minorBidi"/>
              <w:b w:val="0"/>
              <w:bCs w:val="0"/>
              <w:noProof/>
              <w:kern w:val="0"/>
              <w:sz w:val="22"/>
              <w:szCs w:val="22"/>
            </w:rPr>
          </w:pPr>
          <w:hyperlink w:anchor="_Toc500505181" w:history="1">
            <w:r w:rsidR="00CB7B32" w:rsidRPr="00A749C7">
              <w:rPr>
                <w:rStyle w:val="ad"/>
                <w:rFonts w:ascii="Book Antiqua" w:hAnsi="Book Antiqua"/>
                <w:noProof/>
              </w:rPr>
              <w:t>3</w:t>
            </w:r>
            <w:r w:rsidR="00CB7B32" w:rsidRPr="00A749C7">
              <w:rPr>
                <w:rStyle w:val="ad"/>
                <w:rFonts w:hint="eastAsia"/>
                <w:noProof/>
              </w:rPr>
              <w:t xml:space="preserve"> </w:t>
            </w:r>
            <w:r w:rsidR="00CB7B32" w:rsidRPr="00A749C7">
              <w:rPr>
                <w:rStyle w:val="ad"/>
                <w:rFonts w:hint="eastAsia"/>
                <w:noProof/>
              </w:rPr>
              <w:t>配置对接虚拟化环境</w:t>
            </w:r>
            <w:r w:rsidR="00CB7B32">
              <w:rPr>
                <w:noProof/>
                <w:webHidden/>
              </w:rPr>
              <w:tab/>
            </w:r>
            <w:r w:rsidR="00CB7B32">
              <w:rPr>
                <w:noProof/>
                <w:webHidden/>
              </w:rPr>
              <w:fldChar w:fldCharType="begin"/>
            </w:r>
            <w:r w:rsidR="00CB7B32">
              <w:rPr>
                <w:noProof/>
                <w:webHidden/>
              </w:rPr>
              <w:instrText xml:space="preserve"> PAGEREF _Toc500505181 \h </w:instrText>
            </w:r>
            <w:r w:rsidR="00CB7B32">
              <w:rPr>
                <w:noProof/>
                <w:webHidden/>
              </w:rPr>
            </w:r>
            <w:r w:rsidR="00CB7B32">
              <w:rPr>
                <w:noProof/>
                <w:webHidden/>
              </w:rPr>
              <w:fldChar w:fldCharType="separate"/>
            </w:r>
            <w:r w:rsidR="00CB7B32">
              <w:rPr>
                <w:noProof/>
                <w:webHidden/>
              </w:rPr>
              <w:t>22</w:t>
            </w:r>
            <w:r w:rsidR="00CB7B32">
              <w:rPr>
                <w:noProof/>
                <w:webHidden/>
              </w:rPr>
              <w:fldChar w:fldCharType="end"/>
            </w:r>
          </w:hyperlink>
        </w:p>
        <w:p w14:paraId="13DC5877"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82" w:history="1">
            <w:r w:rsidR="00CB7B32" w:rsidRPr="00A749C7">
              <w:rPr>
                <w:rStyle w:val="ad"/>
                <w:rFonts w:ascii="Book Antiqua" w:hAnsi="Book Antiqua"/>
                <w:snapToGrid w:val="0"/>
              </w:rPr>
              <w:t>3.1</w:t>
            </w:r>
            <w:r w:rsidR="00CB7B32" w:rsidRPr="00A749C7">
              <w:rPr>
                <w:rStyle w:val="ad"/>
                <w:rFonts w:hint="eastAsia"/>
              </w:rPr>
              <w:t xml:space="preserve"> </w:t>
            </w:r>
            <w:r w:rsidR="00CB7B32" w:rsidRPr="00A749C7">
              <w:rPr>
                <w:rStyle w:val="ad"/>
                <w:rFonts w:hint="eastAsia"/>
              </w:rPr>
              <w:t>实验目标</w:t>
            </w:r>
            <w:r w:rsidR="00CB7B32">
              <w:rPr>
                <w:webHidden/>
              </w:rPr>
              <w:tab/>
            </w:r>
            <w:r w:rsidR="00CB7B32">
              <w:rPr>
                <w:webHidden/>
              </w:rPr>
              <w:fldChar w:fldCharType="begin"/>
            </w:r>
            <w:r w:rsidR="00CB7B32">
              <w:rPr>
                <w:webHidden/>
              </w:rPr>
              <w:instrText xml:space="preserve"> PAGEREF _Toc500505182 \h </w:instrText>
            </w:r>
            <w:r w:rsidR="00CB7B32">
              <w:rPr>
                <w:webHidden/>
              </w:rPr>
            </w:r>
            <w:r w:rsidR="00CB7B32">
              <w:rPr>
                <w:webHidden/>
              </w:rPr>
              <w:fldChar w:fldCharType="separate"/>
            </w:r>
            <w:r w:rsidR="00CB7B32">
              <w:rPr>
                <w:webHidden/>
              </w:rPr>
              <w:t>22</w:t>
            </w:r>
            <w:r w:rsidR="00CB7B32">
              <w:rPr>
                <w:webHidden/>
              </w:rPr>
              <w:fldChar w:fldCharType="end"/>
            </w:r>
          </w:hyperlink>
        </w:p>
        <w:p w14:paraId="073A832F"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83" w:history="1">
            <w:r w:rsidR="00CB7B32" w:rsidRPr="00A749C7">
              <w:rPr>
                <w:rStyle w:val="ad"/>
                <w:rFonts w:ascii="Book Antiqua" w:hAnsi="Book Antiqua"/>
                <w:snapToGrid w:val="0"/>
              </w:rPr>
              <w:t>3.2</w:t>
            </w:r>
            <w:r w:rsidR="00CB7B32" w:rsidRPr="00A749C7">
              <w:rPr>
                <w:rStyle w:val="ad"/>
                <w:rFonts w:hint="eastAsia"/>
              </w:rPr>
              <w:t xml:space="preserve"> </w:t>
            </w:r>
            <w:r w:rsidR="00CB7B32" w:rsidRPr="00A749C7">
              <w:rPr>
                <w:rStyle w:val="ad"/>
                <w:rFonts w:hint="eastAsia"/>
              </w:rPr>
              <w:t>实验准备</w:t>
            </w:r>
            <w:r w:rsidR="00CB7B32">
              <w:rPr>
                <w:webHidden/>
              </w:rPr>
              <w:tab/>
            </w:r>
            <w:r w:rsidR="00CB7B32">
              <w:rPr>
                <w:webHidden/>
              </w:rPr>
              <w:fldChar w:fldCharType="begin"/>
            </w:r>
            <w:r w:rsidR="00CB7B32">
              <w:rPr>
                <w:webHidden/>
              </w:rPr>
              <w:instrText xml:space="preserve"> PAGEREF _Toc500505183 \h </w:instrText>
            </w:r>
            <w:r w:rsidR="00CB7B32">
              <w:rPr>
                <w:webHidden/>
              </w:rPr>
            </w:r>
            <w:r w:rsidR="00CB7B32">
              <w:rPr>
                <w:webHidden/>
              </w:rPr>
              <w:fldChar w:fldCharType="separate"/>
            </w:r>
            <w:r w:rsidR="00CB7B32">
              <w:rPr>
                <w:webHidden/>
              </w:rPr>
              <w:t>22</w:t>
            </w:r>
            <w:r w:rsidR="00CB7B32">
              <w:rPr>
                <w:webHidden/>
              </w:rPr>
              <w:fldChar w:fldCharType="end"/>
            </w:r>
          </w:hyperlink>
        </w:p>
        <w:p w14:paraId="6AC74D28"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84" w:history="1">
            <w:r w:rsidR="00CB7B32" w:rsidRPr="00A749C7">
              <w:rPr>
                <w:rStyle w:val="ad"/>
                <w:rFonts w:ascii="Book Antiqua" w:hAnsi="Book Antiqua"/>
                <w:snapToGrid w:val="0"/>
              </w:rPr>
              <w:t>3.3</w:t>
            </w:r>
            <w:r w:rsidR="00CB7B32" w:rsidRPr="00A749C7">
              <w:rPr>
                <w:rStyle w:val="ad"/>
                <w:rFonts w:hint="eastAsia"/>
              </w:rPr>
              <w:t xml:space="preserve"> </w:t>
            </w:r>
            <w:r w:rsidR="00CB7B32" w:rsidRPr="00A749C7">
              <w:rPr>
                <w:rStyle w:val="ad"/>
                <w:rFonts w:hint="eastAsia"/>
              </w:rPr>
              <w:t>配置思路</w:t>
            </w:r>
            <w:r w:rsidR="00CB7B32">
              <w:rPr>
                <w:webHidden/>
              </w:rPr>
              <w:tab/>
            </w:r>
            <w:r w:rsidR="00CB7B32">
              <w:rPr>
                <w:webHidden/>
              </w:rPr>
              <w:fldChar w:fldCharType="begin"/>
            </w:r>
            <w:r w:rsidR="00CB7B32">
              <w:rPr>
                <w:webHidden/>
              </w:rPr>
              <w:instrText xml:space="preserve"> PAGEREF _Toc500505184 \h </w:instrText>
            </w:r>
            <w:r w:rsidR="00CB7B32">
              <w:rPr>
                <w:webHidden/>
              </w:rPr>
            </w:r>
            <w:r w:rsidR="00CB7B32">
              <w:rPr>
                <w:webHidden/>
              </w:rPr>
              <w:fldChar w:fldCharType="separate"/>
            </w:r>
            <w:r w:rsidR="00CB7B32">
              <w:rPr>
                <w:webHidden/>
              </w:rPr>
              <w:t>22</w:t>
            </w:r>
            <w:r w:rsidR="00CB7B32">
              <w:rPr>
                <w:webHidden/>
              </w:rPr>
              <w:fldChar w:fldCharType="end"/>
            </w:r>
          </w:hyperlink>
        </w:p>
        <w:p w14:paraId="7AE7E260"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85" w:history="1">
            <w:r w:rsidR="00CB7B32" w:rsidRPr="00A749C7">
              <w:rPr>
                <w:rStyle w:val="ad"/>
                <w:rFonts w:ascii="Book Antiqua" w:hAnsi="Book Antiqua"/>
                <w:snapToGrid w:val="0"/>
              </w:rPr>
              <w:t>3.4</w:t>
            </w:r>
            <w:r w:rsidR="00CB7B32" w:rsidRPr="00A749C7">
              <w:rPr>
                <w:rStyle w:val="ad"/>
                <w:rFonts w:hint="eastAsia"/>
              </w:rPr>
              <w:t xml:space="preserve"> </w:t>
            </w:r>
            <w:r w:rsidR="00CB7B32" w:rsidRPr="00A749C7">
              <w:rPr>
                <w:rStyle w:val="ad"/>
                <w:rFonts w:hint="eastAsia"/>
              </w:rPr>
              <w:t>配置步骤</w:t>
            </w:r>
            <w:r w:rsidR="00CB7B32">
              <w:rPr>
                <w:webHidden/>
              </w:rPr>
              <w:tab/>
            </w:r>
            <w:r w:rsidR="00CB7B32">
              <w:rPr>
                <w:webHidden/>
              </w:rPr>
              <w:fldChar w:fldCharType="begin"/>
            </w:r>
            <w:r w:rsidR="00CB7B32">
              <w:rPr>
                <w:webHidden/>
              </w:rPr>
              <w:instrText xml:space="preserve"> PAGEREF _Toc500505185 \h </w:instrText>
            </w:r>
            <w:r w:rsidR="00CB7B32">
              <w:rPr>
                <w:webHidden/>
              </w:rPr>
            </w:r>
            <w:r w:rsidR="00CB7B32">
              <w:rPr>
                <w:webHidden/>
              </w:rPr>
              <w:fldChar w:fldCharType="separate"/>
            </w:r>
            <w:r w:rsidR="00CB7B32">
              <w:rPr>
                <w:webHidden/>
              </w:rPr>
              <w:t>22</w:t>
            </w:r>
            <w:r w:rsidR="00CB7B32">
              <w:rPr>
                <w:webHidden/>
              </w:rPr>
              <w:fldChar w:fldCharType="end"/>
            </w:r>
          </w:hyperlink>
        </w:p>
        <w:p w14:paraId="2CE47DFA"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186" w:history="1">
            <w:r w:rsidR="00CB7B32" w:rsidRPr="00A749C7">
              <w:rPr>
                <w:rStyle w:val="ad"/>
                <w:rFonts w:ascii="Book Antiqua" w:hAnsi="Book Antiqua" w:cs="Book Antiqua"/>
                <w:bCs/>
                <w:snapToGrid w:val="0"/>
              </w:rPr>
              <w:t>3.4.1</w:t>
            </w:r>
            <w:r w:rsidR="00CB7B32" w:rsidRPr="00A749C7">
              <w:rPr>
                <w:rStyle w:val="ad"/>
                <w:rFonts w:hint="eastAsia"/>
              </w:rPr>
              <w:t xml:space="preserve"> </w:t>
            </w:r>
            <w:r w:rsidR="00CB7B32" w:rsidRPr="00A749C7">
              <w:rPr>
                <w:rStyle w:val="ad"/>
                <w:rFonts w:hint="eastAsia"/>
              </w:rPr>
              <w:t>创建</w:t>
            </w:r>
            <w:r w:rsidR="00CB7B32" w:rsidRPr="00A749C7">
              <w:rPr>
                <w:rStyle w:val="ad"/>
              </w:rPr>
              <w:t>FusionCompute VRM</w:t>
            </w:r>
            <w:r w:rsidR="00CB7B32">
              <w:rPr>
                <w:webHidden/>
              </w:rPr>
              <w:tab/>
            </w:r>
            <w:r w:rsidR="00CB7B32">
              <w:rPr>
                <w:webHidden/>
              </w:rPr>
              <w:fldChar w:fldCharType="begin"/>
            </w:r>
            <w:r w:rsidR="00CB7B32">
              <w:rPr>
                <w:webHidden/>
              </w:rPr>
              <w:instrText xml:space="preserve"> PAGEREF _Toc500505186 \h </w:instrText>
            </w:r>
            <w:r w:rsidR="00CB7B32">
              <w:rPr>
                <w:webHidden/>
              </w:rPr>
            </w:r>
            <w:r w:rsidR="00CB7B32">
              <w:rPr>
                <w:webHidden/>
              </w:rPr>
              <w:fldChar w:fldCharType="separate"/>
            </w:r>
            <w:r w:rsidR="00CB7B32">
              <w:rPr>
                <w:webHidden/>
              </w:rPr>
              <w:t>22</w:t>
            </w:r>
            <w:r w:rsidR="00CB7B32">
              <w:rPr>
                <w:webHidden/>
              </w:rPr>
              <w:fldChar w:fldCharType="end"/>
            </w:r>
          </w:hyperlink>
        </w:p>
        <w:p w14:paraId="54C1B876"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187" w:history="1">
            <w:r w:rsidR="00CB7B32" w:rsidRPr="00A749C7">
              <w:rPr>
                <w:rStyle w:val="ad"/>
                <w:rFonts w:ascii="Book Antiqua" w:hAnsi="Book Antiqua" w:cs="Book Antiqua"/>
                <w:bCs/>
                <w:snapToGrid w:val="0"/>
              </w:rPr>
              <w:t>3.4.2</w:t>
            </w:r>
            <w:r w:rsidR="00CB7B32" w:rsidRPr="00A749C7">
              <w:rPr>
                <w:rStyle w:val="ad"/>
                <w:rFonts w:hint="eastAsia"/>
              </w:rPr>
              <w:t xml:space="preserve"> </w:t>
            </w:r>
            <w:r w:rsidR="00CB7B32" w:rsidRPr="00A749C7">
              <w:rPr>
                <w:rStyle w:val="ad"/>
                <w:rFonts w:hint="eastAsia"/>
              </w:rPr>
              <w:t>安装并配置</w:t>
            </w:r>
            <w:r w:rsidR="00CB7B32" w:rsidRPr="00A749C7">
              <w:rPr>
                <w:rStyle w:val="ad"/>
              </w:rPr>
              <w:t>FusionStorage</w:t>
            </w:r>
            <w:r w:rsidR="00CB7B32">
              <w:rPr>
                <w:webHidden/>
              </w:rPr>
              <w:tab/>
            </w:r>
            <w:r w:rsidR="00CB7B32">
              <w:rPr>
                <w:webHidden/>
              </w:rPr>
              <w:fldChar w:fldCharType="begin"/>
            </w:r>
            <w:r w:rsidR="00CB7B32">
              <w:rPr>
                <w:webHidden/>
              </w:rPr>
              <w:instrText xml:space="preserve"> PAGEREF _Toc500505187 \h </w:instrText>
            </w:r>
            <w:r w:rsidR="00CB7B32">
              <w:rPr>
                <w:webHidden/>
              </w:rPr>
            </w:r>
            <w:r w:rsidR="00CB7B32">
              <w:rPr>
                <w:webHidden/>
              </w:rPr>
              <w:fldChar w:fldCharType="separate"/>
            </w:r>
            <w:r w:rsidR="00CB7B32">
              <w:rPr>
                <w:webHidden/>
              </w:rPr>
              <w:t>31</w:t>
            </w:r>
            <w:r w:rsidR="00CB7B32">
              <w:rPr>
                <w:webHidden/>
              </w:rPr>
              <w:fldChar w:fldCharType="end"/>
            </w:r>
          </w:hyperlink>
        </w:p>
        <w:p w14:paraId="26CE5C23"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188" w:history="1">
            <w:r w:rsidR="00CB7B32" w:rsidRPr="00A749C7">
              <w:rPr>
                <w:rStyle w:val="ad"/>
                <w:rFonts w:ascii="Book Antiqua" w:hAnsi="Book Antiqua" w:cs="Book Antiqua"/>
                <w:bCs/>
                <w:snapToGrid w:val="0"/>
              </w:rPr>
              <w:t>3.4.3</w:t>
            </w:r>
            <w:r w:rsidR="00CB7B32" w:rsidRPr="00A749C7">
              <w:rPr>
                <w:rStyle w:val="ad"/>
                <w:rFonts w:hint="eastAsia"/>
              </w:rPr>
              <w:t xml:space="preserve"> </w:t>
            </w:r>
            <w:r w:rsidR="00CB7B32" w:rsidRPr="00A749C7">
              <w:rPr>
                <w:rStyle w:val="ad"/>
                <w:rFonts w:hint="eastAsia"/>
              </w:rPr>
              <w:t>接入</w:t>
            </w:r>
            <w:r w:rsidR="00CB7B32" w:rsidRPr="00A749C7">
              <w:rPr>
                <w:rStyle w:val="ad"/>
              </w:rPr>
              <w:t>FusionCompute</w:t>
            </w:r>
            <w:r w:rsidR="00CB7B32" w:rsidRPr="00A749C7">
              <w:rPr>
                <w:rStyle w:val="ad"/>
                <w:rFonts w:hint="eastAsia"/>
              </w:rPr>
              <w:t>资源池</w:t>
            </w:r>
            <w:r w:rsidR="00CB7B32">
              <w:rPr>
                <w:webHidden/>
              </w:rPr>
              <w:tab/>
            </w:r>
            <w:r w:rsidR="00CB7B32">
              <w:rPr>
                <w:webHidden/>
              </w:rPr>
              <w:fldChar w:fldCharType="begin"/>
            </w:r>
            <w:r w:rsidR="00CB7B32">
              <w:rPr>
                <w:webHidden/>
              </w:rPr>
              <w:instrText xml:space="preserve"> PAGEREF _Toc500505188 \h </w:instrText>
            </w:r>
            <w:r w:rsidR="00CB7B32">
              <w:rPr>
                <w:webHidden/>
              </w:rPr>
            </w:r>
            <w:r w:rsidR="00CB7B32">
              <w:rPr>
                <w:webHidden/>
              </w:rPr>
              <w:fldChar w:fldCharType="separate"/>
            </w:r>
            <w:r w:rsidR="00CB7B32">
              <w:rPr>
                <w:webHidden/>
              </w:rPr>
              <w:t>50</w:t>
            </w:r>
            <w:r w:rsidR="00CB7B32">
              <w:rPr>
                <w:webHidden/>
              </w:rPr>
              <w:fldChar w:fldCharType="end"/>
            </w:r>
          </w:hyperlink>
        </w:p>
        <w:p w14:paraId="55B17950"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89" w:history="1">
            <w:r w:rsidR="00CB7B32" w:rsidRPr="00A749C7">
              <w:rPr>
                <w:rStyle w:val="ad"/>
                <w:rFonts w:ascii="Book Antiqua" w:hAnsi="Book Antiqua"/>
                <w:snapToGrid w:val="0"/>
              </w:rPr>
              <w:t>3.5</w:t>
            </w:r>
            <w:r w:rsidR="00CB7B32" w:rsidRPr="00A749C7">
              <w:rPr>
                <w:rStyle w:val="ad"/>
                <w:rFonts w:hint="eastAsia"/>
              </w:rPr>
              <w:t xml:space="preserve"> </w:t>
            </w:r>
            <w:r w:rsidR="00CB7B32" w:rsidRPr="00A749C7">
              <w:rPr>
                <w:rStyle w:val="ad"/>
                <w:rFonts w:hint="eastAsia"/>
              </w:rPr>
              <w:t>结果验证</w:t>
            </w:r>
            <w:r w:rsidR="00CB7B32">
              <w:rPr>
                <w:webHidden/>
              </w:rPr>
              <w:tab/>
            </w:r>
            <w:r w:rsidR="00CB7B32">
              <w:rPr>
                <w:webHidden/>
              </w:rPr>
              <w:fldChar w:fldCharType="begin"/>
            </w:r>
            <w:r w:rsidR="00CB7B32">
              <w:rPr>
                <w:webHidden/>
              </w:rPr>
              <w:instrText xml:space="preserve"> PAGEREF _Toc500505189 \h </w:instrText>
            </w:r>
            <w:r w:rsidR="00CB7B32">
              <w:rPr>
                <w:webHidden/>
              </w:rPr>
            </w:r>
            <w:r w:rsidR="00CB7B32">
              <w:rPr>
                <w:webHidden/>
              </w:rPr>
              <w:fldChar w:fldCharType="separate"/>
            </w:r>
            <w:r w:rsidR="00CB7B32">
              <w:rPr>
                <w:webHidden/>
              </w:rPr>
              <w:t>54</w:t>
            </w:r>
            <w:r w:rsidR="00CB7B32">
              <w:rPr>
                <w:webHidden/>
              </w:rPr>
              <w:fldChar w:fldCharType="end"/>
            </w:r>
          </w:hyperlink>
        </w:p>
        <w:p w14:paraId="1487E0A9" w14:textId="77777777" w:rsidR="00CB7B32" w:rsidRDefault="0036109F">
          <w:pPr>
            <w:pStyle w:val="12"/>
            <w:tabs>
              <w:tab w:val="right" w:leader="dot" w:pos="9628"/>
            </w:tabs>
            <w:rPr>
              <w:rFonts w:asciiTheme="minorHAnsi" w:eastAsiaTheme="minorEastAsia" w:hAnsiTheme="minorHAnsi" w:cstheme="minorBidi"/>
              <w:b w:val="0"/>
              <w:bCs w:val="0"/>
              <w:noProof/>
              <w:kern w:val="0"/>
              <w:sz w:val="22"/>
              <w:szCs w:val="22"/>
            </w:rPr>
          </w:pPr>
          <w:hyperlink w:anchor="_Toc500505190" w:history="1">
            <w:r w:rsidR="00CB7B32" w:rsidRPr="00A749C7">
              <w:rPr>
                <w:rStyle w:val="ad"/>
                <w:rFonts w:ascii="Book Antiqua" w:hAnsi="Book Antiqua"/>
                <w:noProof/>
              </w:rPr>
              <w:t>4</w:t>
            </w:r>
            <w:r w:rsidR="00CB7B32" w:rsidRPr="00A749C7">
              <w:rPr>
                <w:rStyle w:val="ad"/>
                <w:rFonts w:hint="eastAsia"/>
                <w:noProof/>
              </w:rPr>
              <w:t xml:space="preserve"> </w:t>
            </w:r>
            <w:r w:rsidR="00CB7B32" w:rsidRPr="00A749C7">
              <w:rPr>
                <w:rStyle w:val="ad"/>
                <w:rFonts w:hint="eastAsia"/>
                <w:noProof/>
              </w:rPr>
              <w:t>安装</w:t>
            </w:r>
            <w:r w:rsidR="00CB7B32" w:rsidRPr="00A749C7">
              <w:rPr>
                <w:rStyle w:val="ad"/>
                <w:noProof/>
              </w:rPr>
              <w:t>FusionSphere OpenStack OM</w:t>
            </w:r>
            <w:r w:rsidR="00CB7B32">
              <w:rPr>
                <w:noProof/>
                <w:webHidden/>
              </w:rPr>
              <w:tab/>
            </w:r>
            <w:r w:rsidR="00CB7B32">
              <w:rPr>
                <w:noProof/>
                <w:webHidden/>
              </w:rPr>
              <w:fldChar w:fldCharType="begin"/>
            </w:r>
            <w:r w:rsidR="00CB7B32">
              <w:rPr>
                <w:noProof/>
                <w:webHidden/>
              </w:rPr>
              <w:instrText xml:space="preserve"> PAGEREF _Toc500505190 \h </w:instrText>
            </w:r>
            <w:r w:rsidR="00CB7B32">
              <w:rPr>
                <w:noProof/>
                <w:webHidden/>
              </w:rPr>
            </w:r>
            <w:r w:rsidR="00CB7B32">
              <w:rPr>
                <w:noProof/>
                <w:webHidden/>
              </w:rPr>
              <w:fldChar w:fldCharType="separate"/>
            </w:r>
            <w:r w:rsidR="00CB7B32">
              <w:rPr>
                <w:noProof/>
                <w:webHidden/>
              </w:rPr>
              <w:t>55</w:t>
            </w:r>
            <w:r w:rsidR="00CB7B32">
              <w:rPr>
                <w:noProof/>
                <w:webHidden/>
              </w:rPr>
              <w:fldChar w:fldCharType="end"/>
            </w:r>
          </w:hyperlink>
        </w:p>
        <w:p w14:paraId="3BC26AC4"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91" w:history="1">
            <w:r w:rsidR="00CB7B32" w:rsidRPr="00A749C7">
              <w:rPr>
                <w:rStyle w:val="ad"/>
                <w:rFonts w:ascii="Book Antiqua" w:hAnsi="Book Antiqua"/>
                <w:snapToGrid w:val="0"/>
              </w:rPr>
              <w:t>4.1</w:t>
            </w:r>
            <w:r w:rsidR="00CB7B32" w:rsidRPr="00A749C7">
              <w:rPr>
                <w:rStyle w:val="ad"/>
                <w:rFonts w:hint="eastAsia"/>
              </w:rPr>
              <w:t xml:space="preserve"> </w:t>
            </w:r>
            <w:r w:rsidR="00CB7B32" w:rsidRPr="00A749C7">
              <w:rPr>
                <w:rStyle w:val="ad"/>
                <w:rFonts w:hint="eastAsia"/>
              </w:rPr>
              <w:t>实验目标</w:t>
            </w:r>
            <w:r w:rsidR="00CB7B32">
              <w:rPr>
                <w:webHidden/>
              </w:rPr>
              <w:tab/>
            </w:r>
            <w:r w:rsidR="00CB7B32">
              <w:rPr>
                <w:webHidden/>
              </w:rPr>
              <w:fldChar w:fldCharType="begin"/>
            </w:r>
            <w:r w:rsidR="00CB7B32">
              <w:rPr>
                <w:webHidden/>
              </w:rPr>
              <w:instrText xml:space="preserve"> PAGEREF _Toc500505191 \h </w:instrText>
            </w:r>
            <w:r w:rsidR="00CB7B32">
              <w:rPr>
                <w:webHidden/>
              </w:rPr>
            </w:r>
            <w:r w:rsidR="00CB7B32">
              <w:rPr>
                <w:webHidden/>
              </w:rPr>
              <w:fldChar w:fldCharType="separate"/>
            </w:r>
            <w:r w:rsidR="00CB7B32">
              <w:rPr>
                <w:webHidden/>
              </w:rPr>
              <w:t>55</w:t>
            </w:r>
            <w:r w:rsidR="00CB7B32">
              <w:rPr>
                <w:webHidden/>
              </w:rPr>
              <w:fldChar w:fldCharType="end"/>
            </w:r>
          </w:hyperlink>
        </w:p>
        <w:p w14:paraId="2C86C3F6"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92" w:history="1">
            <w:r w:rsidR="00CB7B32" w:rsidRPr="00A749C7">
              <w:rPr>
                <w:rStyle w:val="ad"/>
                <w:rFonts w:ascii="Book Antiqua" w:hAnsi="Book Antiqua"/>
                <w:snapToGrid w:val="0"/>
              </w:rPr>
              <w:t>4.2</w:t>
            </w:r>
            <w:r w:rsidR="00CB7B32" w:rsidRPr="00A749C7">
              <w:rPr>
                <w:rStyle w:val="ad"/>
                <w:rFonts w:hint="eastAsia"/>
              </w:rPr>
              <w:t xml:space="preserve"> </w:t>
            </w:r>
            <w:r w:rsidR="00CB7B32" w:rsidRPr="00A749C7">
              <w:rPr>
                <w:rStyle w:val="ad"/>
                <w:rFonts w:hint="eastAsia"/>
              </w:rPr>
              <w:t>实验准备</w:t>
            </w:r>
            <w:r w:rsidR="00CB7B32">
              <w:rPr>
                <w:webHidden/>
              </w:rPr>
              <w:tab/>
            </w:r>
            <w:r w:rsidR="00CB7B32">
              <w:rPr>
                <w:webHidden/>
              </w:rPr>
              <w:fldChar w:fldCharType="begin"/>
            </w:r>
            <w:r w:rsidR="00CB7B32">
              <w:rPr>
                <w:webHidden/>
              </w:rPr>
              <w:instrText xml:space="preserve"> PAGEREF _Toc500505192 \h </w:instrText>
            </w:r>
            <w:r w:rsidR="00CB7B32">
              <w:rPr>
                <w:webHidden/>
              </w:rPr>
            </w:r>
            <w:r w:rsidR="00CB7B32">
              <w:rPr>
                <w:webHidden/>
              </w:rPr>
              <w:fldChar w:fldCharType="separate"/>
            </w:r>
            <w:r w:rsidR="00CB7B32">
              <w:rPr>
                <w:webHidden/>
              </w:rPr>
              <w:t>55</w:t>
            </w:r>
            <w:r w:rsidR="00CB7B32">
              <w:rPr>
                <w:webHidden/>
              </w:rPr>
              <w:fldChar w:fldCharType="end"/>
            </w:r>
          </w:hyperlink>
        </w:p>
        <w:p w14:paraId="49187747"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93" w:history="1">
            <w:r w:rsidR="00CB7B32" w:rsidRPr="00A749C7">
              <w:rPr>
                <w:rStyle w:val="ad"/>
                <w:rFonts w:ascii="Book Antiqua" w:hAnsi="Book Antiqua"/>
                <w:snapToGrid w:val="0"/>
              </w:rPr>
              <w:t>4.3</w:t>
            </w:r>
            <w:r w:rsidR="00CB7B32" w:rsidRPr="00A749C7">
              <w:rPr>
                <w:rStyle w:val="ad"/>
                <w:rFonts w:hint="eastAsia"/>
              </w:rPr>
              <w:t xml:space="preserve"> </w:t>
            </w:r>
            <w:r w:rsidR="00CB7B32" w:rsidRPr="00A749C7">
              <w:rPr>
                <w:rStyle w:val="ad"/>
                <w:rFonts w:hint="eastAsia"/>
              </w:rPr>
              <w:t>配置思路</w:t>
            </w:r>
            <w:r w:rsidR="00CB7B32">
              <w:rPr>
                <w:webHidden/>
              </w:rPr>
              <w:tab/>
            </w:r>
            <w:r w:rsidR="00CB7B32">
              <w:rPr>
                <w:webHidden/>
              </w:rPr>
              <w:fldChar w:fldCharType="begin"/>
            </w:r>
            <w:r w:rsidR="00CB7B32">
              <w:rPr>
                <w:webHidden/>
              </w:rPr>
              <w:instrText xml:space="preserve"> PAGEREF _Toc500505193 \h </w:instrText>
            </w:r>
            <w:r w:rsidR="00CB7B32">
              <w:rPr>
                <w:webHidden/>
              </w:rPr>
            </w:r>
            <w:r w:rsidR="00CB7B32">
              <w:rPr>
                <w:webHidden/>
              </w:rPr>
              <w:fldChar w:fldCharType="separate"/>
            </w:r>
            <w:r w:rsidR="00CB7B32">
              <w:rPr>
                <w:webHidden/>
              </w:rPr>
              <w:t>55</w:t>
            </w:r>
            <w:r w:rsidR="00CB7B32">
              <w:rPr>
                <w:webHidden/>
              </w:rPr>
              <w:fldChar w:fldCharType="end"/>
            </w:r>
          </w:hyperlink>
        </w:p>
        <w:p w14:paraId="4AA4C080"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94" w:history="1">
            <w:r w:rsidR="00CB7B32" w:rsidRPr="00A749C7">
              <w:rPr>
                <w:rStyle w:val="ad"/>
                <w:rFonts w:ascii="Book Antiqua" w:hAnsi="Book Antiqua"/>
                <w:snapToGrid w:val="0"/>
              </w:rPr>
              <w:t>4.4</w:t>
            </w:r>
            <w:r w:rsidR="00CB7B32" w:rsidRPr="00A749C7">
              <w:rPr>
                <w:rStyle w:val="ad"/>
                <w:rFonts w:hint="eastAsia"/>
              </w:rPr>
              <w:t xml:space="preserve"> </w:t>
            </w:r>
            <w:r w:rsidR="00CB7B32" w:rsidRPr="00A749C7">
              <w:rPr>
                <w:rStyle w:val="ad"/>
                <w:rFonts w:hint="eastAsia"/>
              </w:rPr>
              <w:t>配置步骤</w:t>
            </w:r>
            <w:r w:rsidR="00CB7B32">
              <w:rPr>
                <w:webHidden/>
              </w:rPr>
              <w:tab/>
            </w:r>
            <w:r w:rsidR="00CB7B32">
              <w:rPr>
                <w:webHidden/>
              </w:rPr>
              <w:fldChar w:fldCharType="begin"/>
            </w:r>
            <w:r w:rsidR="00CB7B32">
              <w:rPr>
                <w:webHidden/>
              </w:rPr>
              <w:instrText xml:space="preserve"> PAGEREF _Toc500505194 \h </w:instrText>
            </w:r>
            <w:r w:rsidR="00CB7B32">
              <w:rPr>
                <w:webHidden/>
              </w:rPr>
            </w:r>
            <w:r w:rsidR="00CB7B32">
              <w:rPr>
                <w:webHidden/>
              </w:rPr>
              <w:fldChar w:fldCharType="separate"/>
            </w:r>
            <w:r w:rsidR="00CB7B32">
              <w:rPr>
                <w:webHidden/>
              </w:rPr>
              <w:t>55</w:t>
            </w:r>
            <w:r w:rsidR="00CB7B32">
              <w:rPr>
                <w:webHidden/>
              </w:rPr>
              <w:fldChar w:fldCharType="end"/>
            </w:r>
          </w:hyperlink>
        </w:p>
        <w:p w14:paraId="2D79C2F2"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195" w:history="1">
            <w:r w:rsidR="00CB7B32" w:rsidRPr="00A749C7">
              <w:rPr>
                <w:rStyle w:val="ad"/>
                <w:rFonts w:ascii="Book Antiqua" w:hAnsi="Book Antiqua" w:cs="Book Antiqua"/>
                <w:bCs/>
                <w:snapToGrid w:val="0"/>
              </w:rPr>
              <w:t>4.4.1</w:t>
            </w:r>
            <w:r w:rsidR="00CB7B32" w:rsidRPr="00A749C7">
              <w:rPr>
                <w:rStyle w:val="ad"/>
                <w:rFonts w:hint="eastAsia"/>
              </w:rPr>
              <w:t xml:space="preserve"> </w:t>
            </w:r>
            <w:r w:rsidR="00CB7B32" w:rsidRPr="00A749C7">
              <w:rPr>
                <w:rStyle w:val="ad"/>
                <w:rFonts w:hint="eastAsia"/>
              </w:rPr>
              <w:t>安装</w:t>
            </w:r>
            <w:r w:rsidR="00CB7B32" w:rsidRPr="00A749C7">
              <w:rPr>
                <w:rStyle w:val="ad"/>
              </w:rPr>
              <w:t>FusionSphere OpenStack OM</w:t>
            </w:r>
            <w:r w:rsidR="00CB7B32" w:rsidRPr="00A749C7">
              <w:rPr>
                <w:rStyle w:val="ad"/>
                <w:rFonts w:hint="eastAsia"/>
              </w:rPr>
              <w:t>虚拟机</w:t>
            </w:r>
            <w:r w:rsidR="00CB7B32">
              <w:rPr>
                <w:webHidden/>
              </w:rPr>
              <w:tab/>
            </w:r>
            <w:r w:rsidR="00CB7B32">
              <w:rPr>
                <w:webHidden/>
              </w:rPr>
              <w:fldChar w:fldCharType="begin"/>
            </w:r>
            <w:r w:rsidR="00CB7B32">
              <w:rPr>
                <w:webHidden/>
              </w:rPr>
              <w:instrText xml:space="preserve"> PAGEREF _Toc500505195 \h </w:instrText>
            </w:r>
            <w:r w:rsidR="00CB7B32">
              <w:rPr>
                <w:webHidden/>
              </w:rPr>
            </w:r>
            <w:r w:rsidR="00CB7B32">
              <w:rPr>
                <w:webHidden/>
              </w:rPr>
              <w:fldChar w:fldCharType="separate"/>
            </w:r>
            <w:r w:rsidR="00CB7B32">
              <w:rPr>
                <w:webHidden/>
              </w:rPr>
              <w:t>55</w:t>
            </w:r>
            <w:r w:rsidR="00CB7B32">
              <w:rPr>
                <w:webHidden/>
              </w:rPr>
              <w:fldChar w:fldCharType="end"/>
            </w:r>
          </w:hyperlink>
        </w:p>
        <w:p w14:paraId="33388C97"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196" w:history="1">
            <w:r w:rsidR="00CB7B32" w:rsidRPr="00A749C7">
              <w:rPr>
                <w:rStyle w:val="ad"/>
                <w:rFonts w:ascii="Book Antiqua" w:hAnsi="Book Antiqua" w:cs="Book Antiqua"/>
                <w:bCs/>
                <w:snapToGrid w:val="0"/>
              </w:rPr>
              <w:t>4.4.2</w:t>
            </w:r>
            <w:r w:rsidR="00CB7B32" w:rsidRPr="00A749C7">
              <w:rPr>
                <w:rStyle w:val="ad"/>
                <w:rFonts w:hint="eastAsia"/>
              </w:rPr>
              <w:t xml:space="preserve"> </w:t>
            </w:r>
            <w:r w:rsidR="00CB7B32" w:rsidRPr="00A749C7">
              <w:rPr>
                <w:rStyle w:val="ad"/>
                <w:rFonts w:hint="eastAsia"/>
              </w:rPr>
              <w:t>配置资源对接</w:t>
            </w:r>
            <w:r w:rsidR="00CB7B32">
              <w:rPr>
                <w:webHidden/>
              </w:rPr>
              <w:tab/>
            </w:r>
            <w:r w:rsidR="00CB7B32">
              <w:rPr>
                <w:webHidden/>
              </w:rPr>
              <w:fldChar w:fldCharType="begin"/>
            </w:r>
            <w:r w:rsidR="00CB7B32">
              <w:rPr>
                <w:webHidden/>
              </w:rPr>
              <w:instrText xml:space="preserve"> PAGEREF _Toc500505196 \h </w:instrText>
            </w:r>
            <w:r w:rsidR="00CB7B32">
              <w:rPr>
                <w:webHidden/>
              </w:rPr>
            </w:r>
            <w:r w:rsidR="00CB7B32">
              <w:rPr>
                <w:webHidden/>
              </w:rPr>
              <w:fldChar w:fldCharType="separate"/>
            </w:r>
            <w:r w:rsidR="00CB7B32">
              <w:rPr>
                <w:webHidden/>
              </w:rPr>
              <w:t>57</w:t>
            </w:r>
            <w:r w:rsidR="00CB7B32">
              <w:rPr>
                <w:webHidden/>
              </w:rPr>
              <w:fldChar w:fldCharType="end"/>
            </w:r>
          </w:hyperlink>
        </w:p>
        <w:p w14:paraId="1B764C0F"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97" w:history="1">
            <w:r w:rsidR="00CB7B32" w:rsidRPr="00A749C7">
              <w:rPr>
                <w:rStyle w:val="ad"/>
                <w:rFonts w:ascii="Book Antiqua" w:hAnsi="Book Antiqua"/>
                <w:snapToGrid w:val="0"/>
              </w:rPr>
              <w:t>4.5</w:t>
            </w:r>
            <w:r w:rsidR="00CB7B32" w:rsidRPr="00A749C7">
              <w:rPr>
                <w:rStyle w:val="ad"/>
                <w:rFonts w:hint="eastAsia"/>
              </w:rPr>
              <w:t xml:space="preserve"> </w:t>
            </w:r>
            <w:r w:rsidR="00CB7B32" w:rsidRPr="00A749C7">
              <w:rPr>
                <w:rStyle w:val="ad"/>
                <w:rFonts w:hint="eastAsia"/>
              </w:rPr>
              <w:t>结果验证</w:t>
            </w:r>
            <w:r w:rsidR="00CB7B32">
              <w:rPr>
                <w:webHidden/>
              </w:rPr>
              <w:tab/>
            </w:r>
            <w:r w:rsidR="00CB7B32">
              <w:rPr>
                <w:webHidden/>
              </w:rPr>
              <w:fldChar w:fldCharType="begin"/>
            </w:r>
            <w:r w:rsidR="00CB7B32">
              <w:rPr>
                <w:webHidden/>
              </w:rPr>
              <w:instrText xml:space="preserve"> PAGEREF _Toc500505197 \h </w:instrText>
            </w:r>
            <w:r w:rsidR="00CB7B32">
              <w:rPr>
                <w:webHidden/>
              </w:rPr>
            </w:r>
            <w:r w:rsidR="00CB7B32">
              <w:rPr>
                <w:webHidden/>
              </w:rPr>
              <w:fldChar w:fldCharType="separate"/>
            </w:r>
            <w:r w:rsidR="00CB7B32">
              <w:rPr>
                <w:webHidden/>
              </w:rPr>
              <w:t>57</w:t>
            </w:r>
            <w:r w:rsidR="00CB7B32">
              <w:rPr>
                <w:webHidden/>
              </w:rPr>
              <w:fldChar w:fldCharType="end"/>
            </w:r>
          </w:hyperlink>
        </w:p>
        <w:p w14:paraId="24508EB4" w14:textId="77777777" w:rsidR="00CB7B32" w:rsidRDefault="0036109F">
          <w:pPr>
            <w:pStyle w:val="12"/>
            <w:tabs>
              <w:tab w:val="right" w:leader="dot" w:pos="9628"/>
            </w:tabs>
            <w:rPr>
              <w:rFonts w:asciiTheme="minorHAnsi" w:eastAsiaTheme="minorEastAsia" w:hAnsiTheme="minorHAnsi" w:cstheme="minorBidi"/>
              <w:b w:val="0"/>
              <w:bCs w:val="0"/>
              <w:noProof/>
              <w:kern w:val="0"/>
              <w:sz w:val="22"/>
              <w:szCs w:val="22"/>
            </w:rPr>
          </w:pPr>
          <w:hyperlink w:anchor="_Toc500505198" w:history="1">
            <w:r w:rsidR="00CB7B32" w:rsidRPr="00A749C7">
              <w:rPr>
                <w:rStyle w:val="ad"/>
                <w:rFonts w:ascii="Book Antiqua" w:hAnsi="Book Antiqua"/>
                <w:noProof/>
              </w:rPr>
              <w:t>5</w:t>
            </w:r>
            <w:r w:rsidR="00CB7B32" w:rsidRPr="00A749C7">
              <w:rPr>
                <w:rStyle w:val="ad"/>
                <w:noProof/>
              </w:rPr>
              <w:t xml:space="preserve"> FusionSphere OpenStack</w:t>
            </w:r>
            <w:r w:rsidR="00CB7B32" w:rsidRPr="00A749C7">
              <w:rPr>
                <w:rStyle w:val="ad"/>
                <w:rFonts w:hint="eastAsia"/>
                <w:noProof/>
              </w:rPr>
              <w:t>操作维护</w:t>
            </w:r>
            <w:r w:rsidR="00CB7B32">
              <w:rPr>
                <w:noProof/>
                <w:webHidden/>
              </w:rPr>
              <w:tab/>
            </w:r>
            <w:r w:rsidR="00CB7B32">
              <w:rPr>
                <w:noProof/>
                <w:webHidden/>
              </w:rPr>
              <w:fldChar w:fldCharType="begin"/>
            </w:r>
            <w:r w:rsidR="00CB7B32">
              <w:rPr>
                <w:noProof/>
                <w:webHidden/>
              </w:rPr>
              <w:instrText xml:space="preserve"> PAGEREF _Toc500505198 \h </w:instrText>
            </w:r>
            <w:r w:rsidR="00CB7B32">
              <w:rPr>
                <w:noProof/>
                <w:webHidden/>
              </w:rPr>
            </w:r>
            <w:r w:rsidR="00CB7B32">
              <w:rPr>
                <w:noProof/>
                <w:webHidden/>
              </w:rPr>
              <w:fldChar w:fldCharType="separate"/>
            </w:r>
            <w:r w:rsidR="00CB7B32">
              <w:rPr>
                <w:noProof/>
                <w:webHidden/>
              </w:rPr>
              <w:t>58</w:t>
            </w:r>
            <w:r w:rsidR="00CB7B32">
              <w:rPr>
                <w:noProof/>
                <w:webHidden/>
              </w:rPr>
              <w:fldChar w:fldCharType="end"/>
            </w:r>
          </w:hyperlink>
        </w:p>
        <w:p w14:paraId="417F4C28"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199" w:history="1">
            <w:r w:rsidR="00CB7B32" w:rsidRPr="00A749C7">
              <w:rPr>
                <w:rStyle w:val="ad"/>
                <w:rFonts w:ascii="Book Antiqua" w:hAnsi="Book Antiqua"/>
                <w:snapToGrid w:val="0"/>
              </w:rPr>
              <w:t>5.1</w:t>
            </w:r>
            <w:r w:rsidR="00CB7B32" w:rsidRPr="00A749C7">
              <w:rPr>
                <w:rStyle w:val="ad"/>
                <w:rFonts w:hint="eastAsia"/>
              </w:rPr>
              <w:t xml:space="preserve"> </w:t>
            </w:r>
            <w:r w:rsidR="00CB7B32" w:rsidRPr="00A749C7">
              <w:rPr>
                <w:rStyle w:val="ad"/>
                <w:rFonts w:hint="eastAsia"/>
              </w:rPr>
              <w:t>实验目标</w:t>
            </w:r>
            <w:r w:rsidR="00CB7B32">
              <w:rPr>
                <w:webHidden/>
              </w:rPr>
              <w:tab/>
            </w:r>
            <w:r w:rsidR="00CB7B32">
              <w:rPr>
                <w:webHidden/>
              </w:rPr>
              <w:fldChar w:fldCharType="begin"/>
            </w:r>
            <w:r w:rsidR="00CB7B32">
              <w:rPr>
                <w:webHidden/>
              </w:rPr>
              <w:instrText xml:space="preserve"> PAGEREF _Toc500505199 \h </w:instrText>
            </w:r>
            <w:r w:rsidR="00CB7B32">
              <w:rPr>
                <w:webHidden/>
              </w:rPr>
            </w:r>
            <w:r w:rsidR="00CB7B32">
              <w:rPr>
                <w:webHidden/>
              </w:rPr>
              <w:fldChar w:fldCharType="separate"/>
            </w:r>
            <w:r w:rsidR="00CB7B32">
              <w:rPr>
                <w:webHidden/>
              </w:rPr>
              <w:t>58</w:t>
            </w:r>
            <w:r w:rsidR="00CB7B32">
              <w:rPr>
                <w:webHidden/>
              </w:rPr>
              <w:fldChar w:fldCharType="end"/>
            </w:r>
          </w:hyperlink>
        </w:p>
        <w:p w14:paraId="4B998049"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00" w:history="1">
            <w:r w:rsidR="00CB7B32" w:rsidRPr="00A749C7">
              <w:rPr>
                <w:rStyle w:val="ad"/>
                <w:rFonts w:ascii="Book Antiqua" w:hAnsi="Book Antiqua"/>
                <w:snapToGrid w:val="0"/>
              </w:rPr>
              <w:t>5.2</w:t>
            </w:r>
            <w:r w:rsidR="00CB7B32" w:rsidRPr="00A749C7">
              <w:rPr>
                <w:rStyle w:val="ad"/>
                <w:rFonts w:hint="eastAsia"/>
              </w:rPr>
              <w:t xml:space="preserve"> </w:t>
            </w:r>
            <w:r w:rsidR="00CB7B32" w:rsidRPr="00A749C7">
              <w:rPr>
                <w:rStyle w:val="ad"/>
                <w:rFonts w:hint="eastAsia"/>
              </w:rPr>
              <w:t>实验准备</w:t>
            </w:r>
            <w:r w:rsidR="00CB7B32">
              <w:rPr>
                <w:webHidden/>
              </w:rPr>
              <w:tab/>
            </w:r>
            <w:r w:rsidR="00CB7B32">
              <w:rPr>
                <w:webHidden/>
              </w:rPr>
              <w:fldChar w:fldCharType="begin"/>
            </w:r>
            <w:r w:rsidR="00CB7B32">
              <w:rPr>
                <w:webHidden/>
              </w:rPr>
              <w:instrText xml:space="preserve"> PAGEREF _Toc500505200 \h </w:instrText>
            </w:r>
            <w:r w:rsidR="00CB7B32">
              <w:rPr>
                <w:webHidden/>
              </w:rPr>
            </w:r>
            <w:r w:rsidR="00CB7B32">
              <w:rPr>
                <w:webHidden/>
              </w:rPr>
              <w:fldChar w:fldCharType="separate"/>
            </w:r>
            <w:r w:rsidR="00CB7B32">
              <w:rPr>
                <w:webHidden/>
              </w:rPr>
              <w:t>58</w:t>
            </w:r>
            <w:r w:rsidR="00CB7B32">
              <w:rPr>
                <w:webHidden/>
              </w:rPr>
              <w:fldChar w:fldCharType="end"/>
            </w:r>
          </w:hyperlink>
        </w:p>
        <w:p w14:paraId="5ADB3D9F"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01" w:history="1">
            <w:r w:rsidR="00CB7B32" w:rsidRPr="00A749C7">
              <w:rPr>
                <w:rStyle w:val="ad"/>
                <w:rFonts w:ascii="Book Antiqua" w:hAnsi="Book Antiqua"/>
                <w:snapToGrid w:val="0"/>
              </w:rPr>
              <w:t>5.3</w:t>
            </w:r>
            <w:r w:rsidR="00CB7B32" w:rsidRPr="00A749C7">
              <w:rPr>
                <w:rStyle w:val="ad"/>
                <w:rFonts w:hint="eastAsia"/>
              </w:rPr>
              <w:t xml:space="preserve"> </w:t>
            </w:r>
            <w:r w:rsidR="00CB7B32" w:rsidRPr="00A749C7">
              <w:rPr>
                <w:rStyle w:val="ad"/>
                <w:rFonts w:hint="eastAsia"/>
              </w:rPr>
              <w:t>配置步骤</w:t>
            </w:r>
            <w:r w:rsidR="00CB7B32">
              <w:rPr>
                <w:webHidden/>
              </w:rPr>
              <w:tab/>
            </w:r>
            <w:r w:rsidR="00CB7B32">
              <w:rPr>
                <w:webHidden/>
              </w:rPr>
              <w:fldChar w:fldCharType="begin"/>
            </w:r>
            <w:r w:rsidR="00CB7B32">
              <w:rPr>
                <w:webHidden/>
              </w:rPr>
              <w:instrText xml:space="preserve"> PAGEREF _Toc500505201 \h </w:instrText>
            </w:r>
            <w:r w:rsidR="00CB7B32">
              <w:rPr>
                <w:webHidden/>
              </w:rPr>
            </w:r>
            <w:r w:rsidR="00CB7B32">
              <w:rPr>
                <w:webHidden/>
              </w:rPr>
              <w:fldChar w:fldCharType="separate"/>
            </w:r>
            <w:r w:rsidR="00CB7B32">
              <w:rPr>
                <w:webHidden/>
              </w:rPr>
              <w:t>58</w:t>
            </w:r>
            <w:r w:rsidR="00CB7B32">
              <w:rPr>
                <w:webHidden/>
              </w:rPr>
              <w:fldChar w:fldCharType="end"/>
            </w:r>
          </w:hyperlink>
        </w:p>
        <w:p w14:paraId="27D7D315"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02" w:history="1">
            <w:r w:rsidR="00CB7B32" w:rsidRPr="00A749C7">
              <w:rPr>
                <w:rStyle w:val="ad"/>
                <w:rFonts w:ascii="Book Antiqua" w:hAnsi="Book Antiqua" w:cs="Book Antiqua"/>
                <w:bCs/>
                <w:snapToGrid w:val="0"/>
              </w:rPr>
              <w:t>5.3.1</w:t>
            </w:r>
            <w:r w:rsidR="00CB7B32" w:rsidRPr="00A749C7">
              <w:rPr>
                <w:rStyle w:val="ad"/>
                <w:rFonts w:hint="eastAsia"/>
              </w:rPr>
              <w:t xml:space="preserve"> </w:t>
            </w:r>
            <w:r w:rsidR="00CB7B32" w:rsidRPr="00A749C7">
              <w:rPr>
                <w:rStyle w:val="ad"/>
                <w:rFonts w:hint="eastAsia"/>
              </w:rPr>
              <w:t>资源池配置</w:t>
            </w:r>
            <w:r w:rsidR="00CB7B32">
              <w:rPr>
                <w:webHidden/>
              </w:rPr>
              <w:tab/>
            </w:r>
            <w:r w:rsidR="00CB7B32">
              <w:rPr>
                <w:webHidden/>
              </w:rPr>
              <w:fldChar w:fldCharType="begin"/>
            </w:r>
            <w:r w:rsidR="00CB7B32">
              <w:rPr>
                <w:webHidden/>
              </w:rPr>
              <w:instrText xml:space="preserve"> PAGEREF _Toc500505202 \h </w:instrText>
            </w:r>
            <w:r w:rsidR="00CB7B32">
              <w:rPr>
                <w:webHidden/>
              </w:rPr>
            </w:r>
            <w:r w:rsidR="00CB7B32">
              <w:rPr>
                <w:webHidden/>
              </w:rPr>
              <w:fldChar w:fldCharType="separate"/>
            </w:r>
            <w:r w:rsidR="00CB7B32">
              <w:rPr>
                <w:webHidden/>
              </w:rPr>
              <w:t>58</w:t>
            </w:r>
            <w:r w:rsidR="00CB7B32">
              <w:rPr>
                <w:webHidden/>
              </w:rPr>
              <w:fldChar w:fldCharType="end"/>
            </w:r>
          </w:hyperlink>
        </w:p>
        <w:p w14:paraId="1DC989B3"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03" w:history="1">
            <w:r w:rsidR="00CB7B32" w:rsidRPr="00A749C7">
              <w:rPr>
                <w:rStyle w:val="ad"/>
                <w:rFonts w:ascii="Book Antiqua" w:hAnsi="Book Antiqua" w:cs="Book Antiqua"/>
                <w:bCs/>
                <w:snapToGrid w:val="0"/>
              </w:rPr>
              <w:t>5.3.2</w:t>
            </w:r>
            <w:r w:rsidR="00CB7B32" w:rsidRPr="00A749C7">
              <w:rPr>
                <w:rStyle w:val="ad"/>
                <w:rFonts w:hint="eastAsia"/>
              </w:rPr>
              <w:t xml:space="preserve"> </w:t>
            </w:r>
            <w:r w:rsidR="00CB7B32" w:rsidRPr="00A749C7">
              <w:rPr>
                <w:rStyle w:val="ad"/>
                <w:rFonts w:hint="eastAsia"/>
              </w:rPr>
              <w:t>镜像和规格配置</w:t>
            </w:r>
            <w:r w:rsidR="00CB7B32">
              <w:rPr>
                <w:webHidden/>
              </w:rPr>
              <w:tab/>
            </w:r>
            <w:r w:rsidR="00CB7B32">
              <w:rPr>
                <w:webHidden/>
              </w:rPr>
              <w:fldChar w:fldCharType="begin"/>
            </w:r>
            <w:r w:rsidR="00CB7B32">
              <w:rPr>
                <w:webHidden/>
              </w:rPr>
              <w:instrText xml:space="preserve"> PAGEREF _Toc500505203 \h </w:instrText>
            </w:r>
            <w:r w:rsidR="00CB7B32">
              <w:rPr>
                <w:webHidden/>
              </w:rPr>
            </w:r>
            <w:r w:rsidR="00CB7B32">
              <w:rPr>
                <w:webHidden/>
              </w:rPr>
              <w:fldChar w:fldCharType="separate"/>
            </w:r>
            <w:r w:rsidR="00CB7B32">
              <w:rPr>
                <w:webHidden/>
              </w:rPr>
              <w:t>62</w:t>
            </w:r>
            <w:r w:rsidR="00CB7B32">
              <w:rPr>
                <w:webHidden/>
              </w:rPr>
              <w:fldChar w:fldCharType="end"/>
            </w:r>
          </w:hyperlink>
        </w:p>
        <w:p w14:paraId="57B44CED"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04" w:history="1">
            <w:r w:rsidR="00CB7B32" w:rsidRPr="00A749C7">
              <w:rPr>
                <w:rStyle w:val="ad"/>
                <w:rFonts w:ascii="Book Antiqua" w:hAnsi="Book Antiqua" w:cs="Book Antiqua"/>
                <w:bCs/>
                <w:snapToGrid w:val="0"/>
              </w:rPr>
              <w:t>5.3.3</w:t>
            </w:r>
            <w:r w:rsidR="00CB7B32" w:rsidRPr="00A749C7">
              <w:rPr>
                <w:rStyle w:val="ad"/>
                <w:rFonts w:hint="eastAsia"/>
              </w:rPr>
              <w:t xml:space="preserve"> </w:t>
            </w:r>
            <w:r w:rsidR="00CB7B32" w:rsidRPr="00A749C7">
              <w:rPr>
                <w:rStyle w:val="ad"/>
                <w:rFonts w:hint="eastAsia"/>
              </w:rPr>
              <w:t>资源管理（计算、存储、网络）（可选）</w:t>
            </w:r>
            <w:r w:rsidR="00CB7B32">
              <w:rPr>
                <w:webHidden/>
              </w:rPr>
              <w:tab/>
            </w:r>
            <w:r w:rsidR="00CB7B32">
              <w:rPr>
                <w:webHidden/>
              </w:rPr>
              <w:fldChar w:fldCharType="begin"/>
            </w:r>
            <w:r w:rsidR="00CB7B32">
              <w:rPr>
                <w:webHidden/>
              </w:rPr>
              <w:instrText xml:space="preserve"> PAGEREF _Toc500505204 \h </w:instrText>
            </w:r>
            <w:r w:rsidR="00CB7B32">
              <w:rPr>
                <w:webHidden/>
              </w:rPr>
            </w:r>
            <w:r w:rsidR="00CB7B32">
              <w:rPr>
                <w:webHidden/>
              </w:rPr>
              <w:fldChar w:fldCharType="separate"/>
            </w:r>
            <w:r w:rsidR="00CB7B32">
              <w:rPr>
                <w:webHidden/>
              </w:rPr>
              <w:t>72</w:t>
            </w:r>
            <w:r w:rsidR="00CB7B32">
              <w:rPr>
                <w:webHidden/>
              </w:rPr>
              <w:fldChar w:fldCharType="end"/>
            </w:r>
          </w:hyperlink>
        </w:p>
        <w:p w14:paraId="3AF80314"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05" w:history="1">
            <w:r w:rsidR="00CB7B32" w:rsidRPr="00A749C7">
              <w:rPr>
                <w:rStyle w:val="ad"/>
                <w:rFonts w:ascii="Book Antiqua" w:hAnsi="Book Antiqua"/>
                <w:snapToGrid w:val="0"/>
              </w:rPr>
              <w:t>5.4</w:t>
            </w:r>
            <w:r w:rsidR="00CB7B32" w:rsidRPr="00A749C7">
              <w:rPr>
                <w:rStyle w:val="ad"/>
                <w:rFonts w:hint="eastAsia"/>
              </w:rPr>
              <w:t xml:space="preserve"> </w:t>
            </w:r>
            <w:r w:rsidR="00CB7B32" w:rsidRPr="00A749C7">
              <w:rPr>
                <w:rStyle w:val="ad"/>
                <w:rFonts w:hint="eastAsia"/>
              </w:rPr>
              <w:t>结果验证</w:t>
            </w:r>
            <w:r w:rsidR="00CB7B32">
              <w:rPr>
                <w:webHidden/>
              </w:rPr>
              <w:tab/>
            </w:r>
            <w:r w:rsidR="00CB7B32">
              <w:rPr>
                <w:webHidden/>
              </w:rPr>
              <w:fldChar w:fldCharType="begin"/>
            </w:r>
            <w:r w:rsidR="00CB7B32">
              <w:rPr>
                <w:webHidden/>
              </w:rPr>
              <w:instrText xml:space="preserve"> PAGEREF _Toc500505205 \h </w:instrText>
            </w:r>
            <w:r w:rsidR="00CB7B32">
              <w:rPr>
                <w:webHidden/>
              </w:rPr>
            </w:r>
            <w:r w:rsidR="00CB7B32">
              <w:rPr>
                <w:webHidden/>
              </w:rPr>
              <w:fldChar w:fldCharType="separate"/>
            </w:r>
            <w:r w:rsidR="00CB7B32">
              <w:rPr>
                <w:webHidden/>
              </w:rPr>
              <w:t>76</w:t>
            </w:r>
            <w:r w:rsidR="00CB7B32">
              <w:rPr>
                <w:webHidden/>
              </w:rPr>
              <w:fldChar w:fldCharType="end"/>
            </w:r>
          </w:hyperlink>
        </w:p>
        <w:p w14:paraId="579AEE15" w14:textId="77777777" w:rsidR="00CB7B32" w:rsidRDefault="0036109F">
          <w:pPr>
            <w:pStyle w:val="12"/>
            <w:tabs>
              <w:tab w:val="right" w:leader="dot" w:pos="9628"/>
            </w:tabs>
            <w:rPr>
              <w:rFonts w:asciiTheme="minorHAnsi" w:eastAsiaTheme="minorEastAsia" w:hAnsiTheme="minorHAnsi" w:cstheme="minorBidi"/>
              <w:b w:val="0"/>
              <w:bCs w:val="0"/>
              <w:noProof/>
              <w:kern w:val="0"/>
              <w:sz w:val="22"/>
              <w:szCs w:val="22"/>
            </w:rPr>
          </w:pPr>
          <w:hyperlink w:anchor="_Toc500505206" w:history="1">
            <w:r w:rsidR="00CB7B32" w:rsidRPr="00A749C7">
              <w:rPr>
                <w:rStyle w:val="ad"/>
                <w:rFonts w:ascii="Book Antiqua" w:hAnsi="Book Antiqua"/>
                <w:noProof/>
              </w:rPr>
              <w:t>6</w:t>
            </w:r>
            <w:r w:rsidR="00CB7B32" w:rsidRPr="00A749C7">
              <w:rPr>
                <w:rStyle w:val="ad"/>
                <w:noProof/>
              </w:rPr>
              <w:t xml:space="preserve"> ManageOne ServiceCenter</w:t>
            </w:r>
            <w:r w:rsidR="00CB7B32" w:rsidRPr="00A749C7">
              <w:rPr>
                <w:rStyle w:val="ad"/>
                <w:rFonts w:hint="eastAsia"/>
                <w:noProof/>
              </w:rPr>
              <w:t>安装</w:t>
            </w:r>
            <w:r w:rsidR="00CB7B32">
              <w:rPr>
                <w:noProof/>
                <w:webHidden/>
              </w:rPr>
              <w:tab/>
            </w:r>
            <w:r w:rsidR="00CB7B32">
              <w:rPr>
                <w:noProof/>
                <w:webHidden/>
              </w:rPr>
              <w:fldChar w:fldCharType="begin"/>
            </w:r>
            <w:r w:rsidR="00CB7B32">
              <w:rPr>
                <w:noProof/>
                <w:webHidden/>
              </w:rPr>
              <w:instrText xml:space="preserve"> PAGEREF _Toc500505206 \h </w:instrText>
            </w:r>
            <w:r w:rsidR="00CB7B32">
              <w:rPr>
                <w:noProof/>
                <w:webHidden/>
              </w:rPr>
            </w:r>
            <w:r w:rsidR="00CB7B32">
              <w:rPr>
                <w:noProof/>
                <w:webHidden/>
              </w:rPr>
              <w:fldChar w:fldCharType="separate"/>
            </w:r>
            <w:r w:rsidR="00CB7B32">
              <w:rPr>
                <w:noProof/>
                <w:webHidden/>
              </w:rPr>
              <w:t>77</w:t>
            </w:r>
            <w:r w:rsidR="00CB7B32">
              <w:rPr>
                <w:noProof/>
                <w:webHidden/>
              </w:rPr>
              <w:fldChar w:fldCharType="end"/>
            </w:r>
          </w:hyperlink>
        </w:p>
        <w:p w14:paraId="6DAC70F8"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07" w:history="1">
            <w:r w:rsidR="00CB7B32" w:rsidRPr="00A749C7">
              <w:rPr>
                <w:rStyle w:val="ad"/>
                <w:rFonts w:ascii="Book Antiqua" w:hAnsi="Book Antiqua"/>
                <w:snapToGrid w:val="0"/>
              </w:rPr>
              <w:t>6.1</w:t>
            </w:r>
            <w:r w:rsidR="00CB7B32" w:rsidRPr="00A749C7">
              <w:rPr>
                <w:rStyle w:val="ad"/>
                <w:rFonts w:hint="eastAsia"/>
              </w:rPr>
              <w:t xml:space="preserve"> </w:t>
            </w:r>
            <w:r w:rsidR="00CB7B32" w:rsidRPr="00A749C7">
              <w:rPr>
                <w:rStyle w:val="ad"/>
                <w:rFonts w:hint="eastAsia"/>
              </w:rPr>
              <w:t>实验目标</w:t>
            </w:r>
            <w:r w:rsidR="00CB7B32">
              <w:rPr>
                <w:webHidden/>
              </w:rPr>
              <w:tab/>
            </w:r>
            <w:r w:rsidR="00CB7B32">
              <w:rPr>
                <w:webHidden/>
              </w:rPr>
              <w:fldChar w:fldCharType="begin"/>
            </w:r>
            <w:r w:rsidR="00CB7B32">
              <w:rPr>
                <w:webHidden/>
              </w:rPr>
              <w:instrText xml:space="preserve"> PAGEREF _Toc500505207 \h </w:instrText>
            </w:r>
            <w:r w:rsidR="00CB7B32">
              <w:rPr>
                <w:webHidden/>
              </w:rPr>
            </w:r>
            <w:r w:rsidR="00CB7B32">
              <w:rPr>
                <w:webHidden/>
              </w:rPr>
              <w:fldChar w:fldCharType="separate"/>
            </w:r>
            <w:r w:rsidR="00CB7B32">
              <w:rPr>
                <w:webHidden/>
              </w:rPr>
              <w:t>77</w:t>
            </w:r>
            <w:r w:rsidR="00CB7B32">
              <w:rPr>
                <w:webHidden/>
              </w:rPr>
              <w:fldChar w:fldCharType="end"/>
            </w:r>
          </w:hyperlink>
        </w:p>
        <w:p w14:paraId="0B76D607"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08" w:history="1">
            <w:r w:rsidR="00CB7B32" w:rsidRPr="00A749C7">
              <w:rPr>
                <w:rStyle w:val="ad"/>
                <w:rFonts w:ascii="Book Antiqua" w:hAnsi="Book Antiqua"/>
                <w:snapToGrid w:val="0"/>
              </w:rPr>
              <w:t>6.2</w:t>
            </w:r>
            <w:r w:rsidR="00CB7B32" w:rsidRPr="00A749C7">
              <w:rPr>
                <w:rStyle w:val="ad"/>
                <w:rFonts w:hint="eastAsia"/>
              </w:rPr>
              <w:t xml:space="preserve"> </w:t>
            </w:r>
            <w:r w:rsidR="00CB7B32" w:rsidRPr="00A749C7">
              <w:rPr>
                <w:rStyle w:val="ad"/>
                <w:rFonts w:hint="eastAsia"/>
              </w:rPr>
              <w:t>实验准备</w:t>
            </w:r>
            <w:r w:rsidR="00CB7B32">
              <w:rPr>
                <w:webHidden/>
              </w:rPr>
              <w:tab/>
            </w:r>
            <w:r w:rsidR="00CB7B32">
              <w:rPr>
                <w:webHidden/>
              </w:rPr>
              <w:fldChar w:fldCharType="begin"/>
            </w:r>
            <w:r w:rsidR="00CB7B32">
              <w:rPr>
                <w:webHidden/>
              </w:rPr>
              <w:instrText xml:space="preserve"> PAGEREF _Toc500505208 \h </w:instrText>
            </w:r>
            <w:r w:rsidR="00CB7B32">
              <w:rPr>
                <w:webHidden/>
              </w:rPr>
            </w:r>
            <w:r w:rsidR="00CB7B32">
              <w:rPr>
                <w:webHidden/>
              </w:rPr>
              <w:fldChar w:fldCharType="separate"/>
            </w:r>
            <w:r w:rsidR="00CB7B32">
              <w:rPr>
                <w:webHidden/>
              </w:rPr>
              <w:t>77</w:t>
            </w:r>
            <w:r w:rsidR="00CB7B32">
              <w:rPr>
                <w:webHidden/>
              </w:rPr>
              <w:fldChar w:fldCharType="end"/>
            </w:r>
          </w:hyperlink>
        </w:p>
        <w:p w14:paraId="68FD8ECD"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09" w:history="1">
            <w:r w:rsidR="00CB7B32" w:rsidRPr="00A749C7">
              <w:rPr>
                <w:rStyle w:val="ad"/>
                <w:rFonts w:ascii="Book Antiqua" w:hAnsi="Book Antiqua"/>
                <w:snapToGrid w:val="0"/>
              </w:rPr>
              <w:t>6.3</w:t>
            </w:r>
            <w:r w:rsidR="00CB7B32" w:rsidRPr="00A749C7">
              <w:rPr>
                <w:rStyle w:val="ad"/>
                <w:rFonts w:hint="eastAsia"/>
              </w:rPr>
              <w:t xml:space="preserve"> </w:t>
            </w:r>
            <w:r w:rsidR="00CB7B32" w:rsidRPr="00A749C7">
              <w:rPr>
                <w:rStyle w:val="ad"/>
                <w:rFonts w:hint="eastAsia"/>
              </w:rPr>
              <w:t>配置思路</w:t>
            </w:r>
            <w:r w:rsidR="00CB7B32">
              <w:rPr>
                <w:webHidden/>
              </w:rPr>
              <w:tab/>
            </w:r>
            <w:r w:rsidR="00CB7B32">
              <w:rPr>
                <w:webHidden/>
              </w:rPr>
              <w:fldChar w:fldCharType="begin"/>
            </w:r>
            <w:r w:rsidR="00CB7B32">
              <w:rPr>
                <w:webHidden/>
              </w:rPr>
              <w:instrText xml:space="preserve"> PAGEREF _Toc500505209 \h </w:instrText>
            </w:r>
            <w:r w:rsidR="00CB7B32">
              <w:rPr>
                <w:webHidden/>
              </w:rPr>
            </w:r>
            <w:r w:rsidR="00CB7B32">
              <w:rPr>
                <w:webHidden/>
              </w:rPr>
              <w:fldChar w:fldCharType="separate"/>
            </w:r>
            <w:r w:rsidR="00CB7B32">
              <w:rPr>
                <w:webHidden/>
              </w:rPr>
              <w:t>77</w:t>
            </w:r>
            <w:r w:rsidR="00CB7B32">
              <w:rPr>
                <w:webHidden/>
              </w:rPr>
              <w:fldChar w:fldCharType="end"/>
            </w:r>
          </w:hyperlink>
        </w:p>
        <w:p w14:paraId="625C3A84"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10" w:history="1">
            <w:r w:rsidR="00CB7B32" w:rsidRPr="00A749C7">
              <w:rPr>
                <w:rStyle w:val="ad"/>
                <w:rFonts w:ascii="Book Antiqua" w:hAnsi="Book Antiqua"/>
                <w:snapToGrid w:val="0"/>
              </w:rPr>
              <w:t>6.4</w:t>
            </w:r>
            <w:r w:rsidR="00CB7B32" w:rsidRPr="00A749C7">
              <w:rPr>
                <w:rStyle w:val="ad"/>
                <w:rFonts w:hint="eastAsia"/>
              </w:rPr>
              <w:t xml:space="preserve"> </w:t>
            </w:r>
            <w:r w:rsidR="00CB7B32" w:rsidRPr="00A749C7">
              <w:rPr>
                <w:rStyle w:val="ad"/>
                <w:rFonts w:hint="eastAsia"/>
              </w:rPr>
              <w:t>配置步骤</w:t>
            </w:r>
            <w:r w:rsidR="00CB7B32">
              <w:rPr>
                <w:webHidden/>
              </w:rPr>
              <w:tab/>
            </w:r>
            <w:r w:rsidR="00CB7B32">
              <w:rPr>
                <w:webHidden/>
              </w:rPr>
              <w:fldChar w:fldCharType="begin"/>
            </w:r>
            <w:r w:rsidR="00CB7B32">
              <w:rPr>
                <w:webHidden/>
              </w:rPr>
              <w:instrText xml:space="preserve"> PAGEREF _Toc500505210 \h </w:instrText>
            </w:r>
            <w:r w:rsidR="00CB7B32">
              <w:rPr>
                <w:webHidden/>
              </w:rPr>
            </w:r>
            <w:r w:rsidR="00CB7B32">
              <w:rPr>
                <w:webHidden/>
              </w:rPr>
              <w:fldChar w:fldCharType="separate"/>
            </w:r>
            <w:r w:rsidR="00CB7B32">
              <w:rPr>
                <w:webHidden/>
              </w:rPr>
              <w:t>77</w:t>
            </w:r>
            <w:r w:rsidR="00CB7B32">
              <w:rPr>
                <w:webHidden/>
              </w:rPr>
              <w:fldChar w:fldCharType="end"/>
            </w:r>
          </w:hyperlink>
        </w:p>
        <w:p w14:paraId="073DD750"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11" w:history="1">
            <w:r w:rsidR="00CB7B32" w:rsidRPr="00A749C7">
              <w:rPr>
                <w:rStyle w:val="ad"/>
                <w:rFonts w:ascii="Book Antiqua" w:hAnsi="Book Antiqua" w:cs="Book Antiqua"/>
                <w:bCs/>
                <w:snapToGrid w:val="0"/>
              </w:rPr>
              <w:t>6.4.1</w:t>
            </w:r>
            <w:r w:rsidR="00CB7B32" w:rsidRPr="00A749C7">
              <w:rPr>
                <w:rStyle w:val="ad"/>
                <w:rFonts w:hint="eastAsia"/>
              </w:rPr>
              <w:t xml:space="preserve"> </w:t>
            </w:r>
            <w:r w:rsidR="00CB7B32" w:rsidRPr="00A749C7">
              <w:rPr>
                <w:rStyle w:val="ad"/>
                <w:rFonts w:hint="eastAsia"/>
              </w:rPr>
              <w:t>安装</w:t>
            </w:r>
            <w:r w:rsidR="00CB7B32" w:rsidRPr="00A749C7">
              <w:rPr>
                <w:rStyle w:val="ad"/>
              </w:rPr>
              <w:t>ServiceCenter(CPS)</w:t>
            </w:r>
            <w:r w:rsidR="00CB7B32">
              <w:rPr>
                <w:webHidden/>
              </w:rPr>
              <w:tab/>
            </w:r>
            <w:r w:rsidR="00CB7B32">
              <w:rPr>
                <w:webHidden/>
              </w:rPr>
              <w:fldChar w:fldCharType="begin"/>
            </w:r>
            <w:r w:rsidR="00CB7B32">
              <w:rPr>
                <w:webHidden/>
              </w:rPr>
              <w:instrText xml:space="preserve"> PAGEREF _Toc500505211 \h </w:instrText>
            </w:r>
            <w:r w:rsidR="00CB7B32">
              <w:rPr>
                <w:webHidden/>
              </w:rPr>
            </w:r>
            <w:r w:rsidR="00CB7B32">
              <w:rPr>
                <w:webHidden/>
              </w:rPr>
              <w:fldChar w:fldCharType="separate"/>
            </w:r>
            <w:r w:rsidR="00CB7B32">
              <w:rPr>
                <w:webHidden/>
              </w:rPr>
              <w:t>77</w:t>
            </w:r>
            <w:r w:rsidR="00CB7B32">
              <w:rPr>
                <w:webHidden/>
              </w:rPr>
              <w:fldChar w:fldCharType="end"/>
            </w:r>
          </w:hyperlink>
        </w:p>
        <w:p w14:paraId="6A79C71D"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12" w:history="1">
            <w:r w:rsidR="00CB7B32" w:rsidRPr="00A749C7">
              <w:rPr>
                <w:rStyle w:val="ad"/>
                <w:rFonts w:ascii="Book Antiqua" w:hAnsi="Book Antiqua" w:cs="Book Antiqua"/>
                <w:bCs/>
                <w:snapToGrid w:val="0"/>
              </w:rPr>
              <w:t>6.4.2</w:t>
            </w:r>
            <w:r w:rsidR="00CB7B32" w:rsidRPr="00A749C7">
              <w:rPr>
                <w:rStyle w:val="ad"/>
                <w:rFonts w:hint="eastAsia"/>
              </w:rPr>
              <w:t xml:space="preserve"> </w:t>
            </w:r>
            <w:r w:rsidR="00CB7B32" w:rsidRPr="00A749C7">
              <w:rPr>
                <w:rStyle w:val="ad"/>
                <w:rFonts w:hint="eastAsia"/>
              </w:rPr>
              <w:t>配置</w:t>
            </w:r>
            <w:r w:rsidR="00CB7B32" w:rsidRPr="00A749C7">
              <w:rPr>
                <w:rStyle w:val="ad"/>
              </w:rPr>
              <w:t>ServiceCenter</w:t>
            </w:r>
            <w:r w:rsidR="00CB7B32">
              <w:rPr>
                <w:webHidden/>
              </w:rPr>
              <w:tab/>
            </w:r>
            <w:r w:rsidR="00CB7B32">
              <w:rPr>
                <w:webHidden/>
              </w:rPr>
              <w:fldChar w:fldCharType="begin"/>
            </w:r>
            <w:r w:rsidR="00CB7B32">
              <w:rPr>
                <w:webHidden/>
              </w:rPr>
              <w:instrText xml:space="preserve"> PAGEREF _Toc500505212 \h </w:instrText>
            </w:r>
            <w:r w:rsidR="00CB7B32">
              <w:rPr>
                <w:webHidden/>
              </w:rPr>
            </w:r>
            <w:r w:rsidR="00CB7B32">
              <w:rPr>
                <w:webHidden/>
              </w:rPr>
              <w:fldChar w:fldCharType="separate"/>
            </w:r>
            <w:r w:rsidR="00CB7B32">
              <w:rPr>
                <w:webHidden/>
              </w:rPr>
              <w:t>79</w:t>
            </w:r>
            <w:r w:rsidR="00CB7B32">
              <w:rPr>
                <w:webHidden/>
              </w:rPr>
              <w:fldChar w:fldCharType="end"/>
            </w:r>
          </w:hyperlink>
        </w:p>
        <w:p w14:paraId="5CD8A66F"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13" w:history="1">
            <w:r w:rsidR="00CB7B32" w:rsidRPr="00A749C7">
              <w:rPr>
                <w:rStyle w:val="ad"/>
                <w:rFonts w:ascii="Book Antiqua" w:hAnsi="Book Antiqua" w:cs="Book Antiqua"/>
                <w:bCs/>
                <w:snapToGrid w:val="0"/>
              </w:rPr>
              <w:t>6.4.3</w:t>
            </w:r>
            <w:r w:rsidR="00CB7B32" w:rsidRPr="00A749C7">
              <w:rPr>
                <w:rStyle w:val="ad"/>
                <w:rFonts w:hint="eastAsia"/>
              </w:rPr>
              <w:t xml:space="preserve"> </w:t>
            </w:r>
            <w:r w:rsidR="00CB7B32" w:rsidRPr="00A749C7">
              <w:rPr>
                <w:rStyle w:val="ad"/>
                <w:rFonts w:hint="eastAsia"/>
              </w:rPr>
              <w:t>接入云资源池</w:t>
            </w:r>
            <w:r w:rsidR="00CB7B32">
              <w:rPr>
                <w:webHidden/>
              </w:rPr>
              <w:tab/>
            </w:r>
            <w:r w:rsidR="00CB7B32">
              <w:rPr>
                <w:webHidden/>
              </w:rPr>
              <w:fldChar w:fldCharType="begin"/>
            </w:r>
            <w:r w:rsidR="00CB7B32">
              <w:rPr>
                <w:webHidden/>
              </w:rPr>
              <w:instrText xml:space="preserve"> PAGEREF _Toc500505213 \h </w:instrText>
            </w:r>
            <w:r w:rsidR="00CB7B32">
              <w:rPr>
                <w:webHidden/>
              </w:rPr>
            </w:r>
            <w:r w:rsidR="00CB7B32">
              <w:rPr>
                <w:webHidden/>
              </w:rPr>
              <w:fldChar w:fldCharType="separate"/>
            </w:r>
            <w:r w:rsidR="00CB7B32">
              <w:rPr>
                <w:webHidden/>
              </w:rPr>
              <w:t>81</w:t>
            </w:r>
            <w:r w:rsidR="00CB7B32">
              <w:rPr>
                <w:webHidden/>
              </w:rPr>
              <w:fldChar w:fldCharType="end"/>
            </w:r>
          </w:hyperlink>
        </w:p>
        <w:p w14:paraId="7E75D6AC"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14" w:history="1">
            <w:r w:rsidR="00CB7B32" w:rsidRPr="00A749C7">
              <w:rPr>
                <w:rStyle w:val="ad"/>
                <w:rFonts w:ascii="Book Antiqua" w:hAnsi="Book Antiqua"/>
                <w:snapToGrid w:val="0"/>
              </w:rPr>
              <w:t>6.5</w:t>
            </w:r>
            <w:r w:rsidR="00CB7B32" w:rsidRPr="00A749C7">
              <w:rPr>
                <w:rStyle w:val="ad"/>
                <w:rFonts w:hint="eastAsia"/>
              </w:rPr>
              <w:t xml:space="preserve"> </w:t>
            </w:r>
            <w:r w:rsidR="00CB7B32" w:rsidRPr="00A749C7">
              <w:rPr>
                <w:rStyle w:val="ad"/>
                <w:rFonts w:hint="eastAsia"/>
              </w:rPr>
              <w:t>结果验证</w:t>
            </w:r>
            <w:r w:rsidR="00CB7B32">
              <w:rPr>
                <w:webHidden/>
              </w:rPr>
              <w:tab/>
            </w:r>
            <w:r w:rsidR="00CB7B32">
              <w:rPr>
                <w:webHidden/>
              </w:rPr>
              <w:fldChar w:fldCharType="begin"/>
            </w:r>
            <w:r w:rsidR="00CB7B32">
              <w:rPr>
                <w:webHidden/>
              </w:rPr>
              <w:instrText xml:space="preserve"> PAGEREF _Toc500505214 \h </w:instrText>
            </w:r>
            <w:r w:rsidR="00CB7B32">
              <w:rPr>
                <w:webHidden/>
              </w:rPr>
            </w:r>
            <w:r w:rsidR="00CB7B32">
              <w:rPr>
                <w:webHidden/>
              </w:rPr>
              <w:fldChar w:fldCharType="separate"/>
            </w:r>
            <w:r w:rsidR="00CB7B32">
              <w:rPr>
                <w:webHidden/>
              </w:rPr>
              <w:t>84</w:t>
            </w:r>
            <w:r w:rsidR="00CB7B32">
              <w:rPr>
                <w:webHidden/>
              </w:rPr>
              <w:fldChar w:fldCharType="end"/>
            </w:r>
          </w:hyperlink>
        </w:p>
        <w:p w14:paraId="09B98956" w14:textId="77777777" w:rsidR="00CB7B32" w:rsidRDefault="0036109F">
          <w:pPr>
            <w:pStyle w:val="12"/>
            <w:tabs>
              <w:tab w:val="right" w:leader="dot" w:pos="9628"/>
            </w:tabs>
            <w:rPr>
              <w:rFonts w:asciiTheme="minorHAnsi" w:eastAsiaTheme="minorEastAsia" w:hAnsiTheme="minorHAnsi" w:cstheme="minorBidi"/>
              <w:b w:val="0"/>
              <w:bCs w:val="0"/>
              <w:noProof/>
              <w:kern w:val="0"/>
              <w:sz w:val="22"/>
              <w:szCs w:val="22"/>
            </w:rPr>
          </w:pPr>
          <w:hyperlink w:anchor="_Toc500505215" w:history="1">
            <w:r w:rsidR="00CB7B32" w:rsidRPr="00A749C7">
              <w:rPr>
                <w:rStyle w:val="ad"/>
                <w:rFonts w:ascii="Book Antiqua" w:hAnsi="Book Antiqua"/>
                <w:noProof/>
              </w:rPr>
              <w:t>7</w:t>
            </w:r>
            <w:r w:rsidR="00CB7B32" w:rsidRPr="00A749C7">
              <w:rPr>
                <w:rStyle w:val="ad"/>
                <w:noProof/>
              </w:rPr>
              <w:t xml:space="preserve"> ManageOne ServiceCenter</w:t>
            </w:r>
            <w:r w:rsidR="00CB7B32" w:rsidRPr="00A749C7">
              <w:rPr>
                <w:rStyle w:val="ad"/>
                <w:rFonts w:hint="eastAsia"/>
                <w:noProof/>
              </w:rPr>
              <w:t>服务管理与云服务发放</w:t>
            </w:r>
            <w:r w:rsidR="00CB7B32">
              <w:rPr>
                <w:noProof/>
                <w:webHidden/>
              </w:rPr>
              <w:tab/>
            </w:r>
            <w:r w:rsidR="00CB7B32">
              <w:rPr>
                <w:noProof/>
                <w:webHidden/>
              </w:rPr>
              <w:fldChar w:fldCharType="begin"/>
            </w:r>
            <w:r w:rsidR="00CB7B32">
              <w:rPr>
                <w:noProof/>
                <w:webHidden/>
              </w:rPr>
              <w:instrText xml:space="preserve"> PAGEREF _Toc500505215 \h </w:instrText>
            </w:r>
            <w:r w:rsidR="00CB7B32">
              <w:rPr>
                <w:noProof/>
                <w:webHidden/>
              </w:rPr>
            </w:r>
            <w:r w:rsidR="00CB7B32">
              <w:rPr>
                <w:noProof/>
                <w:webHidden/>
              </w:rPr>
              <w:fldChar w:fldCharType="separate"/>
            </w:r>
            <w:r w:rsidR="00CB7B32">
              <w:rPr>
                <w:noProof/>
                <w:webHidden/>
              </w:rPr>
              <w:t>85</w:t>
            </w:r>
            <w:r w:rsidR="00CB7B32">
              <w:rPr>
                <w:noProof/>
                <w:webHidden/>
              </w:rPr>
              <w:fldChar w:fldCharType="end"/>
            </w:r>
          </w:hyperlink>
        </w:p>
        <w:p w14:paraId="2DD65DAB"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16" w:history="1">
            <w:r w:rsidR="00CB7B32" w:rsidRPr="00A749C7">
              <w:rPr>
                <w:rStyle w:val="ad"/>
                <w:rFonts w:ascii="Book Antiqua" w:hAnsi="Book Antiqua"/>
                <w:snapToGrid w:val="0"/>
              </w:rPr>
              <w:t>7.1</w:t>
            </w:r>
            <w:r w:rsidR="00CB7B32" w:rsidRPr="00A749C7">
              <w:rPr>
                <w:rStyle w:val="ad"/>
                <w:rFonts w:hint="eastAsia"/>
              </w:rPr>
              <w:t xml:space="preserve"> </w:t>
            </w:r>
            <w:r w:rsidR="00CB7B32" w:rsidRPr="00A749C7">
              <w:rPr>
                <w:rStyle w:val="ad"/>
                <w:rFonts w:hint="eastAsia"/>
              </w:rPr>
              <w:t>实验目标</w:t>
            </w:r>
            <w:r w:rsidR="00CB7B32">
              <w:rPr>
                <w:webHidden/>
              </w:rPr>
              <w:tab/>
            </w:r>
            <w:r w:rsidR="00CB7B32">
              <w:rPr>
                <w:webHidden/>
              </w:rPr>
              <w:fldChar w:fldCharType="begin"/>
            </w:r>
            <w:r w:rsidR="00CB7B32">
              <w:rPr>
                <w:webHidden/>
              </w:rPr>
              <w:instrText xml:space="preserve"> PAGEREF _Toc500505216 \h </w:instrText>
            </w:r>
            <w:r w:rsidR="00CB7B32">
              <w:rPr>
                <w:webHidden/>
              </w:rPr>
            </w:r>
            <w:r w:rsidR="00CB7B32">
              <w:rPr>
                <w:webHidden/>
              </w:rPr>
              <w:fldChar w:fldCharType="separate"/>
            </w:r>
            <w:r w:rsidR="00CB7B32">
              <w:rPr>
                <w:webHidden/>
              </w:rPr>
              <w:t>85</w:t>
            </w:r>
            <w:r w:rsidR="00CB7B32">
              <w:rPr>
                <w:webHidden/>
              </w:rPr>
              <w:fldChar w:fldCharType="end"/>
            </w:r>
          </w:hyperlink>
        </w:p>
        <w:p w14:paraId="13D43028"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17" w:history="1">
            <w:r w:rsidR="00CB7B32" w:rsidRPr="00A749C7">
              <w:rPr>
                <w:rStyle w:val="ad"/>
                <w:rFonts w:ascii="Book Antiqua" w:hAnsi="Book Antiqua"/>
                <w:snapToGrid w:val="0"/>
              </w:rPr>
              <w:t>7.2</w:t>
            </w:r>
            <w:r w:rsidR="00CB7B32" w:rsidRPr="00A749C7">
              <w:rPr>
                <w:rStyle w:val="ad"/>
                <w:rFonts w:hint="eastAsia"/>
              </w:rPr>
              <w:t xml:space="preserve"> </w:t>
            </w:r>
            <w:r w:rsidR="00CB7B32" w:rsidRPr="00A749C7">
              <w:rPr>
                <w:rStyle w:val="ad"/>
                <w:rFonts w:hint="eastAsia"/>
              </w:rPr>
              <w:t>实验准备</w:t>
            </w:r>
            <w:r w:rsidR="00CB7B32">
              <w:rPr>
                <w:webHidden/>
              </w:rPr>
              <w:tab/>
            </w:r>
            <w:r w:rsidR="00CB7B32">
              <w:rPr>
                <w:webHidden/>
              </w:rPr>
              <w:fldChar w:fldCharType="begin"/>
            </w:r>
            <w:r w:rsidR="00CB7B32">
              <w:rPr>
                <w:webHidden/>
              </w:rPr>
              <w:instrText xml:space="preserve"> PAGEREF _Toc500505217 \h </w:instrText>
            </w:r>
            <w:r w:rsidR="00CB7B32">
              <w:rPr>
                <w:webHidden/>
              </w:rPr>
            </w:r>
            <w:r w:rsidR="00CB7B32">
              <w:rPr>
                <w:webHidden/>
              </w:rPr>
              <w:fldChar w:fldCharType="separate"/>
            </w:r>
            <w:r w:rsidR="00CB7B32">
              <w:rPr>
                <w:webHidden/>
              </w:rPr>
              <w:t>85</w:t>
            </w:r>
            <w:r w:rsidR="00CB7B32">
              <w:rPr>
                <w:webHidden/>
              </w:rPr>
              <w:fldChar w:fldCharType="end"/>
            </w:r>
          </w:hyperlink>
        </w:p>
        <w:p w14:paraId="4E482980"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18" w:history="1">
            <w:r w:rsidR="00CB7B32" w:rsidRPr="00A749C7">
              <w:rPr>
                <w:rStyle w:val="ad"/>
                <w:rFonts w:ascii="Book Antiqua" w:hAnsi="Book Antiqua"/>
                <w:snapToGrid w:val="0"/>
              </w:rPr>
              <w:t>7.3</w:t>
            </w:r>
            <w:r w:rsidR="00CB7B32" w:rsidRPr="00A749C7">
              <w:rPr>
                <w:rStyle w:val="ad"/>
                <w:rFonts w:hint="eastAsia"/>
              </w:rPr>
              <w:t xml:space="preserve"> </w:t>
            </w:r>
            <w:r w:rsidR="00CB7B32" w:rsidRPr="00A749C7">
              <w:rPr>
                <w:rStyle w:val="ad"/>
                <w:rFonts w:hint="eastAsia"/>
              </w:rPr>
              <w:t>配置思路</w:t>
            </w:r>
            <w:r w:rsidR="00CB7B32">
              <w:rPr>
                <w:webHidden/>
              </w:rPr>
              <w:tab/>
            </w:r>
            <w:r w:rsidR="00CB7B32">
              <w:rPr>
                <w:webHidden/>
              </w:rPr>
              <w:fldChar w:fldCharType="begin"/>
            </w:r>
            <w:r w:rsidR="00CB7B32">
              <w:rPr>
                <w:webHidden/>
              </w:rPr>
              <w:instrText xml:space="preserve"> PAGEREF _Toc500505218 \h </w:instrText>
            </w:r>
            <w:r w:rsidR="00CB7B32">
              <w:rPr>
                <w:webHidden/>
              </w:rPr>
            </w:r>
            <w:r w:rsidR="00CB7B32">
              <w:rPr>
                <w:webHidden/>
              </w:rPr>
              <w:fldChar w:fldCharType="separate"/>
            </w:r>
            <w:r w:rsidR="00CB7B32">
              <w:rPr>
                <w:webHidden/>
              </w:rPr>
              <w:t>85</w:t>
            </w:r>
            <w:r w:rsidR="00CB7B32">
              <w:rPr>
                <w:webHidden/>
              </w:rPr>
              <w:fldChar w:fldCharType="end"/>
            </w:r>
          </w:hyperlink>
        </w:p>
        <w:p w14:paraId="416CEB77"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19" w:history="1">
            <w:r w:rsidR="00CB7B32" w:rsidRPr="00A749C7">
              <w:rPr>
                <w:rStyle w:val="ad"/>
                <w:rFonts w:ascii="Book Antiqua" w:hAnsi="Book Antiqua"/>
                <w:snapToGrid w:val="0"/>
              </w:rPr>
              <w:t>7.4</w:t>
            </w:r>
            <w:r w:rsidR="00CB7B32" w:rsidRPr="00A749C7">
              <w:rPr>
                <w:rStyle w:val="ad"/>
                <w:rFonts w:hint="eastAsia"/>
              </w:rPr>
              <w:t xml:space="preserve"> </w:t>
            </w:r>
            <w:r w:rsidR="00CB7B32" w:rsidRPr="00A749C7">
              <w:rPr>
                <w:rStyle w:val="ad"/>
                <w:rFonts w:hint="eastAsia"/>
              </w:rPr>
              <w:t>配置步骤</w:t>
            </w:r>
            <w:r w:rsidR="00CB7B32">
              <w:rPr>
                <w:webHidden/>
              </w:rPr>
              <w:tab/>
            </w:r>
            <w:r w:rsidR="00CB7B32">
              <w:rPr>
                <w:webHidden/>
              </w:rPr>
              <w:fldChar w:fldCharType="begin"/>
            </w:r>
            <w:r w:rsidR="00CB7B32">
              <w:rPr>
                <w:webHidden/>
              </w:rPr>
              <w:instrText xml:space="preserve"> PAGEREF _Toc500505219 \h </w:instrText>
            </w:r>
            <w:r w:rsidR="00CB7B32">
              <w:rPr>
                <w:webHidden/>
              </w:rPr>
            </w:r>
            <w:r w:rsidR="00CB7B32">
              <w:rPr>
                <w:webHidden/>
              </w:rPr>
              <w:fldChar w:fldCharType="separate"/>
            </w:r>
            <w:r w:rsidR="00CB7B32">
              <w:rPr>
                <w:webHidden/>
              </w:rPr>
              <w:t>85</w:t>
            </w:r>
            <w:r w:rsidR="00CB7B32">
              <w:rPr>
                <w:webHidden/>
              </w:rPr>
              <w:fldChar w:fldCharType="end"/>
            </w:r>
          </w:hyperlink>
        </w:p>
        <w:p w14:paraId="0A921784"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20" w:history="1">
            <w:r w:rsidR="00CB7B32" w:rsidRPr="00A749C7">
              <w:rPr>
                <w:rStyle w:val="ad"/>
                <w:rFonts w:ascii="Book Antiqua" w:hAnsi="Book Antiqua" w:cs="Book Antiqua"/>
                <w:bCs/>
                <w:snapToGrid w:val="0"/>
              </w:rPr>
              <w:t>7.4.1</w:t>
            </w:r>
            <w:r w:rsidR="00CB7B32" w:rsidRPr="00A749C7">
              <w:rPr>
                <w:rStyle w:val="ad"/>
                <w:rFonts w:hint="eastAsia"/>
              </w:rPr>
              <w:t xml:space="preserve"> </w:t>
            </w:r>
            <w:r w:rsidR="00CB7B32" w:rsidRPr="00A749C7">
              <w:rPr>
                <w:rStyle w:val="ad"/>
                <w:rFonts w:hint="eastAsia"/>
              </w:rPr>
              <w:t>创建组织</w:t>
            </w:r>
            <w:r w:rsidR="00CB7B32">
              <w:rPr>
                <w:webHidden/>
              </w:rPr>
              <w:tab/>
            </w:r>
            <w:r w:rsidR="00CB7B32">
              <w:rPr>
                <w:webHidden/>
              </w:rPr>
              <w:fldChar w:fldCharType="begin"/>
            </w:r>
            <w:r w:rsidR="00CB7B32">
              <w:rPr>
                <w:webHidden/>
              </w:rPr>
              <w:instrText xml:space="preserve"> PAGEREF _Toc500505220 \h </w:instrText>
            </w:r>
            <w:r w:rsidR="00CB7B32">
              <w:rPr>
                <w:webHidden/>
              </w:rPr>
            </w:r>
            <w:r w:rsidR="00CB7B32">
              <w:rPr>
                <w:webHidden/>
              </w:rPr>
              <w:fldChar w:fldCharType="separate"/>
            </w:r>
            <w:r w:rsidR="00CB7B32">
              <w:rPr>
                <w:webHidden/>
              </w:rPr>
              <w:t>85</w:t>
            </w:r>
            <w:r w:rsidR="00CB7B32">
              <w:rPr>
                <w:webHidden/>
              </w:rPr>
              <w:fldChar w:fldCharType="end"/>
            </w:r>
          </w:hyperlink>
        </w:p>
        <w:p w14:paraId="219CC9EB"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21" w:history="1">
            <w:r w:rsidR="00CB7B32" w:rsidRPr="00A749C7">
              <w:rPr>
                <w:rStyle w:val="ad"/>
                <w:rFonts w:ascii="Book Antiqua" w:hAnsi="Book Antiqua" w:cs="Book Antiqua"/>
                <w:bCs/>
                <w:snapToGrid w:val="0"/>
              </w:rPr>
              <w:t>7.4.2</w:t>
            </w:r>
            <w:r w:rsidR="00CB7B32" w:rsidRPr="00A749C7">
              <w:rPr>
                <w:rStyle w:val="ad"/>
                <w:rFonts w:hint="eastAsia"/>
              </w:rPr>
              <w:t xml:space="preserve"> </w:t>
            </w:r>
            <w:r w:rsidR="00CB7B32" w:rsidRPr="00A749C7">
              <w:rPr>
                <w:rStyle w:val="ad"/>
                <w:rFonts w:hint="eastAsia"/>
              </w:rPr>
              <w:t>创建</w:t>
            </w:r>
            <w:r w:rsidR="00CB7B32" w:rsidRPr="00A749C7">
              <w:rPr>
                <w:rStyle w:val="ad"/>
              </w:rPr>
              <w:t>VDC</w:t>
            </w:r>
            <w:r w:rsidR="00CB7B32">
              <w:rPr>
                <w:webHidden/>
              </w:rPr>
              <w:tab/>
            </w:r>
            <w:r w:rsidR="00CB7B32">
              <w:rPr>
                <w:webHidden/>
              </w:rPr>
              <w:fldChar w:fldCharType="begin"/>
            </w:r>
            <w:r w:rsidR="00CB7B32">
              <w:rPr>
                <w:webHidden/>
              </w:rPr>
              <w:instrText xml:space="preserve"> PAGEREF _Toc500505221 \h </w:instrText>
            </w:r>
            <w:r w:rsidR="00CB7B32">
              <w:rPr>
                <w:webHidden/>
              </w:rPr>
            </w:r>
            <w:r w:rsidR="00CB7B32">
              <w:rPr>
                <w:webHidden/>
              </w:rPr>
              <w:fldChar w:fldCharType="separate"/>
            </w:r>
            <w:r w:rsidR="00CB7B32">
              <w:rPr>
                <w:webHidden/>
              </w:rPr>
              <w:t>87</w:t>
            </w:r>
            <w:r w:rsidR="00CB7B32">
              <w:rPr>
                <w:webHidden/>
              </w:rPr>
              <w:fldChar w:fldCharType="end"/>
            </w:r>
          </w:hyperlink>
        </w:p>
        <w:p w14:paraId="16FB013C"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22" w:history="1">
            <w:r w:rsidR="00CB7B32" w:rsidRPr="00A749C7">
              <w:rPr>
                <w:rStyle w:val="ad"/>
                <w:rFonts w:ascii="Book Antiqua" w:hAnsi="Book Antiqua" w:cs="Book Antiqua"/>
                <w:bCs/>
                <w:snapToGrid w:val="0"/>
              </w:rPr>
              <w:t>7.4.3</w:t>
            </w:r>
            <w:r w:rsidR="00CB7B32" w:rsidRPr="00A749C7">
              <w:rPr>
                <w:rStyle w:val="ad"/>
                <w:rFonts w:hint="eastAsia"/>
              </w:rPr>
              <w:t xml:space="preserve"> </w:t>
            </w:r>
            <w:r w:rsidR="00CB7B32" w:rsidRPr="00A749C7">
              <w:rPr>
                <w:rStyle w:val="ad"/>
                <w:rFonts w:hint="eastAsia"/>
              </w:rPr>
              <w:t>服务目录创建</w:t>
            </w:r>
            <w:r w:rsidR="00CB7B32">
              <w:rPr>
                <w:webHidden/>
              </w:rPr>
              <w:tab/>
            </w:r>
            <w:r w:rsidR="00CB7B32">
              <w:rPr>
                <w:webHidden/>
              </w:rPr>
              <w:fldChar w:fldCharType="begin"/>
            </w:r>
            <w:r w:rsidR="00CB7B32">
              <w:rPr>
                <w:webHidden/>
              </w:rPr>
              <w:instrText xml:space="preserve"> PAGEREF _Toc500505222 \h </w:instrText>
            </w:r>
            <w:r w:rsidR="00CB7B32">
              <w:rPr>
                <w:webHidden/>
              </w:rPr>
            </w:r>
            <w:r w:rsidR="00CB7B32">
              <w:rPr>
                <w:webHidden/>
              </w:rPr>
              <w:fldChar w:fldCharType="separate"/>
            </w:r>
            <w:r w:rsidR="00CB7B32">
              <w:rPr>
                <w:webHidden/>
              </w:rPr>
              <w:t>91</w:t>
            </w:r>
            <w:r w:rsidR="00CB7B32">
              <w:rPr>
                <w:webHidden/>
              </w:rPr>
              <w:fldChar w:fldCharType="end"/>
            </w:r>
          </w:hyperlink>
        </w:p>
        <w:p w14:paraId="366B0B80"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23" w:history="1">
            <w:r w:rsidR="00CB7B32" w:rsidRPr="00A749C7">
              <w:rPr>
                <w:rStyle w:val="ad"/>
                <w:rFonts w:ascii="Book Antiqua" w:hAnsi="Book Antiqua" w:cs="Book Antiqua"/>
                <w:bCs/>
                <w:snapToGrid w:val="0"/>
              </w:rPr>
              <w:t>7.4.4</w:t>
            </w:r>
            <w:r w:rsidR="00CB7B32" w:rsidRPr="00A749C7">
              <w:rPr>
                <w:rStyle w:val="ad"/>
                <w:rFonts w:hint="eastAsia"/>
              </w:rPr>
              <w:t xml:space="preserve"> </w:t>
            </w:r>
            <w:r w:rsidR="00CB7B32" w:rsidRPr="00A749C7">
              <w:rPr>
                <w:rStyle w:val="ad"/>
                <w:rFonts w:hint="eastAsia"/>
              </w:rPr>
              <w:t>外部网络关联</w:t>
            </w:r>
            <w:r w:rsidR="00CB7B32">
              <w:rPr>
                <w:webHidden/>
              </w:rPr>
              <w:tab/>
            </w:r>
            <w:r w:rsidR="00CB7B32">
              <w:rPr>
                <w:webHidden/>
              </w:rPr>
              <w:fldChar w:fldCharType="begin"/>
            </w:r>
            <w:r w:rsidR="00CB7B32">
              <w:rPr>
                <w:webHidden/>
              </w:rPr>
              <w:instrText xml:space="preserve"> PAGEREF _Toc500505223 \h </w:instrText>
            </w:r>
            <w:r w:rsidR="00CB7B32">
              <w:rPr>
                <w:webHidden/>
              </w:rPr>
            </w:r>
            <w:r w:rsidR="00CB7B32">
              <w:rPr>
                <w:webHidden/>
              </w:rPr>
              <w:fldChar w:fldCharType="separate"/>
            </w:r>
            <w:r w:rsidR="00CB7B32">
              <w:rPr>
                <w:webHidden/>
              </w:rPr>
              <w:t>92</w:t>
            </w:r>
            <w:r w:rsidR="00CB7B32">
              <w:rPr>
                <w:webHidden/>
              </w:rPr>
              <w:fldChar w:fldCharType="end"/>
            </w:r>
          </w:hyperlink>
        </w:p>
        <w:p w14:paraId="43A509E3"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24" w:history="1">
            <w:r w:rsidR="00CB7B32" w:rsidRPr="00A749C7">
              <w:rPr>
                <w:rStyle w:val="ad"/>
                <w:rFonts w:ascii="Book Antiqua" w:hAnsi="Book Antiqua" w:cs="Book Antiqua"/>
                <w:bCs/>
                <w:snapToGrid w:val="0"/>
              </w:rPr>
              <w:t>7.4.5</w:t>
            </w:r>
            <w:r w:rsidR="00CB7B32" w:rsidRPr="00A749C7">
              <w:rPr>
                <w:rStyle w:val="ad"/>
                <w:rFonts w:hint="eastAsia"/>
              </w:rPr>
              <w:t xml:space="preserve"> </w:t>
            </w:r>
            <w:r w:rsidR="00CB7B32" w:rsidRPr="00A749C7">
              <w:rPr>
                <w:rStyle w:val="ad"/>
                <w:rFonts w:hint="eastAsia"/>
              </w:rPr>
              <w:t>创建</w:t>
            </w:r>
            <w:r w:rsidR="00CB7B32" w:rsidRPr="00A749C7">
              <w:rPr>
                <w:rStyle w:val="ad"/>
              </w:rPr>
              <w:t>VPC</w:t>
            </w:r>
            <w:r w:rsidR="00CB7B32" w:rsidRPr="00A749C7">
              <w:rPr>
                <w:rStyle w:val="ad"/>
                <w:rFonts w:hint="eastAsia"/>
              </w:rPr>
              <w:t>并配置路由</w:t>
            </w:r>
            <w:r w:rsidR="00CB7B32">
              <w:rPr>
                <w:webHidden/>
              </w:rPr>
              <w:tab/>
            </w:r>
            <w:r w:rsidR="00CB7B32">
              <w:rPr>
                <w:webHidden/>
              </w:rPr>
              <w:fldChar w:fldCharType="begin"/>
            </w:r>
            <w:r w:rsidR="00CB7B32">
              <w:rPr>
                <w:webHidden/>
              </w:rPr>
              <w:instrText xml:space="preserve"> PAGEREF _Toc500505224 \h </w:instrText>
            </w:r>
            <w:r w:rsidR="00CB7B32">
              <w:rPr>
                <w:webHidden/>
              </w:rPr>
            </w:r>
            <w:r w:rsidR="00CB7B32">
              <w:rPr>
                <w:webHidden/>
              </w:rPr>
              <w:fldChar w:fldCharType="separate"/>
            </w:r>
            <w:r w:rsidR="00CB7B32">
              <w:rPr>
                <w:webHidden/>
              </w:rPr>
              <w:t>97</w:t>
            </w:r>
            <w:r w:rsidR="00CB7B32">
              <w:rPr>
                <w:webHidden/>
              </w:rPr>
              <w:fldChar w:fldCharType="end"/>
            </w:r>
          </w:hyperlink>
        </w:p>
        <w:p w14:paraId="2D7921E2"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25" w:history="1">
            <w:r w:rsidR="00CB7B32" w:rsidRPr="00A749C7">
              <w:rPr>
                <w:rStyle w:val="ad"/>
                <w:rFonts w:ascii="Book Antiqua" w:hAnsi="Book Antiqua" w:cs="Book Antiqua"/>
                <w:bCs/>
                <w:snapToGrid w:val="0"/>
              </w:rPr>
              <w:t>7.4.6</w:t>
            </w:r>
            <w:r w:rsidR="00CB7B32" w:rsidRPr="00A749C7">
              <w:rPr>
                <w:rStyle w:val="ad"/>
                <w:rFonts w:hint="eastAsia"/>
              </w:rPr>
              <w:t xml:space="preserve"> </w:t>
            </w:r>
            <w:r w:rsidR="00CB7B32" w:rsidRPr="00A749C7">
              <w:rPr>
                <w:rStyle w:val="ad"/>
                <w:rFonts w:hint="eastAsia"/>
              </w:rPr>
              <w:t>云主机服务</w:t>
            </w:r>
            <w:r w:rsidR="00CB7B32">
              <w:rPr>
                <w:webHidden/>
              </w:rPr>
              <w:tab/>
            </w:r>
            <w:r w:rsidR="00CB7B32">
              <w:rPr>
                <w:webHidden/>
              </w:rPr>
              <w:fldChar w:fldCharType="begin"/>
            </w:r>
            <w:r w:rsidR="00CB7B32">
              <w:rPr>
                <w:webHidden/>
              </w:rPr>
              <w:instrText xml:space="preserve"> PAGEREF _Toc500505225 \h </w:instrText>
            </w:r>
            <w:r w:rsidR="00CB7B32">
              <w:rPr>
                <w:webHidden/>
              </w:rPr>
            </w:r>
            <w:r w:rsidR="00CB7B32">
              <w:rPr>
                <w:webHidden/>
              </w:rPr>
              <w:fldChar w:fldCharType="separate"/>
            </w:r>
            <w:r w:rsidR="00CB7B32">
              <w:rPr>
                <w:webHidden/>
              </w:rPr>
              <w:t>100</w:t>
            </w:r>
            <w:r w:rsidR="00CB7B32">
              <w:rPr>
                <w:webHidden/>
              </w:rPr>
              <w:fldChar w:fldCharType="end"/>
            </w:r>
          </w:hyperlink>
        </w:p>
        <w:p w14:paraId="1B159B78"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26" w:history="1">
            <w:r w:rsidR="00CB7B32" w:rsidRPr="00A749C7">
              <w:rPr>
                <w:rStyle w:val="ad"/>
                <w:rFonts w:ascii="Book Antiqua" w:hAnsi="Book Antiqua" w:cs="Book Antiqua"/>
                <w:bCs/>
                <w:snapToGrid w:val="0"/>
              </w:rPr>
              <w:t>7.4.7</w:t>
            </w:r>
            <w:r w:rsidR="00CB7B32" w:rsidRPr="00A749C7">
              <w:rPr>
                <w:rStyle w:val="ad"/>
                <w:rFonts w:hint="eastAsia"/>
              </w:rPr>
              <w:t xml:space="preserve"> </w:t>
            </w:r>
            <w:r w:rsidR="00CB7B32" w:rsidRPr="00A749C7">
              <w:rPr>
                <w:rStyle w:val="ad"/>
                <w:rFonts w:hint="eastAsia"/>
              </w:rPr>
              <w:t>云磁盘服务</w:t>
            </w:r>
            <w:r w:rsidR="00CB7B32">
              <w:rPr>
                <w:webHidden/>
              </w:rPr>
              <w:tab/>
            </w:r>
            <w:r w:rsidR="00CB7B32">
              <w:rPr>
                <w:webHidden/>
              </w:rPr>
              <w:fldChar w:fldCharType="begin"/>
            </w:r>
            <w:r w:rsidR="00CB7B32">
              <w:rPr>
                <w:webHidden/>
              </w:rPr>
              <w:instrText xml:space="preserve"> PAGEREF _Toc500505226 \h </w:instrText>
            </w:r>
            <w:r w:rsidR="00CB7B32">
              <w:rPr>
                <w:webHidden/>
              </w:rPr>
            </w:r>
            <w:r w:rsidR="00CB7B32">
              <w:rPr>
                <w:webHidden/>
              </w:rPr>
              <w:fldChar w:fldCharType="separate"/>
            </w:r>
            <w:r w:rsidR="00CB7B32">
              <w:rPr>
                <w:webHidden/>
              </w:rPr>
              <w:t>109</w:t>
            </w:r>
            <w:r w:rsidR="00CB7B32">
              <w:rPr>
                <w:webHidden/>
              </w:rPr>
              <w:fldChar w:fldCharType="end"/>
            </w:r>
          </w:hyperlink>
        </w:p>
        <w:p w14:paraId="26F9FF32"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27" w:history="1">
            <w:r w:rsidR="00CB7B32" w:rsidRPr="00A749C7">
              <w:rPr>
                <w:rStyle w:val="ad"/>
                <w:rFonts w:ascii="Book Antiqua" w:hAnsi="Book Antiqua" w:cs="Book Antiqua"/>
                <w:bCs/>
                <w:snapToGrid w:val="0"/>
              </w:rPr>
              <w:t>7.4.8</w:t>
            </w:r>
            <w:r w:rsidR="00CB7B32" w:rsidRPr="00A749C7">
              <w:rPr>
                <w:rStyle w:val="ad"/>
                <w:rFonts w:hint="eastAsia"/>
              </w:rPr>
              <w:t xml:space="preserve"> </w:t>
            </w:r>
            <w:r w:rsidR="00CB7B32" w:rsidRPr="00A749C7">
              <w:rPr>
                <w:rStyle w:val="ad"/>
                <w:rFonts w:hint="eastAsia"/>
              </w:rPr>
              <w:t>弹性</w:t>
            </w:r>
            <w:r w:rsidR="00CB7B32" w:rsidRPr="00A749C7">
              <w:rPr>
                <w:rStyle w:val="ad"/>
              </w:rPr>
              <w:t>IP</w:t>
            </w:r>
            <w:r w:rsidR="00CB7B32" w:rsidRPr="00A749C7">
              <w:rPr>
                <w:rStyle w:val="ad"/>
                <w:rFonts w:hint="eastAsia"/>
              </w:rPr>
              <w:t>服务</w:t>
            </w:r>
            <w:r w:rsidR="00CB7B32">
              <w:rPr>
                <w:webHidden/>
              </w:rPr>
              <w:tab/>
            </w:r>
            <w:r w:rsidR="00CB7B32">
              <w:rPr>
                <w:webHidden/>
              </w:rPr>
              <w:fldChar w:fldCharType="begin"/>
            </w:r>
            <w:r w:rsidR="00CB7B32">
              <w:rPr>
                <w:webHidden/>
              </w:rPr>
              <w:instrText xml:space="preserve"> PAGEREF _Toc500505227 \h </w:instrText>
            </w:r>
            <w:r w:rsidR="00CB7B32">
              <w:rPr>
                <w:webHidden/>
              </w:rPr>
            </w:r>
            <w:r w:rsidR="00CB7B32">
              <w:rPr>
                <w:webHidden/>
              </w:rPr>
              <w:fldChar w:fldCharType="separate"/>
            </w:r>
            <w:r w:rsidR="00CB7B32">
              <w:rPr>
                <w:webHidden/>
              </w:rPr>
              <w:t>113</w:t>
            </w:r>
            <w:r w:rsidR="00CB7B32">
              <w:rPr>
                <w:webHidden/>
              </w:rPr>
              <w:fldChar w:fldCharType="end"/>
            </w:r>
          </w:hyperlink>
        </w:p>
        <w:p w14:paraId="5FBFE845"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28" w:history="1">
            <w:r w:rsidR="00CB7B32" w:rsidRPr="00A749C7">
              <w:rPr>
                <w:rStyle w:val="ad"/>
                <w:rFonts w:ascii="Book Antiqua" w:hAnsi="Book Antiqua"/>
                <w:snapToGrid w:val="0"/>
              </w:rPr>
              <w:t>7.5</w:t>
            </w:r>
            <w:r w:rsidR="00CB7B32" w:rsidRPr="00A749C7">
              <w:rPr>
                <w:rStyle w:val="ad"/>
                <w:rFonts w:hint="eastAsia"/>
              </w:rPr>
              <w:t xml:space="preserve"> </w:t>
            </w:r>
            <w:r w:rsidR="00CB7B32" w:rsidRPr="00A749C7">
              <w:rPr>
                <w:rStyle w:val="ad"/>
                <w:rFonts w:hint="eastAsia"/>
              </w:rPr>
              <w:t>结果验证</w:t>
            </w:r>
            <w:r w:rsidR="00CB7B32">
              <w:rPr>
                <w:webHidden/>
              </w:rPr>
              <w:tab/>
            </w:r>
            <w:r w:rsidR="00CB7B32">
              <w:rPr>
                <w:webHidden/>
              </w:rPr>
              <w:fldChar w:fldCharType="begin"/>
            </w:r>
            <w:r w:rsidR="00CB7B32">
              <w:rPr>
                <w:webHidden/>
              </w:rPr>
              <w:instrText xml:space="preserve"> PAGEREF _Toc500505228 \h </w:instrText>
            </w:r>
            <w:r w:rsidR="00CB7B32">
              <w:rPr>
                <w:webHidden/>
              </w:rPr>
            </w:r>
            <w:r w:rsidR="00CB7B32">
              <w:rPr>
                <w:webHidden/>
              </w:rPr>
              <w:fldChar w:fldCharType="separate"/>
            </w:r>
            <w:r w:rsidR="00CB7B32">
              <w:rPr>
                <w:webHidden/>
              </w:rPr>
              <w:t>118</w:t>
            </w:r>
            <w:r w:rsidR="00CB7B32">
              <w:rPr>
                <w:webHidden/>
              </w:rPr>
              <w:fldChar w:fldCharType="end"/>
            </w:r>
          </w:hyperlink>
        </w:p>
        <w:p w14:paraId="603E875D" w14:textId="77777777" w:rsidR="00CB7B32" w:rsidRDefault="0036109F">
          <w:pPr>
            <w:pStyle w:val="12"/>
            <w:tabs>
              <w:tab w:val="right" w:leader="dot" w:pos="9628"/>
            </w:tabs>
            <w:rPr>
              <w:rFonts w:asciiTheme="minorHAnsi" w:eastAsiaTheme="minorEastAsia" w:hAnsiTheme="minorHAnsi" w:cstheme="minorBidi"/>
              <w:b w:val="0"/>
              <w:bCs w:val="0"/>
              <w:noProof/>
              <w:kern w:val="0"/>
              <w:sz w:val="22"/>
              <w:szCs w:val="22"/>
            </w:rPr>
          </w:pPr>
          <w:hyperlink w:anchor="_Toc500505229" w:history="1">
            <w:r w:rsidR="00CB7B32" w:rsidRPr="00A749C7">
              <w:rPr>
                <w:rStyle w:val="ad"/>
                <w:rFonts w:ascii="Book Antiqua" w:hAnsi="Book Antiqua"/>
                <w:noProof/>
              </w:rPr>
              <w:t>8</w:t>
            </w:r>
            <w:r w:rsidR="00CB7B32" w:rsidRPr="00A749C7">
              <w:rPr>
                <w:rStyle w:val="ad"/>
                <w:noProof/>
              </w:rPr>
              <w:t xml:space="preserve"> ManageOne OperationCenter</w:t>
            </w:r>
            <w:r w:rsidR="00CB7B32" w:rsidRPr="00A749C7">
              <w:rPr>
                <w:rStyle w:val="ad"/>
                <w:rFonts w:hint="eastAsia"/>
                <w:noProof/>
              </w:rPr>
              <w:t>安装</w:t>
            </w:r>
            <w:r w:rsidR="00CB7B32">
              <w:rPr>
                <w:noProof/>
                <w:webHidden/>
              </w:rPr>
              <w:tab/>
            </w:r>
            <w:r w:rsidR="00CB7B32">
              <w:rPr>
                <w:noProof/>
                <w:webHidden/>
              </w:rPr>
              <w:fldChar w:fldCharType="begin"/>
            </w:r>
            <w:r w:rsidR="00CB7B32">
              <w:rPr>
                <w:noProof/>
                <w:webHidden/>
              </w:rPr>
              <w:instrText xml:space="preserve"> PAGEREF _Toc500505229 \h </w:instrText>
            </w:r>
            <w:r w:rsidR="00CB7B32">
              <w:rPr>
                <w:noProof/>
                <w:webHidden/>
              </w:rPr>
            </w:r>
            <w:r w:rsidR="00CB7B32">
              <w:rPr>
                <w:noProof/>
                <w:webHidden/>
              </w:rPr>
              <w:fldChar w:fldCharType="separate"/>
            </w:r>
            <w:r w:rsidR="00CB7B32">
              <w:rPr>
                <w:noProof/>
                <w:webHidden/>
              </w:rPr>
              <w:t>119</w:t>
            </w:r>
            <w:r w:rsidR="00CB7B32">
              <w:rPr>
                <w:noProof/>
                <w:webHidden/>
              </w:rPr>
              <w:fldChar w:fldCharType="end"/>
            </w:r>
          </w:hyperlink>
        </w:p>
        <w:p w14:paraId="59DBF4FE"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30" w:history="1">
            <w:r w:rsidR="00CB7B32" w:rsidRPr="00A749C7">
              <w:rPr>
                <w:rStyle w:val="ad"/>
                <w:rFonts w:ascii="Book Antiqua" w:hAnsi="Book Antiqua"/>
                <w:snapToGrid w:val="0"/>
              </w:rPr>
              <w:t>8.1</w:t>
            </w:r>
            <w:r w:rsidR="00CB7B32" w:rsidRPr="00A749C7">
              <w:rPr>
                <w:rStyle w:val="ad"/>
                <w:rFonts w:hint="eastAsia"/>
              </w:rPr>
              <w:t xml:space="preserve"> </w:t>
            </w:r>
            <w:r w:rsidR="00CB7B32" w:rsidRPr="00A749C7">
              <w:rPr>
                <w:rStyle w:val="ad"/>
                <w:rFonts w:hint="eastAsia"/>
              </w:rPr>
              <w:t>实验目标</w:t>
            </w:r>
            <w:r w:rsidR="00CB7B32">
              <w:rPr>
                <w:webHidden/>
              </w:rPr>
              <w:tab/>
            </w:r>
            <w:r w:rsidR="00CB7B32">
              <w:rPr>
                <w:webHidden/>
              </w:rPr>
              <w:fldChar w:fldCharType="begin"/>
            </w:r>
            <w:r w:rsidR="00CB7B32">
              <w:rPr>
                <w:webHidden/>
              </w:rPr>
              <w:instrText xml:space="preserve"> PAGEREF _Toc500505230 \h </w:instrText>
            </w:r>
            <w:r w:rsidR="00CB7B32">
              <w:rPr>
                <w:webHidden/>
              </w:rPr>
            </w:r>
            <w:r w:rsidR="00CB7B32">
              <w:rPr>
                <w:webHidden/>
              </w:rPr>
              <w:fldChar w:fldCharType="separate"/>
            </w:r>
            <w:r w:rsidR="00CB7B32">
              <w:rPr>
                <w:webHidden/>
              </w:rPr>
              <w:t>119</w:t>
            </w:r>
            <w:r w:rsidR="00CB7B32">
              <w:rPr>
                <w:webHidden/>
              </w:rPr>
              <w:fldChar w:fldCharType="end"/>
            </w:r>
          </w:hyperlink>
        </w:p>
        <w:p w14:paraId="665297ED"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31" w:history="1">
            <w:r w:rsidR="00CB7B32" w:rsidRPr="00A749C7">
              <w:rPr>
                <w:rStyle w:val="ad"/>
                <w:rFonts w:ascii="Book Antiqua" w:hAnsi="Book Antiqua"/>
                <w:snapToGrid w:val="0"/>
              </w:rPr>
              <w:t>8.2</w:t>
            </w:r>
            <w:r w:rsidR="00CB7B32" w:rsidRPr="00A749C7">
              <w:rPr>
                <w:rStyle w:val="ad"/>
                <w:rFonts w:hint="eastAsia"/>
              </w:rPr>
              <w:t xml:space="preserve"> </w:t>
            </w:r>
            <w:r w:rsidR="00CB7B32" w:rsidRPr="00A749C7">
              <w:rPr>
                <w:rStyle w:val="ad"/>
                <w:rFonts w:hint="eastAsia"/>
              </w:rPr>
              <w:t>实验准备</w:t>
            </w:r>
            <w:r w:rsidR="00CB7B32">
              <w:rPr>
                <w:webHidden/>
              </w:rPr>
              <w:tab/>
            </w:r>
            <w:r w:rsidR="00CB7B32">
              <w:rPr>
                <w:webHidden/>
              </w:rPr>
              <w:fldChar w:fldCharType="begin"/>
            </w:r>
            <w:r w:rsidR="00CB7B32">
              <w:rPr>
                <w:webHidden/>
              </w:rPr>
              <w:instrText xml:space="preserve"> PAGEREF _Toc500505231 \h </w:instrText>
            </w:r>
            <w:r w:rsidR="00CB7B32">
              <w:rPr>
                <w:webHidden/>
              </w:rPr>
            </w:r>
            <w:r w:rsidR="00CB7B32">
              <w:rPr>
                <w:webHidden/>
              </w:rPr>
              <w:fldChar w:fldCharType="separate"/>
            </w:r>
            <w:r w:rsidR="00CB7B32">
              <w:rPr>
                <w:webHidden/>
              </w:rPr>
              <w:t>119</w:t>
            </w:r>
            <w:r w:rsidR="00CB7B32">
              <w:rPr>
                <w:webHidden/>
              </w:rPr>
              <w:fldChar w:fldCharType="end"/>
            </w:r>
          </w:hyperlink>
        </w:p>
        <w:p w14:paraId="099B4F45"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32" w:history="1">
            <w:r w:rsidR="00CB7B32" w:rsidRPr="00A749C7">
              <w:rPr>
                <w:rStyle w:val="ad"/>
                <w:rFonts w:ascii="Book Antiqua" w:hAnsi="Book Antiqua"/>
                <w:snapToGrid w:val="0"/>
              </w:rPr>
              <w:t>8.3</w:t>
            </w:r>
            <w:r w:rsidR="00CB7B32" w:rsidRPr="00A749C7">
              <w:rPr>
                <w:rStyle w:val="ad"/>
                <w:rFonts w:hint="eastAsia"/>
              </w:rPr>
              <w:t xml:space="preserve"> </w:t>
            </w:r>
            <w:r w:rsidR="00CB7B32" w:rsidRPr="00A749C7">
              <w:rPr>
                <w:rStyle w:val="ad"/>
                <w:rFonts w:hint="eastAsia"/>
              </w:rPr>
              <w:t>配置思路</w:t>
            </w:r>
            <w:r w:rsidR="00CB7B32">
              <w:rPr>
                <w:webHidden/>
              </w:rPr>
              <w:tab/>
            </w:r>
            <w:r w:rsidR="00CB7B32">
              <w:rPr>
                <w:webHidden/>
              </w:rPr>
              <w:fldChar w:fldCharType="begin"/>
            </w:r>
            <w:r w:rsidR="00CB7B32">
              <w:rPr>
                <w:webHidden/>
              </w:rPr>
              <w:instrText xml:space="preserve"> PAGEREF _Toc500505232 \h </w:instrText>
            </w:r>
            <w:r w:rsidR="00CB7B32">
              <w:rPr>
                <w:webHidden/>
              </w:rPr>
            </w:r>
            <w:r w:rsidR="00CB7B32">
              <w:rPr>
                <w:webHidden/>
              </w:rPr>
              <w:fldChar w:fldCharType="separate"/>
            </w:r>
            <w:r w:rsidR="00CB7B32">
              <w:rPr>
                <w:webHidden/>
              </w:rPr>
              <w:t>119</w:t>
            </w:r>
            <w:r w:rsidR="00CB7B32">
              <w:rPr>
                <w:webHidden/>
              </w:rPr>
              <w:fldChar w:fldCharType="end"/>
            </w:r>
          </w:hyperlink>
        </w:p>
        <w:p w14:paraId="263CBA52"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33" w:history="1">
            <w:r w:rsidR="00CB7B32" w:rsidRPr="00A749C7">
              <w:rPr>
                <w:rStyle w:val="ad"/>
                <w:rFonts w:ascii="Book Antiqua" w:hAnsi="Book Antiqua"/>
                <w:snapToGrid w:val="0"/>
              </w:rPr>
              <w:t>8.4</w:t>
            </w:r>
            <w:r w:rsidR="00CB7B32" w:rsidRPr="00A749C7">
              <w:rPr>
                <w:rStyle w:val="ad"/>
                <w:rFonts w:hint="eastAsia"/>
              </w:rPr>
              <w:t xml:space="preserve"> </w:t>
            </w:r>
            <w:r w:rsidR="00CB7B32" w:rsidRPr="00A749C7">
              <w:rPr>
                <w:rStyle w:val="ad"/>
                <w:rFonts w:hint="eastAsia"/>
              </w:rPr>
              <w:t>配置步骤</w:t>
            </w:r>
            <w:r w:rsidR="00CB7B32">
              <w:rPr>
                <w:webHidden/>
              </w:rPr>
              <w:tab/>
            </w:r>
            <w:r w:rsidR="00CB7B32">
              <w:rPr>
                <w:webHidden/>
              </w:rPr>
              <w:fldChar w:fldCharType="begin"/>
            </w:r>
            <w:r w:rsidR="00CB7B32">
              <w:rPr>
                <w:webHidden/>
              </w:rPr>
              <w:instrText xml:space="preserve"> PAGEREF _Toc500505233 \h </w:instrText>
            </w:r>
            <w:r w:rsidR="00CB7B32">
              <w:rPr>
                <w:webHidden/>
              </w:rPr>
            </w:r>
            <w:r w:rsidR="00CB7B32">
              <w:rPr>
                <w:webHidden/>
              </w:rPr>
              <w:fldChar w:fldCharType="separate"/>
            </w:r>
            <w:r w:rsidR="00CB7B32">
              <w:rPr>
                <w:webHidden/>
              </w:rPr>
              <w:t>119</w:t>
            </w:r>
            <w:r w:rsidR="00CB7B32">
              <w:rPr>
                <w:webHidden/>
              </w:rPr>
              <w:fldChar w:fldCharType="end"/>
            </w:r>
          </w:hyperlink>
        </w:p>
        <w:p w14:paraId="02C4B4BC"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34" w:history="1">
            <w:r w:rsidR="00CB7B32" w:rsidRPr="00A749C7">
              <w:rPr>
                <w:rStyle w:val="ad"/>
                <w:rFonts w:ascii="Book Antiqua" w:hAnsi="Book Antiqua" w:cs="Book Antiqua"/>
                <w:bCs/>
                <w:snapToGrid w:val="0"/>
              </w:rPr>
              <w:t>8.4.1</w:t>
            </w:r>
            <w:r w:rsidR="00CB7B32" w:rsidRPr="00A749C7">
              <w:rPr>
                <w:rStyle w:val="ad"/>
                <w:rFonts w:hint="eastAsia"/>
              </w:rPr>
              <w:t xml:space="preserve"> </w:t>
            </w:r>
            <w:r w:rsidR="00CB7B32" w:rsidRPr="00A749C7">
              <w:rPr>
                <w:rStyle w:val="ad"/>
                <w:rFonts w:hint="eastAsia"/>
              </w:rPr>
              <w:t>安装</w:t>
            </w:r>
            <w:r w:rsidR="00CB7B32" w:rsidRPr="00A749C7">
              <w:rPr>
                <w:rStyle w:val="ad"/>
              </w:rPr>
              <w:t>OperationCenter(</w:t>
            </w:r>
            <w:r w:rsidR="00CB7B32" w:rsidRPr="00A749C7">
              <w:rPr>
                <w:rStyle w:val="ad"/>
                <w:rFonts w:hint="eastAsia"/>
              </w:rPr>
              <w:t>虚拟机</w:t>
            </w:r>
            <w:r w:rsidR="00CB7B32" w:rsidRPr="00A749C7">
              <w:rPr>
                <w:rStyle w:val="ad"/>
              </w:rPr>
              <w:t>)</w:t>
            </w:r>
            <w:r w:rsidR="00CB7B32">
              <w:rPr>
                <w:webHidden/>
              </w:rPr>
              <w:tab/>
            </w:r>
            <w:r w:rsidR="00CB7B32">
              <w:rPr>
                <w:webHidden/>
              </w:rPr>
              <w:fldChar w:fldCharType="begin"/>
            </w:r>
            <w:r w:rsidR="00CB7B32">
              <w:rPr>
                <w:webHidden/>
              </w:rPr>
              <w:instrText xml:space="preserve"> PAGEREF _Toc500505234 \h </w:instrText>
            </w:r>
            <w:r w:rsidR="00CB7B32">
              <w:rPr>
                <w:webHidden/>
              </w:rPr>
            </w:r>
            <w:r w:rsidR="00CB7B32">
              <w:rPr>
                <w:webHidden/>
              </w:rPr>
              <w:fldChar w:fldCharType="separate"/>
            </w:r>
            <w:r w:rsidR="00CB7B32">
              <w:rPr>
                <w:webHidden/>
              </w:rPr>
              <w:t>119</w:t>
            </w:r>
            <w:r w:rsidR="00CB7B32">
              <w:rPr>
                <w:webHidden/>
              </w:rPr>
              <w:fldChar w:fldCharType="end"/>
            </w:r>
          </w:hyperlink>
        </w:p>
        <w:p w14:paraId="4F5634B6"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35" w:history="1">
            <w:r w:rsidR="00CB7B32" w:rsidRPr="00A749C7">
              <w:rPr>
                <w:rStyle w:val="ad"/>
                <w:rFonts w:ascii="Book Antiqua" w:hAnsi="Book Antiqua" w:cs="Book Antiqua"/>
                <w:bCs/>
                <w:snapToGrid w:val="0"/>
              </w:rPr>
              <w:t>8.4.2</w:t>
            </w:r>
            <w:r w:rsidR="00CB7B32" w:rsidRPr="00A749C7">
              <w:rPr>
                <w:rStyle w:val="ad"/>
                <w:rFonts w:hint="eastAsia"/>
              </w:rPr>
              <w:t xml:space="preserve"> </w:t>
            </w:r>
            <w:r w:rsidR="00CB7B32" w:rsidRPr="00A749C7">
              <w:rPr>
                <w:rStyle w:val="ad"/>
                <w:rFonts w:hint="eastAsia"/>
              </w:rPr>
              <w:t>配置对接（</w:t>
            </w:r>
            <w:r w:rsidR="00CB7B32" w:rsidRPr="00A749C7">
              <w:rPr>
                <w:rStyle w:val="ad"/>
              </w:rPr>
              <w:t>OpenStack\FC\SC</w:t>
            </w:r>
            <w:r w:rsidR="00CB7B32" w:rsidRPr="00A749C7">
              <w:rPr>
                <w:rStyle w:val="ad"/>
                <w:rFonts w:hint="eastAsia"/>
              </w:rPr>
              <w:t>）</w:t>
            </w:r>
            <w:r w:rsidR="00CB7B32">
              <w:rPr>
                <w:webHidden/>
              </w:rPr>
              <w:tab/>
            </w:r>
            <w:r w:rsidR="00CB7B32">
              <w:rPr>
                <w:webHidden/>
              </w:rPr>
              <w:fldChar w:fldCharType="begin"/>
            </w:r>
            <w:r w:rsidR="00CB7B32">
              <w:rPr>
                <w:webHidden/>
              </w:rPr>
              <w:instrText xml:space="preserve"> PAGEREF _Toc500505235 \h </w:instrText>
            </w:r>
            <w:r w:rsidR="00CB7B32">
              <w:rPr>
                <w:webHidden/>
              </w:rPr>
            </w:r>
            <w:r w:rsidR="00CB7B32">
              <w:rPr>
                <w:webHidden/>
              </w:rPr>
              <w:fldChar w:fldCharType="separate"/>
            </w:r>
            <w:r w:rsidR="00CB7B32">
              <w:rPr>
                <w:webHidden/>
              </w:rPr>
              <w:t>126</w:t>
            </w:r>
            <w:r w:rsidR="00CB7B32">
              <w:rPr>
                <w:webHidden/>
              </w:rPr>
              <w:fldChar w:fldCharType="end"/>
            </w:r>
          </w:hyperlink>
        </w:p>
        <w:p w14:paraId="39310E99"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36" w:history="1">
            <w:r w:rsidR="00CB7B32" w:rsidRPr="00A749C7">
              <w:rPr>
                <w:rStyle w:val="ad"/>
                <w:rFonts w:ascii="Book Antiqua" w:hAnsi="Book Antiqua"/>
                <w:snapToGrid w:val="0"/>
              </w:rPr>
              <w:t>8.5</w:t>
            </w:r>
            <w:r w:rsidR="00CB7B32" w:rsidRPr="00A749C7">
              <w:rPr>
                <w:rStyle w:val="ad"/>
                <w:rFonts w:hint="eastAsia"/>
              </w:rPr>
              <w:t xml:space="preserve"> </w:t>
            </w:r>
            <w:r w:rsidR="00CB7B32" w:rsidRPr="00A749C7">
              <w:rPr>
                <w:rStyle w:val="ad"/>
                <w:rFonts w:hint="eastAsia"/>
              </w:rPr>
              <w:t>结果验证</w:t>
            </w:r>
            <w:r w:rsidR="00CB7B32">
              <w:rPr>
                <w:webHidden/>
              </w:rPr>
              <w:tab/>
            </w:r>
            <w:r w:rsidR="00CB7B32">
              <w:rPr>
                <w:webHidden/>
              </w:rPr>
              <w:fldChar w:fldCharType="begin"/>
            </w:r>
            <w:r w:rsidR="00CB7B32">
              <w:rPr>
                <w:webHidden/>
              </w:rPr>
              <w:instrText xml:space="preserve"> PAGEREF _Toc500505236 \h </w:instrText>
            </w:r>
            <w:r w:rsidR="00CB7B32">
              <w:rPr>
                <w:webHidden/>
              </w:rPr>
            </w:r>
            <w:r w:rsidR="00CB7B32">
              <w:rPr>
                <w:webHidden/>
              </w:rPr>
              <w:fldChar w:fldCharType="separate"/>
            </w:r>
            <w:r w:rsidR="00CB7B32">
              <w:rPr>
                <w:webHidden/>
              </w:rPr>
              <w:t>140</w:t>
            </w:r>
            <w:r w:rsidR="00CB7B32">
              <w:rPr>
                <w:webHidden/>
              </w:rPr>
              <w:fldChar w:fldCharType="end"/>
            </w:r>
          </w:hyperlink>
        </w:p>
        <w:p w14:paraId="2A09E451" w14:textId="77777777" w:rsidR="00CB7B32" w:rsidRDefault="0036109F">
          <w:pPr>
            <w:pStyle w:val="12"/>
            <w:tabs>
              <w:tab w:val="right" w:leader="dot" w:pos="9628"/>
            </w:tabs>
            <w:rPr>
              <w:rFonts w:asciiTheme="minorHAnsi" w:eastAsiaTheme="minorEastAsia" w:hAnsiTheme="minorHAnsi" w:cstheme="minorBidi"/>
              <w:b w:val="0"/>
              <w:bCs w:val="0"/>
              <w:noProof/>
              <w:kern w:val="0"/>
              <w:sz w:val="22"/>
              <w:szCs w:val="22"/>
            </w:rPr>
          </w:pPr>
          <w:hyperlink w:anchor="_Toc500505237" w:history="1">
            <w:r w:rsidR="00CB7B32" w:rsidRPr="00A749C7">
              <w:rPr>
                <w:rStyle w:val="ad"/>
                <w:rFonts w:ascii="Book Antiqua" w:hAnsi="Book Antiqua"/>
                <w:noProof/>
              </w:rPr>
              <w:t>9</w:t>
            </w:r>
            <w:r w:rsidR="00CB7B32" w:rsidRPr="00A749C7">
              <w:rPr>
                <w:rStyle w:val="ad"/>
                <w:noProof/>
              </w:rPr>
              <w:t xml:space="preserve"> ManageOne OC</w:t>
            </w:r>
            <w:r w:rsidR="00CB7B32" w:rsidRPr="00A749C7">
              <w:rPr>
                <w:rStyle w:val="ad"/>
                <w:rFonts w:hint="eastAsia"/>
                <w:noProof/>
              </w:rPr>
              <w:t>日常操作（可选）</w:t>
            </w:r>
            <w:r w:rsidR="00CB7B32">
              <w:rPr>
                <w:noProof/>
                <w:webHidden/>
              </w:rPr>
              <w:tab/>
            </w:r>
            <w:r w:rsidR="00CB7B32">
              <w:rPr>
                <w:noProof/>
                <w:webHidden/>
              </w:rPr>
              <w:fldChar w:fldCharType="begin"/>
            </w:r>
            <w:r w:rsidR="00CB7B32">
              <w:rPr>
                <w:noProof/>
                <w:webHidden/>
              </w:rPr>
              <w:instrText xml:space="preserve"> PAGEREF _Toc500505237 \h </w:instrText>
            </w:r>
            <w:r w:rsidR="00CB7B32">
              <w:rPr>
                <w:noProof/>
                <w:webHidden/>
              </w:rPr>
            </w:r>
            <w:r w:rsidR="00CB7B32">
              <w:rPr>
                <w:noProof/>
                <w:webHidden/>
              </w:rPr>
              <w:fldChar w:fldCharType="separate"/>
            </w:r>
            <w:r w:rsidR="00CB7B32">
              <w:rPr>
                <w:noProof/>
                <w:webHidden/>
              </w:rPr>
              <w:t>141</w:t>
            </w:r>
            <w:r w:rsidR="00CB7B32">
              <w:rPr>
                <w:noProof/>
                <w:webHidden/>
              </w:rPr>
              <w:fldChar w:fldCharType="end"/>
            </w:r>
          </w:hyperlink>
        </w:p>
        <w:p w14:paraId="5888BE02"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38" w:history="1">
            <w:r w:rsidR="00CB7B32" w:rsidRPr="00A749C7">
              <w:rPr>
                <w:rStyle w:val="ad"/>
                <w:rFonts w:ascii="Book Antiqua" w:hAnsi="Book Antiqua"/>
                <w:snapToGrid w:val="0"/>
              </w:rPr>
              <w:t>9.1</w:t>
            </w:r>
            <w:r w:rsidR="00CB7B32" w:rsidRPr="00A749C7">
              <w:rPr>
                <w:rStyle w:val="ad"/>
                <w:rFonts w:hint="eastAsia"/>
              </w:rPr>
              <w:t xml:space="preserve"> </w:t>
            </w:r>
            <w:r w:rsidR="00CB7B32" w:rsidRPr="00A749C7">
              <w:rPr>
                <w:rStyle w:val="ad"/>
                <w:rFonts w:hint="eastAsia"/>
              </w:rPr>
              <w:t>实验目标</w:t>
            </w:r>
            <w:r w:rsidR="00CB7B32">
              <w:rPr>
                <w:webHidden/>
              </w:rPr>
              <w:tab/>
            </w:r>
            <w:r w:rsidR="00CB7B32">
              <w:rPr>
                <w:webHidden/>
              </w:rPr>
              <w:fldChar w:fldCharType="begin"/>
            </w:r>
            <w:r w:rsidR="00CB7B32">
              <w:rPr>
                <w:webHidden/>
              </w:rPr>
              <w:instrText xml:space="preserve"> PAGEREF _Toc500505238 \h </w:instrText>
            </w:r>
            <w:r w:rsidR="00CB7B32">
              <w:rPr>
                <w:webHidden/>
              </w:rPr>
            </w:r>
            <w:r w:rsidR="00CB7B32">
              <w:rPr>
                <w:webHidden/>
              </w:rPr>
              <w:fldChar w:fldCharType="separate"/>
            </w:r>
            <w:r w:rsidR="00CB7B32">
              <w:rPr>
                <w:webHidden/>
              </w:rPr>
              <w:t>141</w:t>
            </w:r>
            <w:r w:rsidR="00CB7B32">
              <w:rPr>
                <w:webHidden/>
              </w:rPr>
              <w:fldChar w:fldCharType="end"/>
            </w:r>
          </w:hyperlink>
        </w:p>
        <w:p w14:paraId="10EE309D"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39" w:history="1">
            <w:r w:rsidR="00CB7B32" w:rsidRPr="00A749C7">
              <w:rPr>
                <w:rStyle w:val="ad"/>
                <w:rFonts w:ascii="Book Antiqua" w:hAnsi="Book Antiqua"/>
                <w:snapToGrid w:val="0"/>
              </w:rPr>
              <w:t>9.2</w:t>
            </w:r>
            <w:r w:rsidR="00CB7B32" w:rsidRPr="00A749C7">
              <w:rPr>
                <w:rStyle w:val="ad"/>
                <w:rFonts w:hint="eastAsia"/>
              </w:rPr>
              <w:t xml:space="preserve"> </w:t>
            </w:r>
            <w:r w:rsidR="00CB7B32" w:rsidRPr="00A749C7">
              <w:rPr>
                <w:rStyle w:val="ad"/>
                <w:rFonts w:hint="eastAsia"/>
              </w:rPr>
              <w:t>实验准备</w:t>
            </w:r>
            <w:r w:rsidR="00CB7B32">
              <w:rPr>
                <w:webHidden/>
              </w:rPr>
              <w:tab/>
            </w:r>
            <w:r w:rsidR="00CB7B32">
              <w:rPr>
                <w:webHidden/>
              </w:rPr>
              <w:fldChar w:fldCharType="begin"/>
            </w:r>
            <w:r w:rsidR="00CB7B32">
              <w:rPr>
                <w:webHidden/>
              </w:rPr>
              <w:instrText xml:space="preserve"> PAGEREF _Toc500505239 \h </w:instrText>
            </w:r>
            <w:r w:rsidR="00CB7B32">
              <w:rPr>
                <w:webHidden/>
              </w:rPr>
            </w:r>
            <w:r w:rsidR="00CB7B32">
              <w:rPr>
                <w:webHidden/>
              </w:rPr>
              <w:fldChar w:fldCharType="separate"/>
            </w:r>
            <w:r w:rsidR="00CB7B32">
              <w:rPr>
                <w:webHidden/>
              </w:rPr>
              <w:t>141</w:t>
            </w:r>
            <w:r w:rsidR="00CB7B32">
              <w:rPr>
                <w:webHidden/>
              </w:rPr>
              <w:fldChar w:fldCharType="end"/>
            </w:r>
          </w:hyperlink>
        </w:p>
        <w:p w14:paraId="1CCBC15E"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40" w:history="1">
            <w:r w:rsidR="00CB7B32" w:rsidRPr="00A749C7">
              <w:rPr>
                <w:rStyle w:val="ad"/>
                <w:rFonts w:ascii="Book Antiqua" w:hAnsi="Book Antiqua"/>
                <w:snapToGrid w:val="0"/>
              </w:rPr>
              <w:t>9.3</w:t>
            </w:r>
            <w:r w:rsidR="00CB7B32" w:rsidRPr="00A749C7">
              <w:rPr>
                <w:rStyle w:val="ad"/>
                <w:rFonts w:hint="eastAsia"/>
              </w:rPr>
              <w:t xml:space="preserve"> </w:t>
            </w:r>
            <w:r w:rsidR="00CB7B32" w:rsidRPr="00A749C7">
              <w:rPr>
                <w:rStyle w:val="ad"/>
                <w:rFonts w:hint="eastAsia"/>
              </w:rPr>
              <w:t>配置思路</w:t>
            </w:r>
            <w:r w:rsidR="00CB7B32">
              <w:rPr>
                <w:webHidden/>
              </w:rPr>
              <w:tab/>
            </w:r>
            <w:r w:rsidR="00CB7B32">
              <w:rPr>
                <w:webHidden/>
              </w:rPr>
              <w:fldChar w:fldCharType="begin"/>
            </w:r>
            <w:r w:rsidR="00CB7B32">
              <w:rPr>
                <w:webHidden/>
              </w:rPr>
              <w:instrText xml:space="preserve"> PAGEREF _Toc500505240 \h </w:instrText>
            </w:r>
            <w:r w:rsidR="00CB7B32">
              <w:rPr>
                <w:webHidden/>
              </w:rPr>
            </w:r>
            <w:r w:rsidR="00CB7B32">
              <w:rPr>
                <w:webHidden/>
              </w:rPr>
              <w:fldChar w:fldCharType="separate"/>
            </w:r>
            <w:r w:rsidR="00CB7B32">
              <w:rPr>
                <w:webHidden/>
              </w:rPr>
              <w:t>141</w:t>
            </w:r>
            <w:r w:rsidR="00CB7B32">
              <w:rPr>
                <w:webHidden/>
              </w:rPr>
              <w:fldChar w:fldCharType="end"/>
            </w:r>
          </w:hyperlink>
        </w:p>
        <w:p w14:paraId="4FC5EDD1"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41" w:history="1">
            <w:r w:rsidR="00CB7B32" w:rsidRPr="00A749C7">
              <w:rPr>
                <w:rStyle w:val="ad"/>
                <w:rFonts w:ascii="Book Antiqua" w:hAnsi="Book Antiqua"/>
                <w:snapToGrid w:val="0"/>
              </w:rPr>
              <w:t>9.4</w:t>
            </w:r>
            <w:r w:rsidR="00CB7B32" w:rsidRPr="00A749C7">
              <w:rPr>
                <w:rStyle w:val="ad"/>
                <w:rFonts w:hint="eastAsia"/>
              </w:rPr>
              <w:t xml:space="preserve"> </w:t>
            </w:r>
            <w:r w:rsidR="00CB7B32" w:rsidRPr="00A749C7">
              <w:rPr>
                <w:rStyle w:val="ad"/>
                <w:rFonts w:hint="eastAsia"/>
              </w:rPr>
              <w:t>配置步骤</w:t>
            </w:r>
            <w:r w:rsidR="00CB7B32">
              <w:rPr>
                <w:webHidden/>
              </w:rPr>
              <w:tab/>
            </w:r>
            <w:r w:rsidR="00CB7B32">
              <w:rPr>
                <w:webHidden/>
              </w:rPr>
              <w:fldChar w:fldCharType="begin"/>
            </w:r>
            <w:r w:rsidR="00CB7B32">
              <w:rPr>
                <w:webHidden/>
              </w:rPr>
              <w:instrText xml:space="preserve"> PAGEREF _Toc500505241 \h </w:instrText>
            </w:r>
            <w:r w:rsidR="00CB7B32">
              <w:rPr>
                <w:webHidden/>
              </w:rPr>
            </w:r>
            <w:r w:rsidR="00CB7B32">
              <w:rPr>
                <w:webHidden/>
              </w:rPr>
              <w:fldChar w:fldCharType="separate"/>
            </w:r>
            <w:r w:rsidR="00CB7B32">
              <w:rPr>
                <w:webHidden/>
              </w:rPr>
              <w:t>141</w:t>
            </w:r>
            <w:r w:rsidR="00CB7B32">
              <w:rPr>
                <w:webHidden/>
              </w:rPr>
              <w:fldChar w:fldCharType="end"/>
            </w:r>
          </w:hyperlink>
        </w:p>
        <w:p w14:paraId="77414D61"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42" w:history="1">
            <w:r w:rsidR="00CB7B32" w:rsidRPr="00A749C7">
              <w:rPr>
                <w:rStyle w:val="ad"/>
                <w:rFonts w:ascii="Book Antiqua" w:hAnsi="Book Antiqua" w:cs="Book Antiqua"/>
                <w:bCs/>
                <w:snapToGrid w:val="0"/>
              </w:rPr>
              <w:t>9.4.1</w:t>
            </w:r>
            <w:r w:rsidR="00CB7B32" w:rsidRPr="00A749C7">
              <w:rPr>
                <w:rStyle w:val="ad"/>
                <w:rFonts w:hint="eastAsia"/>
              </w:rPr>
              <w:t xml:space="preserve"> </w:t>
            </w:r>
            <w:r w:rsidR="00CB7B32" w:rsidRPr="00A749C7">
              <w:rPr>
                <w:rStyle w:val="ad"/>
                <w:rFonts w:hint="eastAsia"/>
              </w:rPr>
              <w:t>性能监控</w:t>
            </w:r>
            <w:r w:rsidR="00CB7B32">
              <w:rPr>
                <w:webHidden/>
              </w:rPr>
              <w:tab/>
            </w:r>
            <w:r w:rsidR="00CB7B32">
              <w:rPr>
                <w:webHidden/>
              </w:rPr>
              <w:fldChar w:fldCharType="begin"/>
            </w:r>
            <w:r w:rsidR="00CB7B32">
              <w:rPr>
                <w:webHidden/>
              </w:rPr>
              <w:instrText xml:space="preserve"> PAGEREF _Toc500505242 \h </w:instrText>
            </w:r>
            <w:r w:rsidR="00CB7B32">
              <w:rPr>
                <w:webHidden/>
              </w:rPr>
            </w:r>
            <w:r w:rsidR="00CB7B32">
              <w:rPr>
                <w:webHidden/>
              </w:rPr>
              <w:fldChar w:fldCharType="separate"/>
            </w:r>
            <w:r w:rsidR="00CB7B32">
              <w:rPr>
                <w:webHidden/>
              </w:rPr>
              <w:t>141</w:t>
            </w:r>
            <w:r w:rsidR="00CB7B32">
              <w:rPr>
                <w:webHidden/>
              </w:rPr>
              <w:fldChar w:fldCharType="end"/>
            </w:r>
          </w:hyperlink>
        </w:p>
        <w:p w14:paraId="1F427601"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43" w:history="1">
            <w:r w:rsidR="00CB7B32" w:rsidRPr="00A749C7">
              <w:rPr>
                <w:rStyle w:val="ad"/>
                <w:rFonts w:ascii="Book Antiqua" w:hAnsi="Book Antiqua" w:cs="Book Antiqua"/>
                <w:bCs/>
                <w:snapToGrid w:val="0"/>
              </w:rPr>
              <w:t>9.4.2</w:t>
            </w:r>
            <w:r w:rsidR="00CB7B32" w:rsidRPr="00A749C7">
              <w:rPr>
                <w:rStyle w:val="ad"/>
                <w:rFonts w:hint="eastAsia"/>
              </w:rPr>
              <w:t xml:space="preserve"> </w:t>
            </w:r>
            <w:r w:rsidR="00CB7B32" w:rsidRPr="00A749C7">
              <w:rPr>
                <w:rStyle w:val="ad"/>
                <w:rFonts w:hint="eastAsia"/>
              </w:rPr>
              <w:t>告警管理</w:t>
            </w:r>
            <w:r w:rsidR="00CB7B32">
              <w:rPr>
                <w:webHidden/>
              </w:rPr>
              <w:tab/>
            </w:r>
            <w:r w:rsidR="00CB7B32">
              <w:rPr>
                <w:webHidden/>
              </w:rPr>
              <w:fldChar w:fldCharType="begin"/>
            </w:r>
            <w:r w:rsidR="00CB7B32">
              <w:rPr>
                <w:webHidden/>
              </w:rPr>
              <w:instrText xml:space="preserve"> PAGEREF _Toc500505243 \h </w:instrText>
            </w:r>
            <w:r w:rsidR="00CB7B32">
              <w:rPr>
                <w:webHidden/>
              </w:rPr>
            </w:r>
            <w:r w:rsidR="00CB7B32">
              <w:rPr>
                <w:webHidden/>
              </w:rPr>
              <w:fldChar w:fldCharType="separate"/>
            </w:r>
            <w:r w:rsidR="00CB7B32">
              <w:rPr>
                <w:webHidden/>
              </w:rPr>
              <w:t>143</w:t>
            </w:r>
            <w:r w:rsidR="00CB7B32">
              <w:rPr>
                <w:webHidden/>
              </w:rPr>
              <w:fldChar w:fldCharType="end"/>
            </w:r>
          </w:hyperlink>
        </w:p>
        <w:p w14:paraId="53B5D044"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44" w:history="1">
            <w:r w:rsidR="00CB7B32" w:rsidRPr="00A749C7">
              <w:rPr>
                <w:rStyle w:val="ad"/>
                <w:rFonts w:ascii="Book Antiqua" w:hAnsi="Book Antiqua" w:cs="Book Antiqua"/>
                <w:bCs/>
                <w:snapToGrid w:val="0"/>
              </w:rPr>
              <w:t>9.4.3</w:t>
            </w:r>
            <w:r w:rsidR="00CB7B32" w:rsidRPr="00A749C7">
              <w:rPr>
                <w:rStyle w:val="ad"/>
                <w:rFonts w:hint="eastAsia"/>
              </w:rPr>
              <w:t xml:space="preserve"> </w:t>
            </w:r>
            <w:r w:rsidR="00CB7B32" w:rsidRPr="00A749C7">
              <w:rPr>
                <w:rStyle w:val="ad"/>
                <w:rFonts w:hint="eastAsia"/>
              </w:rPr>
              <w:t>资源管理</w:t>
            </w:r>
            <w:r w:rsidR="00CB7B32">
              <w:rPr>
                <w:webHidden/>
              </w:rPr>
              <w:tab/>
            </w:r>
            <w:r w:rsidR="00CB7B32">
              <w:rPr>
                <w:webHidden/>
              </w:rPr>
              <w:fldChar w:fldCharType="begin"/>
            </w:r>
            <w:r w:rsidR="00CB7B32">
              <w:rPr>
                <w:webHidden/>
              </w:rPr>
              <w:instrText xml:space="preserve"> PAGEREF _Toc500505244 \h </w:instrText>
            </w:r>
            <w:r w:rsidR="00CB7B32">
              <w:rPr>
                <w:webHidden/>
              </w:rPr>
            </w:r>
            <w:r w:rsidR="00CB7B32">
              <w:rPr>
                <w:webHidden/>
              </w:rPr>
              <w:fldChar w:fldCharType="separate"/>
            </w:r>
            <w:r w:rsidR="00CB7B32">
              <w:rPr>
                <w:webHidden/>
              </w:rPr>
              <w:t>147</w:t>
            </w:r>
            <w:r w:rsidR="00CB7B32">
              <w:rPr>
                <w:webHidden/>
              </w:rPr>
              <w:fldChar w:fldCharType="end"/>
            </w:r>
          </w:hyperlink>
        </w:p>
        <w:p w14:paraId="01039A9F"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45" w:history="1">
            <w:r w:rsidR="00CB7B32" w:rsidRPr="00A749C7">
              <w:rPr>
                <w:rStyle w:val="ad"/>
                <w:rFonts w:ascii="Book Antiqua" w:hAnsi="Book Antiqua" w:cs="Book Antiqua"/>
                <w:bCs/>
                <w:snapToGrid w:val="0"/>
              </w:rPr>
              <w:t>9.4.4</w:t>
            </w:r>
            <w:r w:rsidR="00CB7B32" w:rsidRPr="00A749C7">
              <w:rPr>
                <w:rStyle w:val="ad"/>
                <w:rFonts w:hint="eastAsia"/>
              </w:rPr>
              <w:t xml:space="preserve"> </w:t>
            </w:r>
            <w:r w:rsidR="00CB7B32" w:rsidRPr="00A749C7">
              <w:rPr>
                <w:rStyle w:val="ad"/>
                <w:rFonts w:hint="eastAsia"/>
              </w:rPr>
              <w:t>拓扑导航</w:t>
            </w:r>
            <w:r w:rsidR="00CB7B32">
              <w:rPr>
                <w:webHidden/>
              </w:rPr>
              <w:tab/>
            </w:r>
            <w:r w:rsidR="00CB7B32">
              <w:rPr>
                <w:webHidden/>
              </w:rPr>
              <w:fldChar w:fldCharType="begin"/>
            </w:r>
            <w:r w:rsidR="00CB7B32">
              <w:rPr>
                <w:webHidden/>
              </w:rPr>
              <w:instrText xml:space="preserve"> PAGEREF _Toc500505245 \h </w:instrText>
            </w:r>
            <w:r w:rsidR="00CB7B32">
              <w:rPr>
                <w:webHidden/>
              </w:rPr>
            </w:r>
            <w:r w:rsidR="00CB7B32">
              <w:rPr>
                <w:webHidden/>
              </w:rPr>
              <w:fldChar w:fldCharType="separate"/>
            </w:r>
            <w:r w:rsidR="00CB7B32">
              <w:rPr>
                <w:webHidden/>
              </w:rPr>
              <w:t>150</w:t>
            </w:r>
            <w:r w:rsidR="00CB7B32">
              <w:rPr>
                <w:webHidden/>
              </w:rPr>
              <w:fldChar w:fldCharType="end"/>
            </w:r>
          </w:hyperlink>
        </w:p>
        <w:p w14:paraId="024F780B"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46" w:history="1">
            <w:r w:rsidR="00CB7B32" w:rsidRPr="00A749C7">
              <w:rPr>
                <w:rStyle w:val="ad"/>
                <w:rFonts w:ascii="Book Antiqua" w:hAnsi="Book Antiqua" w:cs="Book Antiqua"/>
                <w:bCs/>
                <w:snapToGrid w:val="0"/>
              </w:rPr>
              <w:t>9.4.5</w:t>
            </w:r>
            <w:r w:rsidR="00CB7B32" w:rsidRPr="00A749C7">
              <w:rPr>
                <w:rStyle w:val="ad"/>
                <w:rFonts w:hint="eastAsia"/>
              </w:rPr>
              <w:t xml:space="preserve"> </w:t>
            </w:r>
            <w:r w:rsidR="00CB7B32" w:rsidRPr="00A749C7">
              <w:rPr>
                <w:rStyle w:val="ad"/>
                <w:rFonts w:hint="eastAsia"/>
              </w:rPr>
              <w:t>报表管理</w:t>
            </w:r>
            <w:r w:rsidR="00CB7B32">
              <w:rPr>
                <w:webHidden/>
              </w:rPr>
              <w:tab/>
            </w:r>
            <w:r w:rsidR="00CB7B32">
              <w:rPr>
                <w:webHidden/>
              </w:rPr>
              <w:fldChar w:fldCharType="begin"/>
            </w:r>
            <w:r w:rsidR="00CB7B32">
              <w:rPr>
                <w:webHidden/>
              </w:rPr>
              <w:instrText xml:space="preserve"> PAGEREF _Toc500505246 \h </w:instrText>
            </w:r>
            <w:r w:rsidR="00CB7B32">
              <w:rPr>
                <w:webHidden/>
              </w:rPr>
            </w:r>
            <w:r w:rsidR="00CB7B32">
              <w:rPr>
                <w:webHidden/>
              </w:rPr>
              <w:fldChar w:fldCharType="separate"/>
            </w:r>
            <w:r w:rsidR="00CB7B32">
              <w:rPr>
                <w:webHidden/>
              </w:rPr>
              <w:t>150</w:t>
            </w:r>
            <w:r w:rsidR="00CB7B32">
              <w:rPr>
                <w:webHidden/>
              </w:rPr>
              <w:fldChar w:fldCharType="end"/>
            </w:r>
          </w:hyperlink>
        </w:p>
        <w:p w14:paraId="3DBCECE7" w14:textId="77777777" w:rsidR="00CB7B32" w:rsidRDefault="0036109F">
          <w:pPr>
            <w:pStyle w:val="31"/>
            <w:tabs>
              <w:tab w:val="right" w:leader="dot" w:pos="9628"/>
            </w:tabs>
            <w:rPr>
              <w:rFonts w:asciiTheme="minorHAnsi" w:eastAsiaTheme="minorEastAsia" w:hAnsiTheme="minorHAnsi" w:cstheme="minorBidi"/>
              <w:kern w:val="0"/>
              <w:sz w:val="22"/>
              <w:szCs w:val="22"/>
            </w:rPr>
          </w:pPr>
          <w:hyperlink w:anchor="_Toc500505247" w:history="1">
            <w:r w:rsidR="00CB7B32" w:rsidRPr="00A749C7">
              <w:rPr>
                <w:rStyle w:val="ad"/>
                <w:rFonts w:ascii="Book Antiqua" w:hAnsi="Book Antiqua" w:cs="Book Antiqua"/>
                <w:bCs/>
                <w:snapToGrid w:val="0"/>
              </w:rPr>
              <w:t>9.4.6</w:t>
            </w:r>
            <w:r w:rsidR="00CB7B32" w:rsidRPr="00A749C7">
              <w:rPr>
                <w:rStyle w:val="ad"/>
                <w:rFonts w:hint="eastAsia"/>
              </w:rPr>
              <w:t xml:space="preserve"> </w:t>
            </w:r>
            <w:r w:rsidR="00CB7B32" w:rsidRPr="00A749C7">
              <w:rPr>
                <w:rStyle w:val="ad"/>
                <w:rFonts w:hint="eastAsia"/>
              </w:rPr>
              <w:t>容量监控</w:t>
            </w:r>
            <w:r w:rsidR="00CB7B32">
              <w:rPr>
                <w:webHidden/>
              </w:rPr>
              <w:tab/>
            </w:r>
            <w:r w:rsidR="00CB7B32">
              <w:rPr>
                <w:webHidden/>
              </w:rPr>
              <w:fldChar w:fldCharType="begin"/>
            </w:r>
            <w:r w:rsidR="00CB7B32">
              <w:rPr>
                <w:webHidden/>
              </w:rPr>
              <w:instrText xml:space="preserve"> PAGEREF _Toc500505247 \h </w:instrText>
            </w:r>
            <w:r w:rsidR="00CB7B32">
              <w:rPr>
                <w:webHidden/>
              </w:rPr>
            </w:r>
            <w:r w:rsidR="00CB7B32">
              <w:rPr>
                <w:webHidden/>
              </w:rPr>
              <w:fldChar w:fldCharType="separate"/>
            </w:r>
            <w:r w:rsidR="00CB7B32">
              <w:rPr>
                <w:webHidden/>
              </w:rPr>
              <w:t>151</w:t>
            </w:r>
            <w:r w:rsidR="00CB7B32">
              <w:rPr>
                <w:webHidden/>
              </w:rPr>
              <w:fldChar w:fldCharType="end"/>
            </w:r>
          </w:hyperlink>
        </w:p>
        <w:p w14:paraId="13D93405" w14:textId="77777777" w:rsidR="00CB7B32" w:rsidRDefault="0036109F">
          <w:pPr>
            <w:pStyle w:val="20"/>
            <w:tabs>
              <w:tab w:val="right" w:leader="dot" w:pos="9628"/>
            </w:tabs>
            <w:rPr>
              <w:rFonts w:asciiTheme="minorHAnsi" w:eastAsiaTheme="minorEastAsia" w:hAnsiTheme="minorHAnsi" w:cstheme="minorBidi"/>
              <w:kern w:val="0"/>
              <w:sz w:val="22"/>
              <w:szCs w:val="22"/>
            </w:rPr>
          </w:pPr>
          <w:hyperlink w:anchor="_Toc500505248" w:history="1">
            <w:r w:rsidR="00CB7B32" w:rsidRPr="00A749C7">
              <w:rPr>
                <w:rStyle w:val="ad"/>
                <w:rFonts w:ascii="Book Antiqua" w:hAnsi="Book Antiqua"/>
                <w:snapToGrid w:val="0"/>
              </w:rPr>
              <w:t>9.5</w:t>
            </w:r>
            <w:r w:rsidR="00CB7B32" w:rsidRPr="00A749C7">
              <w:rPr>
                <w:rStyle w:val="ad"/>
                <w:rFonts w:hint="eastAsia"/>
              </w:rPr>
              <w:t xml:space="preserve"> </w:t>
            </w:r>
            <w:r w:rsidR="00CB7B32" w:rsidRPr="00A749C7">
              <w:rPr>
                <w:rStyle w:val="ad"/>
                <w:rFonts w:hint="eastAsia"/>
              </w:rPr>
              <w:t>结果验证</w:t>
            </w:r>
            <w:r w:rsidR="00CB7B32">
              <w:rPr>
                <w:webHidden/>
              </w:rPr>
              <w:tab/>
            </w:r>
            <w:r w:rsidR="00CB7B32">
              <w:rPr>
                <w:webHidden/>
              </w:rPr>
              <w:fldChar w:fldCharType="begin"/>
            </w:r>
            <w:r w:rsidR="00CB7B32">
              <w:rPr>
                <w:webHidden/>
              </w:rPr>
              <w:instrText xml:space="preserve"> PAGEREF _Toc500505248 \h </w:instrText>
            </w:r>
            <w:r w:rsidR="00CB7B32">
              <w:rPr>
                <w:webHidden/>
              </w:rPr>
            </w:r>
            <w:r w:rsidR="00CB7B32">
              <w:rPr>
                <w:webHidden/>
              </w:rPr>
              <w:fldChar w:fldCharType="separate"/>
            </w:r>
            <w:r w:rsidR="00CB7B32">
              <w:rPr>
                <w:webHidden/>
              </w:rPr>
              <w:t>152</w:t>
            </w:r>
            <w:r w:rsidR="00CB7B32">
              <w:rPr>
                <w:webHidden/>
              </w:rPr>
              <w:fldChar w:fldCharType="end"/>
            </w:r>
          </w:hyperlink>
        </w:p>
        <w:p w14:paraId="1A1B1C95" w14:textId="3BA8916C" w:rsidR="00B81DEF" w:rsidRDefault="0020153C" w:rsidP="0020153C">
          <w:pPr>
            <w:rPr>
              <w:lang w:val="zh-CN"/>
            </w:rPr>
          </w:pPr>
          <w:r w:rsidRPr="000A0022">
            <w:rPr>
              <w:b/>
              <w:bCs/>
              <w:lang w:val="zh-CN"/>
            </w:rPr>
            <w:fldChar w:fldCharType="end"/>
          </w:r>
        </w:p>
      </w:sdtContent>
    </w:sdt>
    <w:p w14:paraId="0B048C6B" w14:textId="77777777" w:rsidR="00B81DEF" w:rsidRDefault="00B81DEF">
      <w:pPr>
        <w:topLinePunct w:val="0"/>
        <w:adjustRightInd/>
        <w:snapToGrid/>
        <w:spacing w:before="0" w:after="0" w:line="240" w:lineRule="auto"/>
        <w:ind w:left="0"/>
        <w:rPr>
          <w:lang w:val="zh-CN"/>
        </w:rPr>
      </w:pPr>
      <w:r>
        <w:rPr>
          <w:lang w:val="zh-CN"/>
        </w:rPr>
        <w:br w:type="page"/>
      </w:r>
    </w:p>
    <w:p w14:paraId="178A1323" w14:textId="77777777" w:rsidR="0023720F" w:rsidRPr="00C74F2F" w:rsidRDefault="0023720F" w:rsidP="00C74F2F">
      <w:pPr>
        <w:pStyle w:val="1"/>
      </w:pPr>
      <w:bookmarkStart w:id="12" w:name="_Toc497466071"/>
      <w:bookmarkStart w:id="13" w:name="_Toc500505165"/>
      <w:bookmarkEnd w:id="11"/>
      <w:bookmarkEnd w:id="10"/>
      <w:bookmarkEnd w:id="9"/>
      <w:bookmarkEnd w:id="8"/>
      <w:bookmarkEnd w:id="7"/>
      <w:bookmarkEnd w:id="6"/>
      <w:bookmarkEnd w:id="5"/>
      <w:bookmarkEnd w:id="4"/>
      <w:bookmarkEnd w:id="3"/>
      <w:bookmarkEnd w:id="2"/>
      <w:r w:rsidRPr="00C74F2F">
        <w:rPr>
          <w:rFonts w:hint="eastAsia"/>
        </w:rPr>
        <w:lastRenderedPageBreak/>
        <w:t>实验</w:t>
      </w:r>
      <w:r w:rsidRPr="00C74F2F">
        <w:t>环境介绍</w:t>
      </w:r>
      <w:bookmarkEnd w:id="12"/>
      <w:bookmarkEnd w:id="13"/>
    </w:p>
    <w:p w14:paraId="270CD5E5" w14:textId="77777777" w:rsidR="0023720F" w:rsidRPr="00C74F2F" w:rsidRDefault="0023720F" w:rsidP="00C74F2F">
      <w:pPr>
        <w:pStyle w:val="2"/>
      </w:pPr>
      <w:bookmarkStart w:id="14" w:name="_Toc497466072"/>
      <w:bookmarkStart w:id="15" w:name="_Toc500505166"/>
      <w:r w:rsidRPr="00C74F2F">
        <w:rPr>
          <w:rFonts w:hint="eastAsia"/>
        </w:rPr>
        <w:t>关于</w:t>
      </w:r>
      <w:r w:rsidRPr="00C74F2F">
        <w:t>本课程</w:t>
      </w:r>
      <w:bookmarkEnd w:id="14"/>
      <w:bookmarkEnd w:id="15"/>
    </w:p>
    <w:p w14:paraId="3276842A" w14:textId="77777777" w:rsidR="0023720F" w:rsidRPr="00A103D8" w:rsidRDefault="0023720F" w:rsidP="00A103D8">
      <w:pPr>
        <w:pStyle w:val="4a"/>
      </w:pPr>
      <w:bookmarkStart w:id="16" w:name="_Toc493261610"/>
      <w:bookmarkStart w:id="17" w:name="_Toc496117218"/>
      <w:bookmarkStart w:id="18" w:name="_Toc497465594"/>
      <w:bookmarkStart w:id="19" w:name="_Toc497466073"/>
      <w:r w:rsidRPr="00A103D8">
        <w:rPr>
          <w:rFonts w:hint="eastAsia"/>
        </w:rPr>
        <w:t>本</w:t>
      </w:r>
      <w:r w:rsidRPr="00A103D8">
        <w:t>课程</w:t>
      </w:r>
      <w:r w:rsidRPr="00A103D8">
        <w:rPr>
          <w:rFonts w:hint="eastAsia"/>
        </w:rPr>
        <w:t>介绍基于</w:t>
      </w:r>
      <w:r w:rsidRPr="00A103D8">
        <w:t>开放的</w:t>
      </w:r>
      <w:r w:rsidRPr="00A103D8">
        <w:rPr>
          <w:rFonts w:hint="eastAsia"/>
        </w:rPr>
        <w:t>OpenStack</w:t>
      </w:r>
      <w:r w:rsidRPr="00A103D8">
        <w:rPr>
          <w:rFonts w:hint="eastAsia"/>
        </w:rPr>
        <w:t>架构</w:t>
      </w:r>
      <w:r w:rsidRPr="00A103D8">
        <w:t>的华为</w:t>
      </w:r>
      <w:r w:rsidRPr="00A103D8">
        <w:rPr>
          <w:rFonts w:hint="eastAsia"/>
        </w:rPr>
        <w:t>FusionSphere</w:t>
      </w:r>
      <w:r w:rsidRPr="00A103D8">
        <w:rPr>
          <w:rFonts w:hint="eastAsia"/>
        </w:rPr>
        <w:t>云操作</w:t>
      </w:r>
      <w:r w:rsidRPr="00A103D8">
        <w:t>系统解决方案</w:t>
      </w:r>
      <w:r w:rsidRPr="00A103D8">
        <w:rPr>
          <w:rFonts w:hint="eastAsia"/>
        </w:rPr>
        <w:t>。</w:t>
      </w:r>
      <w:bookmarkEnd w:id="16"/>
      <w:bookmarkEnd w:id="17"/>
      <w:bookmarkEnd w:id="18"/>
      <w:bookmarkEnd w:id="19"/>
    </w:p>
    <w:p w14:paraId="07B90E29" w14:textId="4FD5CDB2" w:rsidR="0023720F" w:rsidRPr="00C74F2F" w:rsidRDefault="0023720F" w:rsidP="00C74F2F">
      <w:pPr>
        <w:pStyle w:val="2"/>
      </w:pPr>
      <w:bookmarkStart w:id="20" w:name="_Toc497466074"/>
      <w:bookmarkStart w:id="21" w:name="_Toc500505167"/>
      <w:r w:rsidRPr="00C74F2F">
        <w:t>组网</w:t>
      </w:r>
      <w:bookmarkEnd w:id="20"/>
      <w:r w:rsidR="00C74F2F" w:rsidRPr="00C74F2F">
        <w:rPr>
          <w:rFonts w:hint="eastAsia"/>
        </w:rPr>
        <w:t>拓扑</w:t>
      </w:r>
      <w:bookmarkEnd w:id="21"/>
    </w:p>
    <w:p w14:paraId="6160F8A2" w14:textId="3AE14F00" w:rsidR="0023720F" w:rsidRDefault="00CD1981" w:rsidP="00CD1981">
      <w:pPr>
        <w:pStyle w:val="1e"/>
      </w:pPr>
      <w:r w:rsidRPr="00CD1981">
        <w:rPr>
          <w:noProof/>
        </w:rPr>
        <w:drawing>
          <wp:inline distT="0" distB="0" distL="0" distR="0" wp14:anchorId="70A091DB" wp14:editId="5AB47AD4">
            <wp:extent cx="5454000" cy="3124817"/>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4000" cy="3124817"/>
                    </a:xfrm>
                    <a:prstGeom prst="rect">
                      <a:avLst/>
                    </a:prstGeom>
                  </pic:spPr>
                </pic:pic>
              </a:graphicData>
            </a:graphic>
          </wp:inline>
        </w:drawing>
      </w:r>
    </w:p>
    <w:p w14:paraId="7937264A" w14:textId="77777777" w:rsidR="004C075D" w:rsidRPr="004C075D" w:rsidRDefault="004C075D" w:rsidP="004C075D">
      <w:pPr>
        <w:pStyle w:val="4a"/>
      </w:pPr>
      <w:r w:rsidRPr="004C075D">
        <w:rPr>
          <w:rFonts w:hint="eastAsia"/>
        </w:rPr>
        <w:t>上图</w:t>
      </w:r>
      <w:r w:rsidRPr="004C075D">
        <w:t>为本实验</w:t>
      </w:r>
      <w:r w:rsidRPr="004C075D">
        <w:rPr>
          <w:rFonts w:hint="eastAsia"/>
        </w:rPr>
        <w:t>的</w:t>
      </w:r>
      <w:r w:rsidRPr="004C075D">
        <w:t>拓扑图</w:t>
      </w:r>
      <w:r w:rsidRPr="004C075D">
        <w:rPr>
          <w:rFonts w:hint="eastAsia"/>
        </w:rPr>
        <w:t>。</w:t>
      </w:r>
      <w:r w:rsidRPr="004C075D">
        <w:t>具体</w:t>
      </w:r>
      <w:r w:rsidRPr="004C075D">
        <w:rPr>
          <w:rFonts w:hint="eastAsia"/>
        </w:rPr>
        <w:t>组件</w:t>
      </w:r>
      <w:r w:rsidRPr="004C075D">
        <w:t>介绍请参考相关产品文档。</w:t>
      </w:r>
    </w:p>
    <w:p w14:paraId="127B837D" w14:textId="77777777" w:rsidR="0023720F" w:rsidRPr="004C075D" w:rsidRDefault="0023720F" w:rsidP="004C075D">
      <w:pPr>
        <w:pStyle w:val="2"/>
      </w:pPr>
      <w:bookmarkStart w:id="22" w:name="_Toc497466076"/>
      <w:bookmarkStart w:id="23" w:name="_Toc500505168"/>
      <w:r w:rsidRPr="004C075D">
        <w:rPr>
          <w:rFonts w:hint="eastAsia"/>
        </w:rPr>
        <w:t>设备</w:t>
      </w:r>
      <w:r w:rsidRPr="004C075D">
        <w:t>参数描述</w:t>
      </w:r>
      <w:bookmarkEnd w:id="22"/>
      <w:bookmarkEnd w:id="23"/>
    </w:p>
    <w:p w14:paraId="3C73E94A" w14:textId="144362C3" w:rsidR="0023720F" w:rsidRDefault="004C075D" w:rsidP="004C075D">
      <w:pPr>
        <w:pStyle w:val="4a"/>
      </w:pPr>
      <w:r w:rsidRPr="005B3F49">
        <w:rPr>
          <w:rFonts w:hint="eastAsia"/>
        </w:rPr>
        <w:t>具体的</w:t>
      </w:r>
      <w:r w:rsidRPr="005B3F49">
        <w:t>设备参数</w:t>
      </w:r>
      <w:r w:rsidRPr="005B3F49">
        <w:rPr>
          <w:rFonts w:hint="eastAsia"/>
        </w:rPr>
        <w:t>请</w:t>
      </w:r>
      <w:r w:rsidRPr="005B3F49">
        <w:t>参考实际的</w:t>
      </w:r>
      <w:r w:rsidRPr="005B3F49">
        <w:rPr>
          <w:rFonts w:hint="eastAsia"/>
        </w:rPr>
        <w:t>组网</w:t>
      </w:r>
      <w:r w:rsidRPr="005B3F49">
        <w:t>场景</w:t>
      </w:r>
      <w:r w:rsidR="00C74F2F" w:rsidRPr="004C075D">
        <w:rPr>
          <w:rFonts w:hint="eastAsia"/>
        </w:rPr>
        <w:t>。</w:t>
      </w:r>
    </w:p>
    <w:p w14:paraId="22A6C7D8" w14:textId="5BDEC296" w:rsidR="00DE068C" w:rsidRDefault="00DE068C" w:rsidP="004C075D">
      <w:pPr>
        <w:pStyle w:val="4a"/>
      </w:pPr>
      <w:r>
        <w:t>eLab</w:t>
      </w:r>
      <w:r>
        <w:rPr>
          <w:rFonts w:hint="eastAsia"/>
        </w:rPr>
        <w:t>实验</w:t>
      </w:r>
      <w:r>
        <w:t>环境，请前往</w:t>
      </w:r>
      <w:r>
        <w:rPr>
          <w:rFonts w:hint="eastAsia"/>
        </w:rPr>
        <w:t>FTP</w:t>
      </w:r>
      <w:r>
        <w:rPr>
          <w:rFonts w:hint="eastAsia"/>
        </w:rPr>
        <w:t>服务器获取</w:t>
      </w:r>
      <w:r>
        <w:t>所需的软件包：</w:t>
      </w:r>
    </w:p>
    <w:p w14:paraId="0BDBEB08" w14:textId="6671581F" w:rsidR="00DE068C" w:rsidRDefault="0036109F" w:rsidP="004C075D">
      <w:pPr>
        <w:pStyle w:val="4a"/>
      </w:pPr>
      <w:hyperlink r:id="rId22" w:history="1">
        <w:r w:rsidR="00DE068C" w:rsidRPr="00F84CA1">
          <w:rPr>
            <w:rStyle w:val="ad"/>
          </w:rPr>
          <w:t>ftp://10.175.199.8</w:t>
        </w:r>
      </w:hyperlink>
      <w:r w:rsidR="00DE068C">
        <w:t xml:space="preserve"> admin1/admin1</w:t>
      </w:r>
    </w:p>
    <w:p w14:paraId="0BA8D147" w14:textId="264D3BCF" w:rsidR="00DE068C" w:rsidRDefault="0036109F" w:rsidP="004C075D">
      <w:pPr>
        <w:pStyle w:val="4a"/>
      </w:pPr>
      <w:hyperlink r:id="rId23" w:history="1">
        <w:r w:rsidR="00DE068C" w:rsidRPr="00F84CA1">
          <w:rPr>
            <w:rStyle w:val="ad"/>
          </w:rPr>
          <w:t>ftp://10.175.199.9</w:t>
        </w:r>
      </w:hyperlink>
      <w:r w:rsidR="00DE068C">
        <w:t xml:space="preserve"> admin/admin123</w:t>
      </w:r>
    </w:p>
    <w:p w14:paraId="1068FA0B" w14:textId="79571A61" w:rsidR="00DE068C" w:rsidRPr="004C075D" w:rsidRDefault="00DE068C" w:rsidP="00DE068C">
      <w:pPr>
        <w:pStyle w:val="4a"/>
      </w:pPr>
      <w:r>
        <w:rPr>
          <w:rFonts w:hint="eastAsia"/>
        </w:rPr>
        <w:t>其中</w:t>
      </w:r>
      <w:r>
        <w:rPr>
          <w:rFonts w:hint="eastAsia"/>
        </w:rPr>
        <w:t>R6C10</w:t>
      </w:r>
      <w:r>
        <w:rPr>
          <w:rFonts w:hint="eastAsia"/>
        </w:rPr>
        <w:t>的</w:t>
      </w:r>
      <w:r>
        <w:t>安装包路径为</w:t>
      </w:r>
      <w:r>
        <w:rPr>
          <w:rFonts w:hint="eastAsia"/>
        </w:rPr>
        <w:t xml:space="preserve"> </w:t>
      </w:r>
      <w:r>
        <w:t>ftp://10.175.199.9/HCIE-CloudR6.1</w:t>
      </w:r>
    </w:p>
    <w:p w14:paraId="63D47982" w14:textId="29AC41D5" w:rsidR="0023720F" w:rsidRPr="00C74F2F" w:rsidRDefault="0023720F" w:rsidP="004C075D">
      <w:pPr>
        <w:pStyle w:val="1"/>
      </w:pPr>
      <w:r>
        <w:br w:type="page"/>
      </w:r>
      <w:bookmarkStart w:id="24" w:name="_Toc497466078"/>
      <w:bookmarkStart w:id="25" w:name="_Toc500505169"/>
      <w:r w:rsidRPr="00C74F2F">
        <w:rPr>
          <w:rFonts w:hint="eastAsia"/>
        </w:rPr>
        <w:lastRenderedPageBreak/>
        <w:t>配置</w:t>
      </w:r>
      <w:r w:rsidRPr="00C74F2F">
        <w:rPr>
          <w:rFonts w:hint="eastAsia"/>
        </w:rPr>
        <w:t>F</w:t>
      </w:r>
      <w:r w:rsidR="004C075D">
        <w:t>usionSphere OpenStack</w:t>
      </w:r>
      <w:r w:rsidR="004C075D">
        <w:rPr>
          <w:rFonts w:hint="eastAsia"/>
        </w:rPr>
        <w:t>（</w:t>
      </w:r>
      <w:r w:rsidRPr="00C74F2F">
        <w:rPr>
          <w:rFonts w:hint="eastAsia"/>
        </w:rPr>
        <w:t>可选</w:t>
      </w:r>
      <w:bookmarkEnd w:id="24"/>
      <w:r w:rsidR="004C075D">
        <w:rPr>
          <w:rFonts w:hint="eastAsia"/>
        </w:rPr>
        <w:t>）</w:t>
      </w:r>
      <w:bookmarkEnd w:id="25"/>
    </w:p>
    <w:p w14:paraId="69465348" w14:textId="77777777" w:rsidR="0023720F" w:rsidRPr="00C74F2F" w:rsidRDefault="0023720F" w:rsidP="00C74F2F">
      <w:pPr>
        <w:pStyle w:val="2"/>
      </w:pPr>
      <w:bookmarkStart w:id="26" w:name="_Toc497466079"/>
      <w:bookmarkStart w:id="27" w:name="_Toc500505170"/>
      <w:r w:rsidRPr="00C74F2F">
        <w:rPr>
          <w:rFonts w:hint="eastAsia"/>
        </w:rPr>
        <w:t>实验</w:t>
      </w:r>
      <w:r w:rsidRPr="00C74F2F">
        <w:t>目标</w:t>
      </w:r>
      <w:bookmarkEnd w:id="26"/>
      <w:bookmarkEnd w:id="27"/>
    </w:p>
    <w:p w14:paraId="49F5CFF1" w14:textId="222F71AC" w:rsidR="0023720F" w:rsidRPr="00C74F2F" w:rsidRDefault="0023720F" w:rsidP="00C74F2F">
      <w:pPr>
        <w:pStyle w:val="4a"/>
      </w:pPr>
      <w:bookmarkStart w:id="28" w:name="_Toc493261617"/>
      <w:bookmarkStart w:id="29" w:name="_Toc497465601"/>
      <w:bookmarkStart w:id="30" w:name="_Toc497466080"/>
      <w:r w:rsidRPr="00C74F2F">
        <w:rPr>
          <w:rFonts w:hint="eastAsia"/>
        </w:rPr>
        <w:t>完成</w:t>
      </w:r>
      <w:r w:rsidRPr="00C74F2F">
        <w:t>FusionSphere OpenStack</w:t>
      </w:r>
      <w:r w:rsidRPr="00C74F2F">
        <w:rPr>
          <w:rFonts w:hint="eastAsia"/>
        </w:rPr>
        <w:t>的初始</w:t>
      </w:r>
      <w:r w:rsidRPr="00C74F2F">
        <w:t>配置</w:t>
      </w:r>
      <w:bookmarkEnd w:id="28"/>
      <w:bookmarkEnd w:id="29"/>
      <w:bookmarkEnd w:id="30"/>
      <w:r w:rsidR="00C74F2F">
        <w:rPr>
          <w:rFonts w:hint="eastAsia"/>
        </w:rPr>
        <w:t>。</w:t>
      </w:r>
    </w:p>
    <w:p w14:paraId="763721C5" w14:textId="77777777" w:rsidR="0023720F" w:rsidRPr="00C74F2F" w:rsidRDefault="0023720F" w:rsidP="00C74F2F">
      <w:pPr>
        <w:pStyle w:val="2"/>
      </w:pPr>
      <w:bookmarkStart w:id="31" w:name="_Toc497466081"/>
      <w:bookmarkStart w:id="32" w:name="_Toc500505171"/>
      <w:r w:rsidRPr="00C74F2F">
        <w:rPr>
          <w:rFonts w:hint="eastAsia"/>
        </w:rPr>
        <w:t>实验</w:t>
      </w:r>
      <w:r w:rsidRPr="00C74F2F">
        <w:t>准备</w:t>
      </w:r>
      <w:bookmarkEnd w:id="31"/>
      <w:bookmarkEnd w:id="32"/>
    </w:p>
    <w:p w14:paraId="3C177EDF" w14:textId="77777777" w:rsidR="0023720F" w:rsidRPr="00C74F2F" w:rsidRDefault="0023720F" w:rsidP="00C74F2F">
      <w:pPr>
        <w:pStyle w:val="4a"/>
      </w:pPr>
      <w:bookmarkStart w:id="33" w:name="_Toc493261619"/>
      <w:bookmarkStart w:id="34" w:name="_Toc497465603"/>
      <w:bookmarkStart w:id="35" w:name="_Toc497466082"/>
      <w:r w:rsidRPr="00C74F2F">
        <w:rPr>
          <w:rFonts w:hint="eastAsia"/>
        </w:rPr>
        <w:t>已完成所有主机的安装</w:t>
      </w:r>
      <w:r w:rsidRPr="00C74F2F">
        <w:t>。</w:t>
      </w:r>
      <w:bookmarkEnd w:id="33"/>
      <w:bookmarkEnd w:id="34"/>
      <w:bookmarkEnd w:id="35"/>
    </w:p>
    <w:p w14:paraId="6C6B1809" w14:textId="77777777" w:rsidR="0023720F" w:rsidRPr="00C74F2F" w:rsidRDefault="0023720F" w:rsidP="00C74F2F">
      <w:pPr>
        <w:pStyle w:val="4a"/>
      </w:pPr>
      <w:bookmarkStart w:id="36" w:name="_Toc493261620"/>
      <w:bookmarkStart w:id="37" w:name="_Toc497465604"/>
      <w:bookmarkStart w:id="38" w:name="_Toc497466083"/>
      <w:r w:rsidRPr="00C74F2F">
        <w:rPr>
          <w:rFonts w:hint="eastAsia"/>
        </w:rPr>
        <w:t>已完成</w:t>
      </w:r>
      <w:r w:rsidRPr="00C74F2F">
        <w:t>FusionSphere OpenStack</w:t>
      </w:r>
      <w:r w:rsidRPr="00C74F2F">
        <w:rPr>
          <w:rFonts w:hint="eastAsia"/>
        </w:rPr>
        <w:t>的安装部署</w:t>
      </w:r>
      <w:r w:rsidRPr="00C74F2F">
        <w:t>。</w:t>
      </w:r>
      <w:bookmarkEnd w:id="36"/>
      <w:bookmarkEnd w:id="37"/>
      <w:bookmarkEnd w:id="38"/>
    </w:p>
    <w:p w14:paraId="6386081B" w14:textId="50387D65" w:rsidR="0023720F" w:rsidRDefault="0023720F" w:rsidP="00C74F2F">
      <w:pPr>
        <w:pStyle w:val="4a"/>
      </w:pPr>
      <w:bookmarkStart w:id="39" w:name="ait_63_23_900006__login_proxy"/>
      <w:bookmarkStart w:id="40" w:name="login_proxy"/>
      <w:bookmarkStart w:id="41" w:name="_Toc493261621"/>
      <w:bookmarkStart w:id="42" w:name="_Toc497465605"/>
      <w:bookmarkStart w:id="43" w:name="_Toc497466084"/>
      <w:bookmarkEnd w:id="39"/>
      <w:bookmarkEnd w:id="40"/>
      <w:r w:rsidRPr="00C74F2F">
        <w:rPr>
          <w:rFonts w:hint="eastAsia"/>
        </w:rPr>
        <w:t>已通过反向代理</w:t>
      </w:r>
      <w:r w:rsidRPr="00C74F2F">
        <w:t>IP</w:t>
      </w:r>
      <w:r w:rsidRPr="00C74F2F">
        <w:rPr>
          <w:rFonts w:hint="eastAsia"/>
        </w:rPr>
        <w:t>地址登录</w:t>
      </w:r>
      <w:r w:rsidRPr="00C74F2F">
        <w:t>FusionSphere OpenStack</w:t>
      </w:r>
      <w:r w:rsidRPr="00C74F2F">
        <w:rPr>
          <w:rFonts w:hint="eastAsia"/>
        </w:rPr>
        <w:t>的安装界面</w:t>
      </w:r>
      <w:bookmarkEnd w:id="41"/>
      <w:bookmarkEnd w:id="42"/>
      <w:bookmarkEnd w:id="43"/>
      <w:r w:rsidR="00C74F2F">
        <w:rPr>
          <w:rFonts w:hint="eastAsia"/>
        </w:rPr>
        <w:t>。</w:t>
      </w:r>
    </w:p>
    <w:p w14:paraId="70A06684" w14:textId="26C65B3C" w:rsidR="00DE068C" w:rsidRPr="00C74F2F" w:rsidRDefault="00DE068C" w:rsidP="00DE068C">
      <w:pPr>
        <w:pStyle w:val="4a"/>
        <w:numPr>
          <w:ilvl w:val="0"/>
          <w:numId w:val="0"/>
        </w:numPr>
        <w:ind w:left="1021"/>
      </w:pPr>
    </w:p>
    <w:p w14:paraId="27F1D0F2" w14:textId="77777777" w:rsidR="0023720F" w:rsidRPr="00C74F2F" w:rsidRDefault="0023720F" w:rsidP="00C74F2F">
      <w:pPr>
        <w:pStyle w:val="2"/>
      </w:pPr>
      <w:bookmarkStart w:id="44" w:name="_Toc497466085"/>
      <w:bookmarkStart w:id="45" w:name="_Toc500505172"/>
      <w:r w:rsidRPr="00C74F2F">
        <w:rPr>
          <w:rFonts w:hint="eastAsia"/>
        </w:rPr>
        <w:t>配置</w:t>
      </w:r>
      <w:r w:rsidRPr="00C74F2F">
        <w:t>思路</w:t>
      </w:r>
      <w:bookmarkEnd w:id="44"/>
      <w:bookmarkEnd w:id="45"/>
    </w:p>
    <w:p w14:paraId="02E9A54A" w14:textId="33B1AC66" w:rsidR="0023720F" w:rsidRPr="00C74F2F" w:rsidRDefault="0023720F" w:rsidP="00C74F2F">
      <w:pPr>
        <w:pStyle w:val="4a"/>
      </w:pPr>
      <w:bookmarkStart w:id="46" w:name="_Toc493261623"/>
      <w:bookmarkStart w:id="47" w:name="_Toc497465607"/>
      <w:bookmarkStart w:id="48" w:name="_Toc497466086"/>
      <w:r w:rsidRPr="00C74F2F">
        <w:rPr>
          <w:rFonts w:hint="eastAsia"/>
        </w:rPr>
        <w:t>配置</w:t>
      </w:r>
      <w:r w:rsidRPr="00C74F2F">
        <w:t>网络</w:t>
      </w:r>
      <w:bookmarkEnd w:id="46"/>
      <w:bookmarkEnd w:id="47"/>
      <w:bookmarkEnd w:id="48"/>
    </w:p>
    <w:p w14:paraId="5876C566" w14:textId="422F8DE3" w:rsidR="0023720F" w:rsidRPr="00C74F2F" w:rsidRDefault="0023720F" w:rsidP="00C74F2F">
      <w:pPr>
        <w:pStyle w:val="4a"/>
      </w:pPr>
      <w:bookmarkStart w:id="49" w:name="_Toc493261624"/>
      <w:bookmarkStart w:id="50" w:name="_Toc497465608"/>
      <w:bookmarkStart w:id="51" w:name="_Toc497466087"/>
      <w:r w:rsidRPr="00C74F2F">
        <w:t>配置系统默认网关</w:t>
      </w:r>
      <w:bookmarkEnd w:id="49"/>
      <w:bookmarkEnd w:id="50"/>
      <w:bookmarkEnd w:id="51"/>
    </w:p>
    <w:p w14:paraId="5F7FB8C4" w14:textId="35630639" w:rsidR="0023720F" w:rsidRPr="00C74F2F" w:rsidRDefault="0023720F" w:rsidP="00C74F2F">
      <w:pPr>
        <w:pStyle w:val="4a"/>
      </w:pPr>
      <w:bookmarkStart w:id="52" w:name="_Toc493261625"/>
      <w:bookmarkStart w:id="53" w:name="_Toc497465609"/>
      <w:bookmarkStart w:id="54" w:name="_Toc497466088"/>
      <w:r w:rsidRPr="00C74F2F">
        <w:t>配置</w:t>
      </w:r>
      <w:r w:rsidRPr="00C74F2F">
        <w:t>External OM</w:t>
      </w:r>
      <w:r w:rsidRPr="00C74F2F">
        <w:t>平面反向代理配置</w:t>
      </w:r>
      <w:bookmarkEnd w:id="52"/>
      <w:bookmarkEnd w:id="53"/>
      <w:bookmarkEnd w:id="54"/>
    </w:p>
    <w:p w14:paraId="41E01876" w14:textId="32F27A7F" w:rsidR="0023720F" w:rsidRPr="00C74F2F" w:rsidRDefault="0023720F" w:rsidP="00C74F2F">
      <w:pPr>
        <w:pStyle w:val="4a"/>
      </w:pPr>
      <w:bookmarkStart w:id="55" w:name="_Toc493261626"/>
      <w:bookmarkStart w:id="56" w:name="_Toc497465610"/>
      <w:bookmarkStart w:id="57" w:name="_Toc497466089"/>
      <w:r w:rsidRPr="00C74F2F">
        <w:rPr>
          <w:rFonts w:hint="eastAsia"/>
        </w:rPr>
        <w:t>配置</w:t>
      </w:r>
      <w:r w:rsidRPr="00C74F2F">
        <w:t>磁盘</w:t>
      </w:r>
      <w:bookmarkEnd w:id="55"/>
      <w:bookmarkEnd w:id="56"/>
      <w:bookmarkEnd w:id="57"/>
    </w:p>
    <w:p w14:paraId="4D1737DD" w14:textId="3926398C" w:rsidR="0023720F" w:rsidRPr="00C74F2F" w:rsidRDefault="0023720F" w:rsidP="00C74F2F">
      <w:pPr>
        <w:pStyle w:val="4a"/>
      </w:pPr>
      <w:bookmarkStart w:id="58" w:name="_Toc493261627"/>
      <w:bookmarkStart w:id="59" w:name="_Toc497465611"/>
      <w:bookmarkStart w:id="60" w:name="_Toc497466090"/>
      <w:r w:rsidRPr="00C74F2F">
        <w:rPr>
          <w:rFonts w:hint="eastAsia"/>
        </w:rPr>
        <w:t>配置</w:t>
      </w:r>
      <w:r w:rsidRPr="00C74F2F">
        <w:rPr>
          <w:rFonts w:hint="eastAsia"/>
        </w:rPr>
        <w:t>OpenStack</w:t>
      </w:r>
      <w:r w:rsidRPr="00C74F2F">
        <w:rPr>
          <w:rFonts w:hint="eastAsia"/>
        </w:rPr>
        <w:t>各</w:t>
      </w:r>
      <w:r w:rsidRPr="00C74F2F">
        <w:t>组件</w:t>
      </w:r>
      <w:bookmarkEnd w:id="58"/>
      <w:bookmarkEnd w:id="59"/>
      <w:bookmarkEnd w:id="60"/>
      <w:r w:rsidR="00EF382F">
        <w:t xml:space="preserve"> </w:t>
      </w:r>
      <w:r w:rsidRPr="00C74F2F">
        <w:t xml:space="preserve">  </w:t>
      </w:r>
    </w:p>
    <w:p w14:paraId="0EC700B1" w14:textId="77777777" w:rsidR="0023720F" w:rsidRPr="00C74F2F" w:rsidRDefault="0023720F" w:rsidP="00C74F2F">
      <w:pPr>
        <w:pStyle w:val="2"/>
      </w:pPr>
      <w:bookmarkStart w:id="61" w:name="_Toc497466091"/>
      <w:bookmarkStart w:id="62" w:name="_Toc500505173"/>
      <w:r w:rsidRPr="00C74F2F">
        <w:rPr>
          <w:rFonts w:hint="eastAsia"/>
        </w:rPr>
        <w:t>配置</w:t>
      </w:r>
      <w:r w:rsidRPr="00C74F2F">
        <w:t>步骤</w:t>
      </w:r>
      <w:bookmarkEnd w:id="61"/>
      <w:bookmarkEnd w:id="62"/>
    </w:p>
    <w:p w14:paraId="03722CE5" w14:textId="77777777" w:rsidR="0023720F" w:rsidRPr="00C74F2F" w:rsidRDefault="0023720F" w:rsidP="00C74F2F">
      <w:pPr>
        <w:pStyle w:val="3"/>
      </w:pPr>
      <w:bookmarkStart w:id="63" w:name="_配置网络"/>
      <w:bookmarkStart w:id="64" w:name="_Toc497466092"/>
      <w:bookmarkStart w:id="65" w:name="_Toc500505174"/>
      <w:bookmarkEnd w:id="63"/>
      <w:r w:rsidRPr="00C74F2F">
        <w:rPr>
          <w:rFonts w:hint="eastAsia"/>
        </w:rPr>
        <w:t>配置</w:t>
      </w:r>
      <w:r w:rsidRPr="00C74F2F">
        <w:t>网络</w:t>
      </w:r>
      <w:bookmarkEnd w:id="64"/>
      <w:bookmarkEnd w:id="65"/>
    </w:p>
    <w:p w14:paraId="4E30EF35" w14:textId="77777777" w:rsidR="0023720F" w:rsidRPr="00C74F2F" w:rsidRDefault="0023720F" w:rsidP="00C74F2F">
      <w:pPr>
        <w:pStyle w:val="4"/>
        <w:rPr>
          <w:rFonts w:hint="default"/>
        </w:rPr>
      </w:pPr>
      <w:r w:rsidRPr="00C74F2F">
        <w:t>前提</w:t>
      </w:r>
      <w:r w:rsidRPr="00C74F2F">
        <w:rPr>
          <w:rFonts w:hint="default"/>
        </w:rPr>
        <w:t>条件</w:t>
      </w:r>
    </w:p>
    <w:p w14:paraId="4655AFED" w14:textId="26FF596E" w:rsidR="0023720F" w:rsidRPr="00C74F2F" w:rsidRDefault="0023720F" w:rsidP="00C74F2F">
      <w:pPr>
        <w:pStyle w:val="4a"/>
      </w:pPr>
      <w:bookmarkStart w:id="66" w:name="_Toc493261630"/>
      <w:bookmarkStart w:id="67" w:name="_Toc497465614"/>
      <w:bookmarkStart w:id="68" w:name="_Toc497466093"/>
      <w:r w:rsidRPr="00C74F2F">
        <w:rPr>
          <w:rFonts w:hint="eastAsia"/>
        </w:rPr>
        <w:t>已完成所有主机的安装</w:t>
      </w:r>
      <w:bookmarkEnd w:id="66"/>
      <w:bookmarkEnd w:id="67"/>
      <w:bookmarkEnd w:id="68"/>
      <w:r w:rsidR="00C74F2F">
        <w:rPr>
          <w:rFonts w:hint="eastAsia"/>
        </w:rPr>
        <w:t>。</w:t>
      </w:r>
    </w:p>
    <w:p w14:paraId="604AF19C" w14:textId="2D169931" w:rsidR="0023720F" w:rsidRPr="00C74F2F" w:rsidRDefault="0023720F" w:rsidP="00C74F2F">
      <w:pPr>
        <w:pStyle w:val="4a"/>
      </w:pPr>
      <w:bookmarkStart w:id="69" w:name="_Toc493261631"/>
      <w:bookmarkStart w:id="70" w:name="_Toc497465615"/>
      <w:bookmarkStart w:id="71" w:name="_Toc497466094"/>
      <w:r w:rsidRPr="00C74F2F">
        <w:rPr>
          <w:rFonts w:hint="eastAsia"/>
        </w:rPr>
        <w:t>已完成</w:t>
      </w:r>
      <w:r w:rsidRPr="00C74F2F">
        <w:t>FusionSphere OpenStack</w:t>
      </w:r>
      <w:r w:rsidRPr="00C74F2F">
        <w:t>的安装部署</w:t>
      </w:r>
      <w:bookmarkEnd w:id="69"/>
      <w:bookmarkEnd w:id="70"/>
      <w:bookmarkEnd w:id="71"/>
      <w:r w:rsidR="00C74F2F">
        <w:rPr>
          <w:rFonts w:hint="eastAsia"/>
        </w:rPr>
        <w:t>。</w:t>
      </w:r>
    </w:p>
    <w:p w14:paraId="3623D7B2" w14:textId="56FFCA89" w:rsidR="0023720F" w:rsidRPr="00C74F2F" w:rsidRDefault="0023720F" w:rsidP="00C74F2F">
      <w:pPr>
        <w:pStyle w:val="4a"/>
      </w:pPr>
      <w:bookmarkStart w:id="72" w:name="_Toc493261632"/>
      <w:bookmarkStart w:id="73" w:name="_Toc497465616"/>
      <w:bookmarkStart w:id="74" w:name="_Toc497466095"/>
      <w:r w:rsidRPr="00C74F2F">
        <w:rPr>
          <w:rFonts w:hint="eastAsia"/>
        </w:rPr>
        <w:t>已通过反向代理</w:t>
      </w:r>
      <w:r w:rsidRPr="00C74F2F">
        <w:t>IP</w:t>
      </w:r>
      <w:r w:rsidRPr="00C74F2F">
        <w:t>地址登录</w:t>
      </w:r>
      <w:r w:rsidRPr="00C74F2F">
        <w:t>FusionSphere OpenStack</w:t>
      </w:r>
      <w:r w:rsidRPr="00C74F2F">
        <w:t>安装</w:t>
      </w:r>
      <w:r w:rsidRPr="00C74F2F">
        <w:rPr>
          <w:rFonts w:hint="eastAsia"/>
        </w:rPr>
        <w:t>界面</w:t>
      </w:r>
      <w:bookmarkEnd w:id="72"/>
      <w:bookmarkEnd w:id="73"/>
      <w:bookmarkEnd w:id="74"/>
      <w:r w:rsidR="00C74F2F">
        <w:rPr>
          <w:rFonts w:hint="eastAsia"/>
        </w:rPr>
        <w:t>。</w:t>
      </w:r>
    </w:p>
    <w:p w14:paraId="703CCA8D" w14:textId="669AEFEB" w:rsidR="00EF0315" w:rsidRDefault="00EF0315" w:rsidP="00EF0315">
      <w:pPr>
        <w:pStyle w:val="1e"/>
      </w:pPr>
      <w:r w:rsidRPr="00EF0315">
        <w:rPr>
          <w:noProof/>
        </w:rPr>
        <w:drawing>
          <wp:inline distT="0" distB="0" distL="0" distR="0" wp14:anchorId="03D9FB26" wp14:editId="5C849D7F">
            <wp:extent cx="457200" cy="152400"/>
            <wp:effectExtent l="0" t="0" r="0" b="0"/>
            <wp:docPr id="17" name="图片 17"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说明"/>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p>
    <w:p w14:paraId="1816A254" w14:textId="67337FD4" w:rsidR="0023720F" w:rsidRPr="00EF0315" w:rsidRDefault="0023720F" w:rsidP="00EF0315">
      <w:pPr>
        <w:pStyle w:val="1e"/>
      </w:pPr>
      <w:r w:rsidRPr="00EF0315">
        <w:t>通过反向代理</w:t>
      </w:r>
      <w:r w:rsidRPr="00EF0315">
        <w:t>IP</w:t>
      </w:r>
      <w:r w:rsidRPr="00EF0315">
        <w:t>地址登录</w:t>
      </w:r>
      <w:r w:rsidRPr="00EF0315">
        <w:t>FusionSphere OpenStack</w:t>
      </w:r>
      <w:r w:rsidRPr="00EF0315">
        <w:t>安装部署界面时，需确保已在安装阶段正确配置了反向代理。登录地址格式为</w:t>
      </w:r>
      <w:r w:rsidRPr="00EF0315">
        <w:t>“https://</w:t>
      </w:r>
      <w:r w:rsidRPr="00EF0315">
        <w:t>反向代理</w:t>
      </w:r>
      <w:r w:rsidRPr="00EF0315">
        <w:t>IP</w:t>
      </w:r>
      <w:r w:rsidRPr="00EF0315">
        <w:t>地址</w:t>
      </w:r>
      <w:r w:rsidRPr="00EF0315">
        <w:t>:8890”</w:t>
      </w:r>
      <w:r w:rsidRPr="00EF0315">
        <w:t>。如果没有配置反向代</w:t>
      </w:r>
      <w:r w:rsidRPr="00EF0315">
        <w:lastRenderedPageBreak/>
        <w:t>理，可使用</w:t>
      </w:r>
      <w:hyperlink r:id="rId25" w:history="1">
        <w:r w:rsidRPr="00EF0315">
          <w:t>安装</w:t>
        </w:r>
        <w:r w:rsidRPr="00EF0315">
          <w:t>FusionSphere OpenStack</w:t>
        </w:r>
      </w:hyperlink>
      <w:r w:rsidRPr="00EF0315">
        <w:t>阶段使用的本地</w:t>
      </w:r>
      <w:r w:rsidRPr="00EF0315">
        <w:t>PC</w:t>
      </w:r>
      <w:r w:rsidRPr="00EF0315">
        <w:t>通过</w:t>
      </w:r>
      <w:r w:rsidRPr="00EF0315">
        <w:t>“https://172.28.9.42:8890”</w:t>
      </w:r>
      <w:r w:rsidRPr="00EF0315">
        <w:t>登录</w:t>
      </w:r>
      <w:r w:rsidRPr="00EF0315">
        <w:rPr>
          <w:rFonts w:hint="eastAsia"/>
        </w:rPr>
        <w:t>。</w:t>
      </w:r>
    </w:p>
    <w:p w14:paraId="375E421D" w14:textId="77777777" w:rsidR="0023720F" w:rsidRPr="00C74F2F" w:rsidRDefault="0023720F" w:rsidP="00C74F2F">
      <w:pPr>
        <w:pStyle w:val="4"/>
        <w:rPr>
          <w:rFonts w:hint="default"/>
        </w:rPr>
      </w:pPr>
      <w:bookmarkStart w:id="75" w:name="_网口映射配置"/>
      <w:bookmarkEnd w:id="75"/>
      <w:r w:rsidRPr="00C74F2F">
        <w:t>网口</w:t>
      </w:r>
      <w:r w:rsidRPr="00C74F2F">
        <w:rPr>
          <w:rFonts w:hint="default"/>
        </w:rPr>
        <w:t>映射配置</w:t>
      </w:r>
    </w:p>
    <w:p w14:paraId="361B24F5" w14:textId="77777777" w:rsidR="0023720F" w:rsidRPr="00C74F2F" w:rsidRDefault="0023720F" w:rsidP="00C74F2F">
      <w:pPr>
        <w:pStyle w:val="5"/>
        <w:rPr>
          <w:rFonts w:hint="default"/>
        </w:rPr>
      </w:pPr>
      <w:bookmarkStart w:id="76" w:name="_自动分组"/>
      <w:bookmarkEnd w:id="76"/>
      <w:r w:rsidRPr="00C74F2F">
        <w:t>自动</w:t>
      </w:r>
      <w:r w:rsidRPr="00C74F2F">
        <w:rPr>
          <w:rFonts w:hint="default"/>
        </w:rPr>
        <w:t>分组</w:t>
      </w:r>
    </w:p>
    <w:p w14:paraId="4A659D5A" w14:textId="1CA8F468" w:rsidR="0023720F" w:rsidRPr="005A7AE2" w:rsidRDefault="0023720F" w:rsidP="005A7AE2">
      <w:pPr>
        <w:pStyle w:val="30"/>
      </w:pPr>
      <w:r w:rsidRPr="005A7AE2">
        <w:t>在</w:t>
      </w:r>
      <w:r w:rsidRPr="005A7AE2">
        <w:t>FusionSphere Cloud Provisioning Service</w:t>
      </w:r>
      <w:r w:rsidRPr="005A7AE2">
        <w:t>界面，单击</w:t>
      </w:r>
      <w:r w:rsidR="00FB7552" w:rsidRPr="005A7AE2">
        <w:rPr>
          <w:rFonts w:hint="eastAsia"/>
        </w:rPr>
        <w:t>“</w:t>
      </w:r>
      <w:r w:rsidRPr="005A7AE2">
        <w:t>配置</w:t>
      </w:r>
      <w:r w:rsidRPr="005A7AE2">
        <w:t>——</w:t>
      </w:r>
      <w:r w:rsidRPr="005A7AE2">
        <w:t>网络</w:t>
      </w:r>
      <w:r w:rsidR="00FB7552" w:rsidRPr="005A7AE2">
        <w:rPr>
          <w:rFonts w:hint="eastAsia"/>
        </w:rPr>
        <w:t>”</w:t>
      </w:r>
      <w:r w:rsidRPr="005A7AE2">
        <w:t>。</w:t>
      </w:r>
    </w:p>
    <w:p w14:paraId="0A1998FA" w14:textId="08587CDD" w:rsidR="005459E0" w:rsidRPr="005A7AE2" w:rsidRDefault="005459E0" w:rsidP="005A7AE2">
      <w:pPr>
        <w:pStyle w:val="1e"/>
      </w:pPr>
      <w:r w:rsidRPr="005A7AE2">
        <w:rPr>
          <w:rFonts w:hint="eastAsia"/>
        </w:rPr>
        <w:t>进入“</w:t>
      </w:r>
      <w:r w:rsidR="0060611D" w:rsidRPr="005A7AE2">
        <w:rPr>
          <w:rFonts w:hint="eastAsia"/>
        </w:rPr>
        <w:t>配置</w:t>
      </w:r>
      <w:r w:rsidRPr="005A7AE2">
        <w:rPr>
          <w:rFonts w:hint="eastAsia"/>
        </w:rPr>
        <w:t>——网络”界面。</w:t>
      </w:r>
    </w:p>
    <w:p w14:paraId="37525113" w14:textId="77777777" w:rsidR="0023720F" w:rsidRDefault="0023720F" w:rsidP="00C74F2F">
      <w:pPr>
        <w:pStyle w:val="1e"/>
      </w:pPr>
      <w:r>
        <w:rPr>
          <w:noProof/>
        </w:rPr>
        <w:drawing>
          <wp:inline distT="0" distB="0" distL="0" distR="0" wp14:anchorId="2E42159D" wp14:editId="04BF520E">
            <wp:extent cx="5454000" cy="2830525"/>
            <wp:effectExtent l="0" t="0" r="0" b="825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4000" cy="2830525"/>
                    </a:xfrm>
                    <a:prstGeom prst="rect">
                      <a:avLst/>
                    </a:prstGeom>
                  </pic:spPr>
                </pic:pic>
              </a:graphicData>
            </a:graphic>
          </wp:inline>
        </w:drawing>
      </w:r>
    </w:p>
    <w:p w14:paraId="672ADF8A" w14:textId="76744F40" w:rsidR="0023720F" w:rsidRPr="005A7AE2" w:rsidRDefault="0023720F" w:rsidP="005A7AE2">
      <w:pPr>
        <w:pStyle w:val="30"/>
      </w:pPr>
      <w:r w:rsidRPr="005A7AE2">
        <w:rPr>
          <w:rFonts w:hint="eastAsia"/>
        </w:rPr>
        <w:t>在</w:t>
      </w:r>
      <w:r w:rsidR="00FB7552" w:rsidRPr="005A7AE2">
        <w:rPr>
          <w:rFonts w:hint="eastAsia"/>
        </w:rPr>
        <w:t>“配置——网络”</w:t>
      </w:r>
      <w:r w:rsidRPr="005A7AE2">
        <w:rPr>
          <w:rFonts w:hint="eastAsia"/>
        </w:rPr>
        <w:t>界面</w:t>
      </w:r>
      <w:r w:rsidRPr="005A7AE2">
        <w:t>，单击</w:t>
      </w:r>
      <w:r w:rsidRPr="005A7AE2">
        <w:rPr>
          <w:rFonts w:hint="eastAsia"/>
        </w:rPr>
        <w:t>“网口</w:t>
      </w:r>
      <w:r w:rsidRPr="005A7AE2">
        <w:t>映射配置</w:t>
      </w:r>
      <w:r w:rsidRPr="005A7AE2">
        <w:rPr>
          <w:rFonts w:hint="eastAsia"/>
        </w:rPr>
        <w:t>”。</w:t>
      </w:r>
    </w:p>
    <w:p w14:paraId="72CEAA24" w14:textId="77777777" w:rsidR="0023720F" w:rsidRDefault="0023720F" w:rsidP="00C74F2F">
      <w:pPr>
        <w:pStyle w:val="1e"/>
      </w:pPr>
      <w:r>
        <w:rPr>
          <w:noProof/>
        </w:rPr>
        <w:drawing>
          <wp:inline distT="0" distB="0" distL="0" distR="0" wp14:anchorId="22BB4F0D" wp14:editId="06BECA86">
            <wp:extent cx="1238095" cy="380952"/>
            <wp:effectExtent l="19050" t="19050" r="19685" b="196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38095" cy="380952"/>
                    </a:xfrm>
                    <a:prstGeom prst="rect">
                      <a:avLst/>
                    </a:prstGeom>
                    <a:ln>
                      <a:solidFill>
                        <a:schemeClr val="tx1"/>
                      </a:solidFill>
                    </a:ln>
                  </pic:spPr>
                </pic:pic>
              </a:graphicData>
            </a:graphic>
          </wp:inline>
        </w:drawing>
      </w:r>
    </w:p>
    <w:p w14:paraId="7D620E53" w14:textId="3463ABF2" w:rsidR="0023720F" w:rsidRDefault="0023720F" w:rsidP="00C74F2F">
      <w:pPr>
        <w:pStyle w:val="30"/>
      </w:pPr>
      <w:r>
        <w:rPr>
          <w:rFonts w:hint="eastAsia"/>
        </w:rPr>
        <w:t>在</w:t>
      </w:r>
      <w:r>
        <w:t>展开的</w:t>
      </w:r>
      <w:r w:rsidR="00FB7552">
        <w:rPr>
          <w:rFonts w:hint="eastAsia"/>
        </w:rPr>
        <w:t>“网口</w:t>
      </w:r>
      <w:r w:rsidR="00FB7552">
        <w:t>映射配置</w:t>
      </w:r>
      <w:r w:rsidR="00FB7552">
        <w:rPr>
          <w:rFonts w:hint="eastAsia"/>
        </w:rPr>
        <w:t>”</w:t>
      </w:r>
      <w:r>
        <w:rPr>
          <w:rFonts w:hint="eastAsia"/>
        </w:rPr>
        <w:t>中</w:t>
      </w:r>
      <w:r>
        <w:t>，</w:t>
      </w:r>
      <w:r>
        <w:rPr>
          <w:rFonts w:hint="eastAsia"/>
        </w:rPr>
        <w:t>单击</w:t>
      </w:r>
      <w:r w:rsidR="00FB7552">
        <w:rPr>
          <w:rFonts w:hint="eastAsia"/>
        </w:rPr>
        <w:t>“</w:t>
      </w:r>
      <w:r>
        <w:rPr>
          <w:rFonts w:hint="eastAsia"/>
        </w:rPr>
        <w:t>自动</w:t>
      </w:r>
      <w:r>
        <w:t>分组</w:t>
      </w:r>
      <w:r w:rsidR="00FB7552">
        <w:rPr>
          <w:rFonts w:hint="eastAsia"/>
        </w:rPr>
        <w:t>”</w:t>
      </w:r>
      <w:r>
        <w:rPr>
          <w:rFonts w:hint="eastAsia"/>
        </w:rPr>
        <w:t>。</w:t>
      </w:r>
    </w:p>
    <w:p w14:paraId="040B8EA2" w14:textId="77777777" w:rsidR="0023720F" w:rsidRPr="00415601" w:rsidRDefault="0023720F" w:rsidP="00C74F2F">
      <w:pPr>
        <w:pStyle w:val="1e"/>
      </w:pPr>
      <w:r>
        <w:rPr>
          <w:noProof/>
        </w:rPr>
        <w:drawing>
          <wp:inline distT="0" distB="0" distL="0" distR="0" wp14:anchorId="1E03ED75" wp14:editId="1F1B7F5B">
            <wp:extent cx="5454000" cy="471544"/>
            <wp:effectExtent l="0" t="0" r="0" b="508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4000" cy="471544"/>
                    </a:xfrm>
                    <a:prstGeom prst="rect">
                      <a:avLst/>
                    </a:prstGeom>
                  </pic:spPr>
                </pic:pic>
              </a:graphicData>
            </a:graphic>
          </wp:inline>
        </w:drawing>
      </w:r>
    </w:p>
    <w:p w14:paraId="4A6BA023" w14:textId="01CB395F" w:rsidR="0023720F" w:rsidRPr="005A7AE2" w:rsidRDefault="0023720F" w:rsidP="005A7AE2">
      <w:pPr>
        <w:pStyle w:val="1e"/>
      </w:pPr>
      <w:r w:rsidRPr="005A7AE2">
        <w:rPr>
          <w:rFonts w:hint="eastAsia"/>
        </w:rPr>
        <w:t>弹出</w:t>
      </w:r>
      <w:r w:rsidR="00AE20C7" w:rsidRPr="005A7AE2">
        <w:rPr>
          <w:rFonts w:hint="eastAsia"/>
        </w:rPr>
        <w:t>“</w:t>
      </w:r>
      <w:r w:rsidRPr="005A7AE2">
        <w:rPr>
          <w:rFonts w:hint="eastAsia"/>
        </w:rPr>
        <w:t>正在</w:t>
      </w:r>
      <w:r w:rsidRPr="005A7AE2">
        <w:t>执行操作</w:t>
      </w:r>
      <w:r w:rsidR="00FB7552" w:rsidRPr="005A7AE2">
        <w:rPr>
          <w:rFonts w:hint="eastAsia"/>
        </w:rPr>
        <w:t>……”、“</w:t>
      </w:r>
      <w:r w:rsidRPr="005A7AE2">
        <w:t>操作</w:t>
      </w:r>
      <w:r w:rsidRPr="005A7AE2">
        <w:rPr>
          <w:rFonts w:hint="eastAsia"/>
        </w:rPr>
        <w:t>成功</w:t>
      </w:r>
      <w:r w:rsidR="00FB7552" w:rsidRPr="005A7AE2">
        <w:rPr>
          <w:rFonts w:hint="eastAsia"/>
        </w:rPr>
        <w:t>，</w:t>
      </w:r>
      <w:r w:rsidR="00FB7552" w:rsidRPr="005A7AE2">
        <w:t>正在加载</w:t>
      </w:r>
      <w:r w:rsidR="00FB7552" w:rsidRPr="005A7AE2">
        <w:t>……</w:t>
      </w:r>
      <w:r w:rsidRPr="005A7AE2">
        <w:rPr>
          <w:rFonts w:hint="eastAsia"/>
        </w:rPr>
        <w:t>”弹窗</w:t>
      </w:r>
      <w:r w:rsidRPr="005A7AE2">
        <w:t>。</w:t>
      </w:r>
      <w:bookmarkStart w:id="77" w:name="_手动分组"/>
      <w:bookmarkEnd w:id="77"/>
    </w:p>
    <w:p w14:paraId="1DEB3CE7" w14:textId="77777777" w:rsidR="0023720F" w:rsidRPr="00C74F2F" w:rsidRDefault="0023720F" w:rsidP="00C74F2F">
      <w:pPr>
        <w:pStyle w:val="4"/>
        <w:rPr>
          <w:rFonts w:hint="default"/>
        </w:rPr>
      </w:pPr>
      <w:bookmarkStart w:id="78" w:name="_针对每个主机组映射物理网卡到新创建的物理网络"/>
      <w:bookmarkStart w:id="79" w:name="ait_63_23_900006__pci_p1"/>
      <w:bookmarkStart w:id="80" w:name="pci_p1"/>
      <w:bookmarkEnd w:id="78"/>
      <w:bookmarkEnd w:id="79"/>
      <w:bookmarkEnd w:id="80"/>
      <w:r w:rsidRPr="00C74F2F">
        <w:t>网络</w:t>
      </w:r>
      <w:r w:rsidRPr="00C74F2F">
        <w:rPr>
          <w:rFonts w:hint="default"/>
        </w:rPr>
        <w:t>平面配置</w:t>
      </w:r>
    </w:p>
    <w:p w14:paraId="648C29C1" w14:textId="437E0EB0" w:rsidR="0023720F" w:rsidRPr="00C14AC8" w:rsidRDefault="0023720F" w:rsidP="00C74F2F">
      <w:pPr>
        <w:pStyle w:val="30"/>
      </w:pPr>
      <w:r>
        <w:t>在</w:t>
      </w:r>
      <w:r>
        <w:t>FusionSphere Cloud Provisioning Service</w:t>
      </w:r>
      <w:r>
        <w:t>界面，单击</w:t>
      </w:r>
      <w:r w:rsidR="00AE20C7">
        <w:rPr>
          <w:rFonts w:hint="eastAsia"/>
        </w:rPr>
        <w:t>“</w:t>
      </w:r>
      <w:r>
        <w:t>配置</w:t>
      </w:r>
      <w:r>
        <w:t>——</w:t>
      </w:r>
      <w:r>
        <w:t>网络</w:t>
      </w:r>
      <w:r w:rsidR="00AE20C7">
        <w:rPr>
          <w:rFonts w:hint="eastAsia"/>
        </w:rPr>
        <w:t>”</w:t>
      </w:r>
      <w:r>
        <w:t>。</w:t>
      </w:r>
    </w:p>
    <w:p w14:paraId="702AC806" w14:textId="227E002C" w:rsidR="0023720F" w:rsidRDefault="0023720F" w:rsidP="00C74F2F">
      <w:pPr>
        <w:pStyle w:val="1e"/>
      </w:pPr>
      <w:r w:rsidRPr="00085C6B">
        <w:rPr>
          <w:rFonts w:hint="eastAsia"/>
        </w:rPr>
        <w:t>进入</w:t>
      </w:r>
      <w:r w:rsidR="00AE20C7">
        <w:rPr>
          <w:rFonts w:hint="eastAsia"/>
        </w:rPr>
        <w:t>“</w:t>
      </w:r>
      <w:r w:rsidR="00AE20C7">
        <w:t>配置</w:t>
      </w:r>
      <w:r w:rsidR="00AE20C7">
        <w:t>——</w:t>
      </w:r>
      <w:r w:rsidR="00AE20C7">
        <w:t>网络</w:t>
      </w:r>
      <w:r w:rsidR="00AE20C7">
        <w:rPr>
          <w:rFonts w:hint="eastAsia"/>
        </w:rPr>
        <w:t>”</w:t>
      </w:r>
      <w:r w:rsidRPr="00085C6B">
        <w:rPr>
          <w:rFonts w:hint="eastAsia"/>
        </w:rPr>
        <w:t>界面</w:t>
      </w:r>
      <w:r w:rsidRPr="00085C6B">
        <w:t>。</w:t>
      </w:r>
    </w:p>
    <w:p w14:paraId="5A4F682E" w14:textId="6AB4CE14" w:rsidR="0023720F" w:rsidRDefault="0023720F" w:rsidP="00C74F2F">
      <w:pPr>
        <w:pStyle w:val="30"/>
      </w:pPr>
      <w:r w:rsidRPr="00085C6B">
        <w:rPr>
          <w:rFonts w:hint="eastAsia"/>
        </w:rPr>
        <w:t>在</w:t>
      </w:r>
      <w:r w:rsidR="00AE20C7">
        <w:rPr>
          <w:rFonts w:hint="eastAsia"/>
        </w:rPr>
        <w:t>“</w:t>
      </w:r>
      <w:r w:rsidR="00AE20C7">
        <w:t>配置</w:t>
      </w:r>
      <w:r w:rsidR="00AE20C7">
        <w:t>——</w:t>
      </w:r>
      <w:r w:rsidR="00AE20C7">
        <w:t>网络</w:t>
      </w:r>
      <w:r w:rsidR="00AE20C7">
        <w:rPr>
          <w:rFonts w:hint="eastAsia"/>
        </w:rPr>
        <w:t>”</w:t>
      </w:r>
      <w:r w:rsidRPr="00085C6B">
        <w:rPr>
          <w:rFonts w:hint="eastAsia"/>
        </w:rPr>
        <w:t>界面</w:t>
      </w:r>
      <w:r w:rsidRPr="00085C6B">
        <w:t>，单击</w:t>
      </w:r>
      <w:r>
        <w:rPr>
          <w:rFonts w:hint="eastAsia"/>
        </w:rPr>
        <w:t>“网络平面</w:t>
      </w:r>
      <w:r>
        <w:t>配置</w:t>
      </w:r>
      <w:r>
        <w:rPr>
          <w:rFonts w:hint="eastAsia"/>
        </w:rPr>
        <w:t>”。</w:t>
      </w:r>
    </w:p>
    <w:p w14:paraId="335C80C8" w14:textId="77777777" w:rsidR="0023720F" w:rsidRDefault="0023720F" w:rsidP="00C74F2F">
      <w:pPr>
        <w:pStyle w:val="1e"/>
      </w:pPr>
      <w:r>
        <w:rPr>
          <w:noProof/>
        </w:rPr>
        <w:drawing>
          <wp:inline distT="0" distB="0" distL="0" distR="0" wp14:anchorId="40FE19B3" wp14:editId="7399EEE9">
            <wp:extent cx="1323810" cy="390476"/>
            <wp:effectExtent l="19050" t="1905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810" cy="390476"/>
                    </a:xfrm>
                    <a:prstGeom prst="rect">
                      <a:avLst/>
                    </a:prstGeom>
                    <a:ln>
                      <a:solidFill>
                        <a:schemeClr val="tx1"/>
                      </a:solidFill>
                    </a:ln>
                  </pic:spPr>
                </pic:pic>
              </a:graphicData>
            </a:graphic>
          </wp:inline>
        </w:drawing>
      </w:r>
    </w:p>
    <w:p w14:paraId="7EC54AD9" w14:textId="77777777" w:rsidR="0023720F" w:rsidRPr="005A7AE2" w:rsidRDefault="0023720F" w:rsidP="005A7AE2">
      <w:pPr>
        <w:pStyle w:val="30"/>
      </w:pPr>
      <w:r w:rsidRPr="005A7AE2">
        <w:t>单击</w:t>
      </w:r>
      <w:r w:rsidRPr="005A7AE2">
        <w:t>external_api</w:t>
      </w:r>
      <w:r w:rsidRPr="005A7AE2">
        <w:t>网络后面的</w:t>
      </w:r>
      <w:r w:rsidRPr="005A7AE2">
        <w:rPr>
          <w:noProof/>
        </w:rPr>
        <w:drawing>
          <wp:inline distT="0" distB="0" distL="0" distR="0" wp14:anchorId="257797E8" wp14:editId="780B5B25">
            <wp:extent cx="228600" cy="209550"/>
            <wp:effectExtent l="0" t="0" r="0" b="0"/>
            <wp:docPr id="14" name="图片 14" descr="http://support.huawei.com/hdx/pages/DOC1000262725YZF0919M/02/DOC1000262725YZF0919M/02/resources/06_stack/soft_inst/fig/fig_it_63_23_10001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port.huawei.com/hdx/pages/DOC1000262725YZF0919M/02/DOC1000262725YZF0919M/02/resources/06_stack/soft_inst/fig/fig_it_63_23_100014_0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sidRPr="005A7AE2">
        <w:rPr>
          <w:rFonts w:hint="eastAsia"/>
        </w:rPr>
        <w:t>。</w:t>
      </w:r>
    </w:p>
    <w:p w14:paraId="71D570FF" w14:textId="78C6E3CA" w:rsidR="0023720F" w:rsidRPr="005A7AE2" w:rsidRDefault="0023720F" w:rsidP="005A7AE2">
      <w:pPr>
        <w:pStyle w:val="30"/>
      </w:pPr>
      <w:r w:rsidRPr="005A7AE2">
        <w:lastRenderedPageBreak/>
        <w:t>根据规划修改</w:t>
      </w:r>
      <w:r w:rsidRPr="005A7AE2">
        <w:t>External API</w:t>
      </w:r>
      <w:r w:rsidRPr="005A7AE2">
        <w:t>平面的</w:t>
      </w:r>
      <w:r w:rsidR="00AE20C7" w:rsidRPr="005A7AE2">
        <w:rPr>
          <w:rFonts w:hint="eastAsia"/>
        </w:rPr>
        <w:t>“</w:t>
      </w:r>
      <w:r w:rsidRPr="005A7AE2">
        <w:t>VLAN ID</w:t>
      </w:r>
      <w:r w:rsidR="00AE20C7" w:rsidRPr="005A7AE2">
        <w:rPr>
          <w:rFonts w:hint="eastAsia"/>
        </w:rPr>
        <w:t>”</w:t>
      </w:r>
      <w:r w:rsidRPr="005A7AE2">
        <w:t>，并单击</w:t>
      </w:r>
      <w:r w:rsidR="00AE20C7" w:rsidRPr="005A7AE2">
        <w:rPr>
          <w:rFonts w:hint="eastAsia"/>
        </w:rPr>
        <w:t>“</w:t>
      </w:r>
      <w:r w:rsidRPr="005A7AE2">
        <w:t>提交</w:t>
      </w:r>
      <w:r w:rsidR="00AE20C7" w:rsidRPr="005A7AE2">
        <w:rPr>
          <w:rFonts w:hint="eastAsia"/>
        </w:rPr>
        <w:t>”</w:t>
      </w:r>
      <w:r w:rsidRPr="005A7AE2">
        <w:rPr>
          <w:rFonts w:hint="eastAsia"/>
        </w:rPr>
        <w:t>。（</w:t>
      </w:r>
      <w:r w:rsidRPr="005A7AE2">
        <w:rPr>
          <w:rFonts w:hint="eastAsia"/>
        </w:rPr>
        <w:t xml:space="preserve">External API </w:t>
      </w:r>
      <w:r w:rsidRPr="005A7AE2">
        <w:rPr>
          <w:rFonts w:hint="eastAsia"/>
        </w:rPr>
        <w:t>用于</w:t>
      </w:r>
      <w:r w:rsidRPr="005A7AE2">
        <w:t>与</w:t>
      </w:r>
      <w:proofErr w:type="gramStart"/>
      <w:r w:rsidRPr="005A7AE2">
        <w:t>云用户</w:t>
      </w:r>
      <w:proofErr w:type="gramEnd"/>
      <w:r w:rsidRPr="005A7AE2">
        <w:t>进行交互，</w:t>
      </w:r>
      <w:r w:rsidRPr="005A7AE2">
        <w:rPr>
          <w:rFonts w:hint="eastAsia"/>
        </w:rPr>
        <w:t>与</w:t>
      </w:r>
      <w:r w:rsidRPr="005A7AE2">
        <w:t>后续的</w:t>
      </w:r>
      <w:r w:rsidR="001B6ACD" w:rsidRPr="005A7AE2">
        <w:rPr>
          <w:rFonts w:hint="eastAsia"/>
        </w:rPr>
        <w:t>S</w:t>
      </w:r>
      <w:r w:rsidR="001B6ACD" w:rsidRPr="005A7AE2">
        <w:t>ervice</w:t>
      </w:r>
      <w:r w:rsidRPr="005A7AE2">
        <w:rPr>
          <w:rFonts w:hint="eastAsia"/>
        </w:rPr>
        <w:t>Center</w:t>
      </w:r>
      <w:r w:rsidRPr="005A7AE2">
        <w:rPr>
          <w:rFonts w:hint="eastAsia"/>
        </w:rPr>
        <w:t>所处</w:t>
      </w:r>
      <w:r w:rsidRPr="005A7AE2">
        <w:t>同一个</w:t>
      </w:r>
      <w:r w:rsidRPr="005A7AE2">
        <w:rPr>
          <w:rFonts w:hint="eastAsia"/>
        </w:rPr>
        <w:t>VLAN</w:t>
      </w:r>
      <w:r w:rsidR="00FE0C21" w:rsidRPr="005A7AE2">
        <w:rPr>
          <w:rFonts w:hint="eastAsia"/>
        </w:rPr>
        <w:t>中）</w:t>
      </w:r>
    </w:p>
    <w:p w14:paraId="245CE4BE" w14:textId="77777777" w:rsidR="0023720F" w:rsidRPr="003E1EFE" w:rsidRDefault="0023720F" w:rsidP="00C74F2F">
      <w:pPr>
        <w:pStyle w:val="1e"/>
      </w:pPr>
      <w:r>
        <w:rPr>
          <w:noProof/>
        </w:rPr>
        <w:drawing>
          <wp:inline distT="0" distB="0" distL="0" distR="0" wp14:anchorId="66B49FA9" wp14:editId="3A5E1519">
            <wp:extent cx="4652447" cy="2338070"/>
            <wp:effectExtent l="19050" t="19050" r="15240" b="241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4817" cy="2339261"/>
                    </a:xfrm>
                    <a:prstGeom prst="rect">
                      <a:avLst/>
                    </a:prstGeom>
                    <a:ln>
                      <a:solidFill>
                        <a:schemeClr val="tx1"/>
                      </a:solidFill>
                    </a:ln>
                  </pic:spPr>
                </pic:pic>
              </a:graphicData>
            </a:graphic>
          </wp:inline>
        </w:drawing>
      </w:r>
    </w:p>
    <w:p w14:paraId="1AC01B7A" w14:textId="77777777" w:rsidR="0023720F" w:rsidRDefault="0023720F" w:rsidP="00C74F2F">
      <w:pPr>
        <w:pStyle w:val="30"/>
      </w:pPr>
      <w:r>
        <w:rPr>
          <w:rFonts w:hint="eastAsia"/>
        </w:rPr>
        <w:t>单击</w:t>
      </w:r>
      <w:r>
        <w:rPr>
          <w:rFonts w:hint="eastAsia"/>
        </w:rPr>
        <w:t>ex</w:t>
      </w:r>
      <w:r>
        <w:t>ternal_om</w:t>
      </w:r>
      <w:r>
        <w:rPr>
          <w:rFonts w:hint="eastAsia"/>
        </w:rPr>
        <w:t>网络</w:t>
      </w:r>
      <w:r>
        <w:t>后</w:t>
      </w:r>
      <w:r>
        <w:rPr>
          <w:rFonts w:hint="eastAsia"/>
        </w:rPr>
        <w:t>面</w:t>
      </w:r>
      <w:r>
        <w:t>的</w:t>
      </w:r>
      <w:r w:rsidRPr="000919E5">
        <w:rPr>
          <w:noProof/>
        </w:rPr>
        <w:drawing>
          <wp:inline distT="0" distB="0" distL="0" distR="0" wp14:anchorId="465C3FD7" wp14:editId="5C09FA30">
            <wp:extent cx="228600" cy="209550"/>
            <wp:effectExtent l="0" t="0" r="0" b="0"/>
            <wp:docPr id="6" name="图片 6" descr="http://support.huawei.com/hdx/pages/DOC1000262725YZF0919M/02/DOC1000262725YZF0919M/02/resources/06_stack/soft_inst/fig/fig_it_63_23_10001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port.huawei.com/hdx/pages/DOC1000262725YZF0919M/02/DOC1000262725YZF0919M/02/resources/06_stack/soft_inst/fig/fig_it_63_23_100014_0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hint="eastAsia"/>
        </w:rPr>
        <w:t>。</w:t>
      </w:r>
    </w:p>
    <w:p w14:paraId="56EAD19D" w14:textId="32A62412" w:rsidR="0023720F" w:rsidRDefault="0023720F" w:rsidP="00C74F2F">
      <w:pPr>
        <w:pStyle w:val="30"/>
      </w:pPr>
      <w:r>
        <w:rPr>
          <w:rFonts w:hint="eastAsia"/>
        </w:rPr>
        <w:t>修</w:t>
      </w:r>
      <w:r w:rsidR="00021598">
        <w:rPr>
          <w:rFonts w:hint="eastAsia"/>
        </w:rPr>
        <w:t>改</w:t>
      </w:r>
      <w:r>
        <w:rPr>
          <w:rFonts w:hint="eastAsia"/>
        </w:rPr>
        <w:t>e</w:t>
      </w:r>
      <w:r>
        <w:t>xternal_om</w:t>
      </w:r>
      <w:r>
        <w:rPr>
          <w:rFonts w:hint="eastAsia"/>
        </w:rPr>
        <w:t>对话框</w:t>
      </w:r>
      <w:r>
        <w:t>中的参数。</w:t>
      </w:r>
    </w:p>
    <w:p w14:paraId="09785A04" w14:textId="77777777" w:rsidR="0023720F" w:rsidRDefault="0023720F" w:rsidP="00C74F2F">
      <w:pPr>
        <w:pStyle w:val="1e"/>
      </w:pPr>
      <w:r>
        <w:rPr>
          <w:noProof/>
        </w:rPr>
        <w:drawing>
          <wp:inline distT="0" distB="0" distL="0" distR="0" wp14:anchorId="05CFF089" wp14:editId="154B7D3B">
            <wp:extent cx="4171429" cy="3771429"/>
            <wp:effectExtent l="0" t="0" r="635"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429" cy="3771429"/>
                    </a:xfrm>
                    <a:prstGeom prst="rect">
                      <a:avLst/>
                    </a:prstGeom>
                  </pic:spPr>
                </pic:pic>
              </a:graphicData>
            </a:graphic>
          </wp:inline>
        </w:drawing>
      </w:r>
    </w:p>
    <w:p w14:paraId="69220718" w14:textId="51AA7E01" w:rsidR="0023720F" w:rsidRDefault="0023720F" w:rsidP="00C74F2F">
      <w:pPr>
        <w:pStyle w:val="4a"/>
      </w:pPr>
      <w:r>
        <w:t>External OM</w:t>
      </w:r>
      <w:r>
        <w:rPr>
          <w:rFonts w:hint="eastAsia"/>
        </w:rPr>
        <w:t>网络</w:t>
      </w:r>
      <w:r>
        <w:t>用于管理</w:t>
      </w:r>
      <w:r>
        <w:rPr>
          <w:rFonts w:hint="eastAsia"/>
        </w:rPr>
        <w:t>OpenStack</w:t>
      </w:r>
      <w:r>
        <w:rPr>
          <w:rFonts w:hint="eastAsia"/>
        </w:rPr>
        <w:t>管理</w:t>
      </w:r>
      <w:r>
        <w:t>虚拟机集群</w:t>
      </w:r>
      <w:r>
        <w:rPr>
          <w:rFonts w:hint="eastAsia"/>
        </w:rPr>
        <w:t>例如</w:t>
      </w:r>
      <w:r>
        <w:rPr>
          <w:rFonts w:hint="eastAsia"/>
        </w:rPr>
        <w:t>F</w:t>
      </w:r>
      <w:r w:rsidR="00AE20C7">
        <w:t>usionSphere OpenStack OM</w:t>
      </w:r>
      <w:r w:rsidR="00AE20C7">
        <w:rPr>
          <w:rFonts w:hint="eastAsia"/>
        </w:rPr>
        <w:t>，</w:t>
      </w:r>
      <w:r>
        <w:t>FSM</w:t>
      </w:r>
      <w:r>
        <w:rPr>
          <w:rFonts w:hint="eastAsia"/>
        </w:rPr>
        <w:t>虚拟机</w:t>
      </w:r>
      <w:r>
        <w:t>等</w:t>
      </w:r>
      <w:r w:rsidR="004C075D">
        <w:rPr>
          <w:rFonts w:hint="eastAsia"/>
        </w:rPr>
        <w:t>，与</w:t>
      </w:r>
      <w:r>
        <w:rPr>
          <w:rFonts w:hint="eastAsia"/>
        </w:rPr>
        <w:t>E</w:t>
      </w:r>
      <w:r>
        <w:t>xternal API</w:t>
      </w:r>
      <w:r>
        <w:rPr>
          <w:rFonts w:hint="eastAsia"/>
        </w:rPr>
        <w:t>所属</w:t>
      </w:r>
      <w:r>
        <w:t>不同</w:t>
      </w:r>
      <w:r>
        <w:rPr>
          <w:rFonts w:hint="eastAsia"/>
        </w:rPr>
        <w:t>VLAN</w:t>
      </w:r>
      <w:r>
        <w:rPr>
          <w:rFonts w:hint="eastAsia"/>
        </w:rPr>
        <w:t>。</w:t>
      </w:r>
    </w:p>
    <w:p w14:paraId="59771409" w14:textId="77777777" w:rsidR="0023720F" w:rsidRPr="00432715" w:rsidRDefault="0023720F" w:rsidP="00C74F2F">
      <w:pPr>
        <w:pStyle w:val="4a"/>
      </w:pPr>
      <w:r>
        <w:rPr>
          <w:rFonts w:hint="eastAsia"/>
        </w:rPr>
        <w:t>开始</w:t>
      </w:r>
      <w:r>
        <w:rPr>
          <w:rFonts w:hint="eastAsia"/>
        </w:rPr>
        <w:t>IP</w:t>
      </w:r>
      <w:r>
        <w:rPr>
          <w:rFonts w:hint="eastAsia"/>
        </w:rPr>
        <w:t>地址</w:t>
      </w:r>
      <w:r>
        <w:t>——</w:t>
      </w:r>
      <w:r>
        <w:t>结束</w:t>
      </w:r>
      <w:r>
        <w:t>IP</w:t>
      </w:r>
      <w:r>
        <w:rPr>
          <w:rFonts w:hint="eastAsia"/>
        </w:rPr>
        <w:t>地址</w:t>
      </w:r>
      <w:r>
        <w:t>：</w:t>
      </w:r>
      <w:r>
        <w:rPr>
          <w:rFonts w:hint="eastAsia"/>
        </w:rPr>
        <w:t>用于</w:t>
      </w:r>
      <w:r>
        <w:t>创建</w:t>
      </w:r>
      <w:r>
        <w:rPr>
          <w:rFonts w:hint="eastAsia"/>
        </w:rPr>
        <w:t>单节点</w:t>
      </w:r>
      <w:r>
        <w:t>管理虚拟机时自动分配的地址池</w:t>
      </w:r>
      <w:r>
        <w:rPr>
          <w:rFonts w:hint="eastAsia"/>
        </w:rPr>
        <w:t>，</w:t>
      </w:r>
      <w:proofErr w:type="gramStart"/>
      <w:r>
        <w:t>请</w:t>
      </w:r>
      <w:r>
        <w:rPr>
          <w:rFonts w:hint="eastAsia"/>
        </w:rPr>
        <w:t>确保</w:t>
      </w:r>
      <w:proofErr w:type="gramEnd"/>
      <w:r>
        <w:t>该地址段无</w:t>
      </w:r>
      <w:r>
        <w:rPr>
          <w:rFonts w:hint="eastAsia"/>
        </w:rPr>
        <w:t>IP</w:t>
      </w:r>
      <w:r>
        <w:rPr>
          <w:rFonts w:hint="eastAsia"/>
        </w:rPr>
        <w:t>冲突</w:t>
      </w:r>
      <w:r>
        <w:t>。</w:t>
      </w:r>
    </w:p>
    <w:p w14:paraId="484881D3" w14:textId="051BBA67" w:rsidR="0023720F" w:rsidRPr="00A62A25" w:rsidRDefault="0023720F" w:rsidP="00C74F2F">
      <w:pPr>
        <w:pStyle w:val="30"/>
      </w:pPr>
      <w:r>
        <w:rPr>
          <w:rFonts w:hint="eastAsia"/>
        </w:rPr>
        <w:lastRenderedPageBreak/>
        <w:t>填写</w:t>
      </w:r>
      <w:r>
        <w:t>完毕后，单击</w:t>
      </w:r>
      <w:r w:rsidR="00AE20C7">
        <w:rPr>
          <w:rFonts w:hint="eastAsia"/>
        </w:rPr>
        <w:t>“</w:t>
      </w:r>
      <w:r>
        <w:rPr>
          <w:rFonts w:hint="eastAsia"/>
        </w:rPr>
        <w:t>提交</w:t>
      </w:r>
      <w:r w:rsidR="00AE20C7">
        <w:rPr>
          <w:rFonts w:hint="eastAsia"/>
        </w:rPr>
        <w:t>”</w:t>
      </w:r>
      <w:r>
        <w:rPr>
          <w:rFonts w:hint="eastAsia"/>
        </w:rPr>
        <w:t>。</w:t>
      </w:r>
    </w:p>
    <w:p w14:paraId="20A94C5A" w14:textId="6514C75C" w:rsidR="0023720F" w:rsidRPr="00AA3027" w:rsidRDefault="0023720F" w:rsidP="004C075D">
      <w:pPr>
        <w:pStyle w:val="1e"/>
      </w:pPr>
      <w:r w:rsidRPr="000919E5">
        <w:t>修改网络时，应确保</w:t>
      </w:r>
      <w:bookmarkStart w:id="81" w:name="ait_63_23_900006__com"/>
      <w:bookmarkStart w:id="82" w:name="com"/>
      <w:bookmarkEnd w:id="81"/>
      <w:bookmarkEnd w:id="82"/>
      <w:r w:rsidR="00AE20C7">
        <w:rPr>
          <w:rFonts w:hint="eastAsia"/>
        </w:rPr>
        <w:t>“</w:t>
      </w:r>
      <w:r w:rsidRPr="000F2C6A">
        <w:rPr>
          <w:b/>
        </w:rPr>
        <w:t>haproxy</w:t>
      </w:r>
      <w:r w:rsidRPr="000F2C6A">
        <w:rPr>
          <w:b/>
        </w:rPr>
        <w:t>、</w:t>
      </w:r>
      <w:r w:rsidRPr="000F2C6A">
        <w:rPr>
          <w:b/>
        </w:rPr>
        <w:t>apacheproxy</w:t>
      </w:r>
      <w:r w:rsidRPr="000F2C6A">
        <w:rPr>
          <w:b/>
        </w:rPr>
        <w:t>、</w:t>
      </w:r>
      <w:r w:rsidRPr="000F2C6A">
        <w:rPr>
          <w:b/>
        </w:rPr>
        <w:t>keystone</w:t>
      </w:r>
      <w:r w:rsidRPr="000F2C6A">
        <w:rPr>
          <w:b/>
        </w:rPr>
        <w:t>、</w:t>
      </w:r>
      <w:r w:rsidRPr="000F2C6A">
        <w:rPr>
          <w:b/>
        </w:rPr>
        <w:t>neutron-server</w:t>
      </w:r>
      <w:r w:rsidRPr="000F2C6A">
        <w:rPr>
          <w:b/>
        </w:rPr>
        <w:t>、</w:t>
      </w:r>
      <w:r w:rsidRPr="000F2C6A">
        <w:rPr>
          <w:b/>
        </w:rPr>
        <w:t>neutron-openvswitch-agent</w:t>
      </w:r>
      <w:r w:rsidRPr="000F2C6A">
        <w:rPr>
          <w:b/>
        </w:rPr>
        <w:t>、</w:t>
      </w:r>
      <w:r w:rsidRPr="000F2C6A">
        <w:rPr>
          <w:b/>
        </w:rPr>
        <w:t>neutron-dhcp-agent</w:t>
      </w:r>
      <w:r w:rsidRPr="000F2C6A">
        <w:rPr>
          <w:b/>
        </w:rPr>
        <w:t>、</w:t>
      </w:r>
      <w:r w:rsidR="00671925">
        <w:rPr>
          <w:b/>
        </w:rPr>
        <w:t>CPS</w:t>
      </w:r>
      <w:r w:rsidRPr="000F2C6A">
        <w:rPr>
          <w:b/>
        </w:rPr>
        <w:t>-server</w:t>
      </w:r>
      <w:r w:rsidRPr="000F2C6A">
        <w:rPr>
          <w:b/>
        </w:rPr>
        <w:t>、</w:t>
      </w:r>
      <w:r w:rsidR="00671925">
        <w:rPr>
          <w:b/>
        </w:rPr>
        <w:t>CPS</w:t>
      </w:r>
      <w:r w:rsidRPr="000F2C6A">
        <w:rPr>
          <w:b/>
        </w:rPr>
        <w:t>-client</w:t>
      </w:r>
      <w:r w:rsidRPr="000F2C6A">
        <w:rPr>
          <w:b/>
        </w:rPr>
        <w:t>、</w:t>
      </w:r>
      <w:r w:rsidRPr="000F2C6A">
        <w:rPr>
          <w:b/>
        </w:rPr>
        <w:t>network-server</w:t>
      </w:r>
      <w:r w:rsidRPr="000F2C6A">
        <w:rPr>
          <w:b/>
        </w:rPr>
        <w:t>、</w:t>
      </w:r>
      <w:r w:rsidRPr="000F2C6A">
        <w:rPr>
          <w:b/>
        </w:rPr>
        <w:t>network-client</w:t>
      </w:r>
      <w:r w:rsidRPr="000F2C6A">
        <w:rPr>
          <w:b/>
        </w:rPr>
        <w:t>、</w:t>
      </w:r>
      <w:r w:rsidRPr="000F2C6A">
        <w:rPr>
          <w:b/>
        </w:rPr>
        <w:t>gaussdb</w:t>
      </w:r>
      <w:r w:rsidR="00AE20C7">
        <w:rPr>
          <w:rFonts w:hint="eastAsia"/>
        </w:rPr>
        <w:t>”</w:t>
      </w:r>
      <w:r w:rsidRPr="000919E5">
        <w:t>这些组件的功能正常。检查方法：选择</w:t>
      </w:r>
      <w:r w:rsidR="00AE20C7">
        <w:rPr>
          <w:rFonts w:hint="eastAsia"/>
        </w:rPr>
        <w:t>“</w:t>
      </w:r>
      <w:r w:rsidRPr="000919E5">
        <w:t>运维</w:t>
      </w:r>
      <w:r>
        <w:t>——</w:t>
      </w:r>
      <w:r w:rsidRPr="000919E5">
        <w:t>系统检查</w:t>
      </w:r>
      <w:r w:rsidR="00AE20C7">
        <w:rPr>
          <w:rFonts w:hint="eastAsia"/>
        </w:rPr>
        <w:t>”</w:t>
      </w:r>
      <w:r w:rsidRPr="000919E5">
        <w:t>，选择</w:t>
      </w:r>
      <w:r w:rsidR="00AE20C7">
        <w:rPr>
          <w:rFonts w:hint="eastAsia"/>
        </w:rPr>
        <w:t>“</w:t>
      </w:r>
      <w:r w:rsidRPr="000919E5">
        <w:t>初始安装全量检查</w:t>
      </w:r>
      <w:r w:rsidR="00AE20C7">
        <w:rPr>
          <w:rFonts w:hint="eastAsia"/>
        </w:rPr>
        <w:t>”</w:t>
      </w:r>
      <w:r w:rsidRPr="000919E5">
        <w:t>，</w:t>
      </w:r>
      <w:proofErr w:type="gramStart"/>
      <w:r w:rsidRPr="000919E5">
        <w:t>勾选</w:t>
      </w:r>
      <w:r w:rsidR="00AE20C7">
        <w:rPr>
          <w:rFonts w:hint="eastAsia"/>
        </w:rPr>
        <w:t>“</w:t>
      </w:r>
      <w:r w:rsidRPr="000919E5">
        <w:t>组件状态检查</w:t>
      </w:r>
      <w:r w:rsidR="00AE20C7">
        <w:rPr>
          <w:rFonts w:hint="eastAsia"/>
        </w:rPr>
        <w:t>”</w:t>
      </w:r>
      <w:proofErr w:type="gramEnd"/>
      <w:r w:rsidRPr="000919E5">
        <w:t>后单击</w:t>
      </w:r>
      <w:r w:rsidR="00AE20C7">
        <w:rPr>
          <w:rFonts w:hint="eastAsia"/>
        </w:rPr>
        <w:t>“</w:t>
      </w:r>
      <w:r w:rsidRPr="000919E5">
        <w:t>执行用例</w:t>
      </w:r>
      <w:r w:rsidR="00AE20C7">
        <w:rPr>
          <w:rFonts w:hint="eastAsia"/>
        </w:rPr>
        <w:t>”</w:t>
      </w:r>
      <w:r w:rsidRPr="000919E5">
        <w:t>，查看用例执行结果，确保状态异常组件中不包含上述组件。</w:t>
      </w:r>
    </w:p>
    <w:p w14:paraId="19E2E43A" w14:textId="77777777" w:rsidR="0023720F" w:rsidRPr="00C74F2F" w:rsidRDefault="0023720F" w:rsidP="00C74F2F">
      <w:pPr>
        <w:pStyle w:val="4"/>
        <w:rPr>
          <w:rFonts w:hint="default"/>
        </w:rPr>
      </w:pPr>
      <w:r w:rsidRPr="00C74F2F">
        <w:t>配置</w:t>
      </w:r>
      <w:r w:rsidRPr="00C74F2F">
        <w:t>R</w:t>
      </w:r>
      <w:r w:rsidRPr="00C74F2F">
        <w:rPr>
          <w:rFonts w:hint="default"/>
        </w:rPr>
        <w:t>abbitmq</w:t>
      </w:r>
      <w:r w:rsidRPr="00C74F2F">
        <w:t>服务</w:t>
      </w:r>
      <w:r w:rsidRPr="00C74F2F">
        <w:t>IP</w:t>
      </w:r>
      <w:r w:rsidRPr="00C74F2F">
        <w:t>地址</w:t>
      </w:r>
    </w:p>
    <w:p w14:paraId="1FAEF623" w14:textId="665C7006" w:rsidR="00AE20C7" w:rsidRPr="005A7AE2" w:rsidRDefault="00AE20C7" w:rsidP="005A7AE2">
      <w:pPr>
        <w:pStyle w:val="30"/>
      </w:pPr>
      <w:r w:rsidRPr="005A7AE2">
        <w:rPr>
          <w:rFonts w:hint="eastAsia"/>
        </w:rPr>
        <w:t>在</w:t>
      </w:r>
      <w:r w:rsidRPr="005A7AE2">
        <w:rPr>
          <w:rFonts w:hint="eastAsia"/>
        </w:rPr>
        <w:t>FusionSphere Cloud Provisioning Service</w:t>
      </w:r>
      <w:r w:rsidRPr="005A7AE2">
        <w:rPr>
          <w:rFonts w:hint="eastAsia"/>
        </w:rPr>
        <w:t>界面，单击“配置——</w:t>
      </w:r>
      <w:r w:rsidRPr="005A7AE2">
        <w:rPr>
          <w:rFonts w:hint="eastAsia"/>
        </w:rPr>
        <w:t>O</w:t>
      </w:r>
      <w:r w:rsidRPr="005A7AE2">
        <w:t>penStack</w:t>
      </w:r>
      <w:r w:rsidRPr="005A7AE2">
        <w:rPr>
          <w:rFonts w:hint="eastAsia"/>
        </w:rPr>
        <w:t>”。</w:t>
      </w:r>
    </w:p>
    <w:p w14:paraId="03427112" w14:textId="5693B925" w:rsidR="00AE20C7" w:rsidRDefault="00AE20C7" w:rsidP="00AE20C7">
      <w:pPr>
        <w:pStyle w:val="1e"/>
      </w:pPr>
      <w:r>
        <w:rPr>
          <w:rFonts w:hint="eastAsia"/>
        </w:rPr>
        <w:t>进入“配置——</w:t>
      </w:r>
      <w:r>
        <w:rPr>
          <w:rFonts w:hint="eastAsia"/>
        </w:rPr>
        <w:t>O</w:t>
      </w:r>
      <w:r>
        <w:t>penStack</w:t>
      </w:r>
      <w:r w:rsidRPr="00AE20C7">
        <w:rPr>
          <w:rFonts w:hint="eastAsia"/>
        </w:rPr>
        <w:t>”</w:t>
      </w:r>
      <w:r>
        <w:rPr>
          <w:rFonts w:hint="eastAsia"/>
        </w:rPr>
        <w:t>界面。</w:t>
      </w:r>
    </w:p>
    <w:p w14:paraId="45BACCC1" w14:textId="4411292F" w:rsidR="00AE20C7" w:rsidRPr="00477FFD" w:rsidRDefault="00477FFD" w:rsidP="00477FFD">
      <w:pPr>
        <w:pStyle w:val="1e"/>
      </w:pPr>
      <w:r>
        <w:rPr>
          <w:noProof/>
        </w:rPr>
        <w:drawing>
          <wp:inline distT="0" distB="0" distL="0" distR="0" wp14:anchorId="6165D587" wp14:editId="0E10D5E0">
            <wp:extent cx="4257143" cy="4485714"/>
            <wp:effectExtent l="19050" t="19050" r="1016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7143" cy="4485714"/>
                    </a:xfrm>
                    <a:prstGeom prst="rect">
                      <a:avLst/>
                    </a:prstGeom>
                    <a:ln>
                      <a:solidFill>
                        <a:schemeClr val="tx1"/>
                      </a:solidFill>
                    </a:ln>
                  </pic:spPr>
                </pic:pic>
              </a:graphicData>
            </a:graphic>
          </wp:inline>
        </w:drawing>
      </w:r>
    </w:p>
    <w:p w14:paraId="305A3C25" w14:textId="0A73527E" w:rsidR="0023720F" w:rsidRPr="005A7AE2" w:rsidRDefault="001B76B9" w:rsidP="005A7AE2">
      <w:pPr>
        <w:pStyle w:val="30"/>
      </w:pPr>
      <w:r w:rsidRPr="005A7AE2">
        <w:rPr>
          <w:rFonts w:hint="eastAsia"/>
        </w:rPr>
        <w:t>单击“</w:t>
      </w:r>
      <w:r w:rsidRPr="005A7AE2">
        <w:rPr>
          <w:rFonts w:hint="eastAsia"/>
        </w:rPr>
        <w:t>R</w:t>
      </w:r>
      <w:r w:rsidRPr="005A7AE2">
        <w:t>abbitmq</w:t>
      </w:r>
      <w:r w:rsidRPr="005A7AE2">
        <w:rPr>
          <w:rFonts w:hint="eastAsia"/>
        </w:rPr>
        <w:t>”，</w:t>
      </w:r>
      <w:r w:rsidR="0023720F" w:rsidRPr="005A7AE2">
        <w:t>参照下图执行操作，配置</w:t>
      </w:r>
      <w:r w:rsidR="0023720F" w:rsidRPr="005A7AE2">
        <w:t>Rabbitmq</w:t>
      </w:r>
      <w:r w:rsidR="0023720F" w:rsidRPr="005A7AE2">
        <w:t>服务</w:t>
      </w:r>
      <w:r w:rsidR="0023720F" w:rsidRPr="005A7AE2">
        <w:t>IP</w:t>
      </w:r>
      <w:r w:rsidR="000F2C6A" w:rsidRPr="005A7AE2">
        <w:t>地址</w:t>
      </w:r>
      <w:r w:rsidR="000F2C6A" w:rsidRPr="005A7AE2">
        <w:rPr>
          <w:rFonts w:hint="eastAsia"/>
        </w:rPr>
        <w:t>。</w:t>
      </w:r>
    </w:p>
    <w:p w14:paraId="0DD0C012" w14:textId="1A85B246" w:rsidR="0023720F" w:rsidRPr="00AA3027" w:rsidRDefault="0023720F" w:rsidP="0008026E">
      <w:pPr>
        <w:pStyle w:val="1e"/>
      </w:pPr>
      <w:r w:rsidRPr="007C4728">
        <w:t>配置</w:t>
      </w:r>
      <w:r w:rsidRPr="007C4728">
        <w:t>Rabbitmq</w:t>
      </w:r>
      <w:r w:rsidRPr="007C4728">
        <w:t>在</w:t>
      </w:r>
      <w:r w:rsidRPr="007C4728">
        <w:t>External Base</w:t>
      </w:r>
      <w:r w:rsidRPr="007C4728">
        <w:t>或</w:t>
      </w:r>
      <w:r w:rsidRPr="007C4728">
        <w:t>External OM</w:t>
      </w:r>
      <w:r w:rsidRPr="007C4728">
        <w:t>平面的</w:t>
      </w:r>
      <w:r w:rsidRPr="007C4728">
        <w:t>IP</w:t>
      </w:r>
      <w:r w:rsidRPr="007C4728">
        <w:t>地址、子网掩码及网关。配置的</w:t>
      </w:r>
      <w:r w:rsidRPr="007C4728">
        <w:t>IP</w:t>
      </w:r>
      <w:r w:rsidRPr="007C4728">
        <w:t>地址需要在</w:t>
      </w:r>
      <w:r w:rsidR="00CD06BD">
        <w:rPr>
          <w:rFonts w:hint="eastAsia"/>
        </w:rPr>
        <w:t>“</w:t>
      </w:r>
      <w:r w:rsidRPr="007C4728">
        <w:rPr>
          <w:rStyle w:val="wintitle"/>
        </w:rPr>
        <w:t>网络</w:t>
      </w:r>
      <w:r w:rsidR="00CD06BD" w:rsidRPr="00AE20C7">
        <w:rPr>
          <w:rFonts w:hint="eastAsia"/>
        </w:rPr>
        <w:t>”</w:t>
      </w:r>
      <w:r w:rsidRPr="007C4728">
        <w:t>页面配置的</w:t>
      </w:r>
      <w:r w:rsidRPr="007C4728">
        <w:t>External OM</w:t>
      </w:r>
      <w:r w:rsidRPr="007C4728">
        <w:t>的</w:t>
      </w:r>
      <w:r w:rsidRPr="007C4728">
        <w:t>VLAN ID</w:t>
      </w:r>
      <w:r w:rsidRPr="007C4728">
        <w:t>所在的网络平面内</w:t>
      </w:r>
      <w:r w:rsidR="00D90EA0">
        <w:rPr>
          <w:rFonts w:hint="eastAsia"/>
        </w:rPr>
        <w:t>且</w:t>
      </w:r>
      <w:r w:rsidR="00D90EA0">
        <w:t>在</w:t>
      </w:r>
      <w:r w:rsidR="00D90EA0">
        <w:rPr>
          <w:rFonts w:hint="eastAsia"/>
        </w:rPr>
        <w:t>E</w:t>
      </w:r>
      <w:r w:rsidR="00D90EA0">
        <w:t>xternal OM</w:t>
      </w:r>
      <w:r w:rsidR="005401A4">
        <w:rPr>
          <w:rFonts w:hint="eastAsia"/>
        </w:rPr>
        <w:t>配置</w:t>
      </w:r>
      <w:r w:rsidR="005401A4">
        <w:t>的</w:t>
      </w:r>
      <w:proofErr w:type="gramStart"/>
      <w:r w:rsidR="005401A4">
        <w:t>可用</w:t>
      </w:r>
      <w:r w:rsidR="005401A4">
        <w:rPr>
          <w:rFonts w:hint="eastAsia"/>
        </w:rPr>
        <w:t>网</w:t>
      </w:r>
      <w:proofErr w:type="gramEnd"/>
      <w:r w:rsidR="005401A4">
        <w:rPr>
          <w:rFonts w:hint="eastAsia"/>
        </w:rPr>
        <w:t>段</w:t>
      </w:r>
      <w:r w:rsidR="005401A4">
        <w:t>外</w:t>
      </w:r>
      <w:r w:rsidRPr="007C4728">
        <w:rPr>
          <w:rFonts w:cs="宋体" w:hint="eastAsia"/>
        </w:rPr>
        <w:t>。</w:t>
      </w:r>
      <w:r>
        <w:rPr>
          <w:rFonts w:cs="宋体" w:hint="eastAsia"/>
        </w:rPr>
        <w:t>例如</w:t>
      </w:r>
      <w:r>
        <w:rPr>
          <w:rFonts w:cs="宋体"/>
        </w:rPr>
        <w:t>：</w:t>
      </w:r>
    </w:p>
    <w:p w14:paraId="1C652EB6" w14:textId="23FEFEF9" w:rsidR="0023720F" w:rsidRPr="007C4728" w:rsidRDefault="00477FFD" w:rsidP="00477FFD">
      <w:pPr>
        <w:pStyle w:val="1e"/>
      </w:pPr>
      <w:r w:rsidRPr="00477FFD">
        <w:rPr>
          <w:noProof/>
        </w:rPr>
        <w:lastRenderedPageBreak/>
        <w:drawing>
          <wp:inline distT="0" distB="0" distL="0" distR="0" wp14:anchorId="08884B49" wp14:editId="326499D3">
            <wp:extent cx="4762500" cy="2439768"/>
            <wp:effectExtent l="19050" t="19050" r="19050" b="177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8559" cy="2442872"/>
                    </a:xfrm>
                    <a:prstGeom prst="rect">
                      <a:avLst/>
                    </a:prstGeom>
                    <a:ln>
                      <a:solidFill>
                        <a:schemeClr val="tx1"/>
                      </a:solidFill>
                    </a:ln>
                  </pic:spPr>
                </pic:pic>
              </a:graphicData>
            </a:graphic>
          </wp:inline>
        </w:drawing>
      </w:r>
    </w:p>
    <w:p w14:paraId="70BDC120" w14:textId="457C7713" w:rsidR="0023720F" w:rsidRPr="007C4728" w:rsidRDefault="0023720F" w:rsidP="00C74F2F">
      <w:pPr>
        <w:pStyle w:val="30"/>
      </w:pPr>
      <w:r w:rsidRPr="007C4728">
        <w:t>修改成功后，等待</w:t>
      </w:r>
      <w:r w:rsidRPr="007C4728">
        <w:t>5</w:t>
      </w:r>
      <w:r w:rsidRPr="007C4728">
        <w:t>分钟，在已登录的</w:t>
      </w:r>
      <w:r w:rsidRPr="007C4728">
        <w:t xml:space="preserve">FusionSphere </w:t>
      </w:r>
      <w:r>
        <w:t>OpenStack</w:t>
      </w:r>
      <w:r w:rsidRPr="007C4728">
        <w:t>安装部署界面，选择</w:t>
      </w:r>
      <w:r w:rsidR="00CD06BD">
        <w:rPr>
          <w:rFonts w:hint="eastAsia"/>
        </w:rPr>
        <w:t>“</w:t>
      </w:r>
      <w:r w:rsidRPr="007C4728">
        <w:rPr>
          <w:rStyle w:val="uicontrol"/>
        </w:rPr>
        <w:t>运维</w:t>
      </w:r>
      <w:r>
        <w:rPr>
          <w:rStyle w:val="menucascade"/>
        </w:rPr>
        <w:t>——</w:t>
      </w:r>
      <w:r w:rsidRPr="007C4728">
        <w:rPr>
          <w:rStyle w:val="uicontrol"/>
        </w:rPr>
        <w:t>系统检查</w:t>
      </w:r>
      <w:r w:rsidR="00CD06BD" w:rsidRPr="00AE20C7">
        <w:rPr>
          <w:rFonts w:hint="eastAsia"/>
        </w:rPr>
        <w:t>”</w:t>
      </w:r>
      <w:r w:rsidRPr="007C4728">
        <w:rPr>
          <w:rFonts w:cs="宋体" w:hint="eastAsia"/>
        </w:rPr>
        <w:t>。</w:t>
      </w:r>
    </w:p>
    <w:p w14:paraId="3AA6CDA1" w14:textId="10173B77" w:rsidR="0023720F" w:rsidRPr="007C4728" w:rsidRDefault="0023720F" w:rsidP="00C74F2F">
      <w:pPr>
        <w:pStyle w:val="30"/>
      </w:pPr>
      <w:r w:rsidRPr="007C4728">
        <w:rPr>
          <w:rFonts w:hint="eastAsia"/>
        </w:rPr>
        <w:t>在</w:t>
      </w:r>
      <w:r w:rsidR="00CD06BD">
        <w:rPr>
          <w:rFonts w:hint="eastAsia"/>
        </w:rPr>
        <w:t>“</w:t>
      </w:r>
      <w:r w:rsidRPr="007C4728">
        <w:rPr>
          <w:rFonts w:hint="eastAsia"/>
        </w:rPr>
        <w:t>初始安装全量检查</w:t>
      </w:r>
      <w:r w:rsidR="00CD06BD" w:rsidRPr="00AE20C7">
        <w:rPr>
          <w:rFonts w:hint="eastAsia"/>
        </w:rPr>
        <w:t>”</w:t>
      </w:r>
      <w:r w:rsidRPr="007C4728">
        <w:rPr>
          <w:rFonts w:hint="eastAsia"/>
        </w:rPr>
        <w:t>页签，勾选</w:t>
      </w:r>
      <w:r w:rsidR="00CD06BD">
        <w:rPr>
          <w:rFonts w:hint="eastAsia"/>
        </w:rPr>
        <w:t>“</w:t>
      </w:r>
      <w:r w:rsidRPr="007C4728">
        <w:rPr>
          <w:rFonts w:hint="eastAsia"/>
        </w:rPr>
        <w:t>检查</w:t>
      </w:r>
      <w:r w:rsidRPr="007C4728">
        <w:t>rabbitmq</w:t>
      </w:r>
      <w:r w:rsidRPr="007C4728">
        <w:rPr>
          <w:rFonts w:hint="eastAsia"/>
        </w:rPr>
        <w:t>服务状态</w:t>
      </w:r>
      <w:r w:rsidR="00CD06BD" w:rsidRPr="00AE20C7">
        <w:rPr>
          <w:rFonts w:hint="eastAsia"/>
        </w:rPr>
        <w:t>”</w:t>
      </w:r>
      <w:r w:rsidRPr="007C4728">
        <w:rPr>
          <w:rFonts w:hint="eastAsia"/>
        </w:rPr>
        <w:t>，单击</w:t>
      </w:r>
      <w:r w:rsidR="00CD06BD">
        <w:rPr>
          <w:rFonts w:hint="eastAsia"/>
        </w:rPr>
        <w:t>“</w:t>
      </w:r>
      <w:r w:rsidRPr="007C4728">
        <w:rPr>
          <w:rFonts w:hint="eastAsia"/>
        </w:rPr>
        <w:t>执行用例</w:t>
      </w:r>
      <w:r w:rsidR="00CD06BD" w:rsidRPr="00AE20C7">
        <w:rPr>
          <w:rFonts w:hint="eastAsia"/>
        </w:rPr>
        <w:t>”</w:t>
      </w:r>
      <w:r w:rsidRPr="007C4728">
        <w:rPr>
          <w:rFonts w:hint="eastAsia"/>
        </w:rPr>
        <w:t>。</w:t>
      </w:r>
      <w:r w:rsidRPr="007C4728">
        <w:t xml:space="preserve"> </w:t>
      </w:r>
    </w:p>
    <w:p w14:paraId="2C2B6DA2" w14:textId="77777777" w:rsidR="0023720F" w:rsidRPr="007C4728" w:rsidRDefault="0023720F" w:rsidP="00C74F2F">
      <w:pPr>
        <w:pStyle w:val="30"/>
      </w:pPr>
      <w:r w:rsidRPr="007C4728">
        <w:rPr>
          <w:rFonts w:hint="eastAsia"/>
        </w:rPr>
        <w:t>等待用例执行结果</w:t>
      </w:r>
      <w:r w:rsidRPr="007C4728">
        <w:t>。</w:t>
      </w:r>
    </w:p>
    <w:p w14:paraId="1919B905" w14:textId="77777777" w:rsidR="0023720F" w:rsidRPr="007C4728" w:rsidRDefault="0023720F" w:rsidP="00C74F2F">
      <w:pPr>
        <w:pStyle w:val="4a"/>
      </w:pPr>
      <w:r w:rsidRPr="007C4728">
        <w:rPr>
          <w:rFonts w:hint="eastAsia"/>
        </w:rPr>
        <w:t>用例执行成功，结束</w:t>
      </w:r>
      <w:r w:rsidRPr="007C4728">
        <w:t>。</w:t>
      </w:r>
    </w:p>
    <w:p w14:paraId="0ADBAE24" w14:textId="77777777" w:rsidR="0023720F" w:rsidRPr="007C4728" w:rsidRDefault="0023720F" w:rsidP="00C74F2F">
      <w:pPr>
        <w:pStyle w:val="4a"/>
      </w:pPr>
      <w:r w:rsidRPr="007C4728">
        <w:rPr>
          <w:rFonts w:hint="eastAsia"/>
        </w:rPr>
        <w:t>用例执行失败，按照处理建议处理</w:t>
      </w:r>
      <w:r w:rsidRPr="007C4728">
        <w:t>。</w:t>
      </w:r>
    </w:p>
    <w:p w14:paraId="28B44CD5" w14:textId="77777777" w:rsidR="0023720F" w:rsidRPr="00C74F2F" w:rsidRDefault="0023720F" w:rsidP="00C74F2F">
      <w:pPr>
        <w:pStyle w:val="4"/>
        <w:rPr>
          <w:rFonts w:hint="default"/>
        </w:rPr>
      </w:pPr>
      <w:r w:rsidRPr="00C74F2F">
        <w:t>配置</w:t>
      </w:r>
      <w:r w:rsidRPr="00C74F2F">
        <w:t>FNM</w:t>
      </w:r>
      <w:r w:rsidRPr="00C74F2F">
        <w:t>组件</w:t>
      </w:r>
      <w:r w:rsidRPr="00C74F2F">
        <w:rPr>
          <w:rFonts w:hint="default"/>
        </w:rPr>
        <w:t>的</w:t>
      </w:r>
      <w:r w:rsidRPr="00C74F2F">
        <w:t>IP</w:t>
      </w:r>
      <w:r w:rsidRPr="00C74F2F">
        <w:t>地址</w:t>
      </w:r>
    </w:p>
    <w:p w14:paraId="27F4523C" w14:textId="5507DF1C" w:rsidR="0023720F" w:rsidRPr="007C4728" w:rsidRDefault="0023720F" w:rsidP="004C075D">
      <w:pPr>
        <w:pStyle w:val="1e"/>
      </w:pPr>
      <w:r w:rsidRPr="007C4728">
        <w:t>FNM</w:t>
      </w:r>
      <w:r w:rsidRPr="007C4728">
        <w:t>是</w:t>
      </w:r>
      <w:r w:rsidRPr="007C4728">
        <w:t xml:space="preserve">FusionSphere </w:t>
      </w:r>
      <w:r>
        <w:t>OpenStack</w:t>
      </w:r>
      <w:r w:rsidRPr="007C4728">
        <w:t>中为管理员提供网络运</w:t>
      </w:r>
      <w:proofErr w:type="gramStart"/>
      <w:r w:rsidRPr="007C4728">
        <w:t>维能力</w:t>
      </w:r>
      <w:proofErr w:type="gramEnd"/>
      <w:r w:rsidRPr="007C4728">
        <w:t>的组件。在</w:t>
      </w:r>
      <w:proofErr w:type="gramStart"/>
      <w:r w:rsidRPr="007C4728">
        <w:t>云数据</w:t>
      </w:r>
      <w:proofErr w:type="gramEnd"/>
      <w:r w:rsidRPr="007C4728">
        <w:t>中心场景下，配套</w:t>
      </w:r>
      <w:r w:rsidRPr="007C4728">
        <w:t>FusionCompute</w:t>
      </w:r>
      <w:r w:rsidRPr="007C4728">
        <w:t>使用时，必须</w:t>
      </w:r>
      <w:proofErr w:type="gramStart"/>
      <w:r w:rsidRPr="007C4728">
        <w:t>配置此</w:t>
      </w:r>
      <w:proofErr w:type="gramEnd"/>
      <w:r w:rsidRPr="007C4728">
        <w:t>IP</w:t>
      </w:r>
      <w:r w:rsidRPr="007C4728">
        <w:t>地址，即</w:t>
      </w:r>
      <w:r w:rsidRPr="007C4728">
        <w:t>FNM</w:t>
      </w:r>
      <w:r w:rsidRPr="007C4728">
        <w:t>中</w:t>
      </w:r>
      <w:r w:rsidR="00CD06BD">
        <w:rPr>
          <w:rFonts w:hint="eastAsia"/>
        </w:rPr>
        <w:t>“</w:t>
      </w:r>
      <w:r w:rsidRPr="007C4728">
        <w:t>oam-network-server</w:t>
      </w:r>
      <w:r w:rsidR="00CD06BD" w:rsidRPr="00AE20C7">
        <w:rPr>
          <w:rFonts w:hint="eastAsia"/>
        </w:rPr>
        <w:t>”</w:t>
      </w:r>
      <w:r w:rsidRPr="007C4728">
        <w:t>组件的</w:t>
      </w:r>
      <w:r w:rsidRPr="007C4728">
        <w:t>IP</w:t>
      </w:r>
      <w:r w:rsidRPr="007C4728">
        <w:t>地址。</w:t>
      </w:r>
      <w:r w:rsidRPr="007C4728">
        <w:t xml:space="preserve">FusionSphere </w:t>
      </w:r>
      <w:r>
        <w:t>OpenStack</w:t>
      </w:r>
      <w:r w:rsidRPr="007C4728">
        <w:t>和</w:t>
      </w:r>
      <w:r w:rsidRPr="007C4728">
        <w:t>FusionCompute</w:t>
      </w:r>
      <w:r w:rsidRPr="007C4728">
        <w:t>之间通过此</w:t>
      </w:r>
      <w:r w:rsidRPr="007C4728">
        <w:t>IP</w:t>
      </w:r>
      <w:r w:rsidRPr="007C4728">
        <w:t>地址互通，以提供运维能力，包括虚拟机端口流量统计、静态检查和连通性检查，方便网络故障的定位和分析</w:t>
      </w:r>
      <w:r w:rsidRPr="007C4728">
        <w:rPr>
          <w:rFonts w:hint="eastAsia"/>
        </w:rPr>
        <w:t>。</w:t>
      </w:r>
    </w:p>
    <w:p w14:paraId="63038CE1" w14:textId="6623A7E9" w:rsidR="0023720F" w:rsidRDefault="001B76B9" w:rsidP="00C74F2F">
      <w:pPr>
        <w:pStyle w:val="30"/>
      </w:pPr>
      <w:r>
        <w:rPr>
          <w:rFonts w:hint="eastAsia"/>
        </w:rPr>
        <w:t>单击“</w:t>
      </w:r>
      <w:r>
        <w:rPr>
          <w:rFonts w:hint="eastAsia"/>
        </w:rPr>
        <w:t>H</w:t>
      </w:r>
      <w:r>
        <w:t>ealth</w:t>
      </w:r>
      <w:r>
        <w:rPr>
          <w:rFonts w:hint="eastAsia"/>
        </w:rPr>
        <w:t>”，</w:t>
      </w:r>
      <w:r w:rsidR="0023720F">
        <w:rPr>
          <w:rFonts w:hint="eastAsia"/>
        </w:rPr>
        <w:t>参照</w:t>
      </w:r>
      <w:r w:rsidR="0023720F">
        <w:t>下图</w:t>
      </w:r>
      <w:r w:rsidR="0023720F">
        <w:rPr>
          <w:rFonts w:hint="eastAsia"/>
        </w:rPr>
        <w:t>执行</w:t>
      </w:r>
      <w:r w:rsidR="0023720F">
        <w:t>操作，</w:t>
      </w:r>
      <w:r w:rsidR="0023720F">
        <w:rPr>
          <w:rFonts w:hint="eastAsia"/>
        </w:rPr>
        <w:t>配置</w:t>
      </w:r>
      <w:r w:rsidR="0023720F">
        <w:rPr>
          <w:rFonts w:hint="eastAsia"/>
        </w:rPr>
        <w:t>FNM</w:t>
      </w:r>
      <w:r w:rsidR="00DB6C3B">
        <w:rPr>
          <w:rFonts w:hint="eastAsia"/>
        </w:rPr>
        <w:t>组件</w:t>
      </w:r>
      <w:r w:rsidR="0023720F">
        <w:t>的</w:t>
      </w:r>
      <w:r w:rsidR="0023720F">
        <w:rPr>
          <w:rFonts w:hint="eastAsia"/>
        </w:rPr>
        <w:t>IP</w:t>
      </w:r>
      <w:r w:rsidR="0023720F">
        <w:rPr>
          <w:rFonts w:hint="eastAsia"/>
        </w:rPr>
        <w:t>地址。</w:t>
      </w:r>
    </w:p>
    <w:p w14:paraId="1A407FB6" w14:textId="7A12F0A6" w:rsidR="0023720F" w:rsidRDefault="00085987" w:rsidP="00E54102">
      <w:pPr>
        <w:pStyle w:val="1e"/>
      </w:pPr>
      <w:r>
        <w:rPr>
          <w:noProof/>
        </w:rPr>
        <w:lastRenderedPageBreak/>
        <w:drawing>
          <wp:inline distT="0" distB="0" distL="0" distR="0" wp14:anchorId="43A6F90E" wp14:editId="76F6E49F">
            <wp:extent cx="3057525" cy="4394232"/>
            <wp:effectExtent l="19050" t="19050" r="9525" b="254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9418" cy="4396953"/>
                    </a:xfrm>
                    <a:prstGeom prst="rect">
                      <a:avLst/>
                    </a:prstGeom>
                    <a:ln>
                      <a:solidFill>
                        <a:schemeClr val="tx1"/>
                      </a:solidFill>
                    </a:ln>
                  </pic:spPr>
                </pic:pic>
              </a:graphicData>
            </a:graphic>
          </wp:inline>
        </w:drawing>
      </w:r>
    </w:p>
    <w:p w14:paraId="37703924" w14:textId="58B0B104" w:rsidR="0023720F" w:rsidRDefault="0023720F" w:rsidP="00EF382F">
      <w:pPr>
        <w:pStyle w:val="1e"/>
      </w:pPr>
      <w:r w:rsidRPr="007C4728">
        <w:rPr>
          <w:rFonts w:hint="eastAsia"/>
        </w:rPr>
        <w:t>配置</w:t>
      </w:r>
      <w:r w:rsidR="00444137">
        <w:rPr>
          <w:rFonts w:hint="eastAsia"/>
        </w:rPr>
        <w:t>“</w:t>
      </w:r>
      <w:r w:rsidRPr="007C4728">
        <w:t>oam-network-server</w:t>
      </w:r>
      <w:r w:rsidR="00444137">
        <w:rPr>
          <w:rFonts w:hint="eastAsia"/>
        </w:rPr>
        <w:t>”</w:t>
      </w:r>
      <w:r w:rsidRPr="007C4728">
        <w:rPr>
          <w:rFonts w:hint="eastAsia"/>
        </w:rPr>
        <w:t>组件在</w:t>
      </w:r>
      <w:r w:rsidRPr="007C4728">
        <w:t>External Base</w:t>
      </w:r>
      <w:r w:rsidRPr="007C4728">
        <w:rPr>
          <w:rFonts w:hint="eastAsia"/>
        </w:rPr>
        <w:t>或</w:t>
      </w:r>
      <w:r w:rsidRPr="007C4728">
        <w:t>External OM</w:t>
      </w:r>
      <w:r w:rsidRPr="007C4728">
        <w:rPr>
          <w:rFonts w:hint="eastAsia"/>
        </w:rPr>
        <w:t>平面的</w:t>
      </w:r>
      <w:r w:rsidRPr="007C4728">
        <w:t>IP</w:t>
      </w:r>
      <w:r w:rsidRPr="007C4728">
        <w:rPr>
          <w:rFonts w:hint="eastAsia"/>
        </w:rPr>
        <w:t>地址、子网掩码及网关。配置的</w:t>
      </w:r>
      <w:r w:rsidRPr="007C4728">
        <w:t>IP</w:t>
      </w:r>
      <w:r w:rsidRPr="007C4728">
        <w:rPr>
          <w:rFonts w:hint="eastAsia"/>
        </w:rPr>
        <w:t>地址需要在</w:t>
      </w:r>
      <w:r w:rsidR="00444137">
        <w:rPr>
          <w:rFonts w:hint="eastAsia"/>
        </w:rPr>
        <w:t>“</w:t>
      </w:r>
      <w:r w:rsidRPr="007C4728">
        <w:rPr>
          <w:rFonts w:hint="eastAsia"/>
        </w:rPr>
        <w:t>网络</w:t>
      </w:r>
      <w:r w:rsidR="00444137">
        <w:rPr>
          <w:rFonts w:hint="eastAsia"/>
        </w:rPr>
        <w:t>”</w:t>
      </w:r>
      <w:r w:rsidRPr="007C4728">
        <w:rPr>
          <w:rFonts w:hint="eastAsia"/>
        </w:rPr>
        <w:t>页面配置的</w:t>
      </w:r>
      <w:r w:rsidRPr="007C4728">
        <w:t>External OM</w:t>
      </w:r>
      <w:r w:rsidRPr="007C4728">
        <w:rPr>
          <w:rFonts w:hint="eastAsia"/>
        </w:rPr>
        <w:t>的</w:t>
      </w:r>
      <w:r w:rsidRPr="007C4728">
        <w:t>VLAN ID</w:t>
      </w:r>
      <w:r w:rsidRPr="007C4728">
        <w:rPr>
          <w:rFonts w:hint="eastAsia"/>
        </w:rPr>
        <w:t>所在的网络平面内，</w:t>
      </w:r>
      <w:r w:rsidR="009C37BF">
        <w:t>在</w:t>
      </w:r>
      <w:r w:rsidR="009C37BF">
        <w:rPr>
          <w:rFonts w:hint="eastAsia"/>
        </w:rPr>
        <w:t>E</w:t>
      </w:r>
      <w:r w:rsidR="009C37BF">
        <w:t>xternal OM</w:t>
      </w:r>
      <w:r w:rsidR="009C37BF">
        <w:rPr>
          <w:rFonts w:hint="eastAsia"/>
        </w:rPr>
        <w:t>配置</w:t>
      </w:r>
      <w:r w:rsidR="009C37BF">
        <w:t>的</w:t>
      </w:r>
      <w:proofErr w:type="gramStart"/>
      <w:r w:rsidR="009C37BF">
        <w:t>可用</w:t>
      </w:r>
      <w:r w:rsidR="009C37BF">
        <w:rPr>
          <w:rFonts w:hint="eastAsia"/>
        </w:rPr>
        <w:t>网</w:t>
      </w:r>
      <w:proofErr w:type="gramEnd"/>
      <w:r w:rsidR="009C37BF">
        <w:rPr>
          <w:rFonts w:hint="eastAsia"/>
        </w:rPr>
        <w:t>段</w:t>
      </w:r>
      <w:r w:rsidR="009C37BF">
        <w:t>外</w:t>
      </w:r>
      <w:r w:rsidR="009C37BF">
        <w:rPr>
          <w:rFonts w:hint="eastAsia"/>
        </w:rPr>
        <w:t>。</w:t>
      </w:r>
      <w:r w:rsidRPr="007C4728">
        <w:rPr>
          <w:rFonts w:hint="eastAsia"/>
        </w:rPr>
        <w:t>且不能和</w:t>
      </w:r>
      <w:r w:rsidRPr="007C4728">
        <w:t>Rabbitmq</w:t>
      </w:r>
      <w:r w:rsidRPr="007C4728">
        <w:rPr>
          <w:rFonts w:hint="eastAsia"/>
        </w:rPr>
        <w:t>配置的</w:t>
      </w:r>
      <w:r w:rsidRPr="007C4728">
        <w:t>IP</w:t>
      </w:r>
      <w:r w:rsidRPr="007C4728">
        <w:rPr>
          <w:rFonts w:hint="eastAsia"/>
        </w:rPr>
        <w:t>地址相同</w:t>
      </w:r>
      <w:r w:rsidRPr="007C4728">
        <w:t>。</w:t>
      </w:r>
      <w:r>
        <w:rPr>
          <w:rFonts w:hint="eastAsia"/>
        </w:rPr>
        <w:t>例如</w:t>
      </w:r>
      <w:r>
        <w:t>：</w:t>
      </w:r>
    </w:p>
    <w:p w14:paraId="674CF39E" w14:textId="5D688164" w:rsidR="0023720F" w:rsidRPr="00153817" w:rsidRDefault="00085987" w:rsidP="001B76B9">
      <w:pPr>
        <w:pStyle w:val="1e"/>
      </w:pPr>
      <w:r>
        <w:rPr>
          <w:noProof/>
        </w:rPr>
        <w:drawing>
          <wp:inline distT="0" distB="0" distL="0" distR="0" wp14:anchorId="0D38D138" wp14:editId="3D155D48">
            <wp:extent cx="4095750" cy="2871921"/>
            <wp:effectExtent l="19050" t="19050" r="19050" b="241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8801" cy="2874060"/>
                    </a:xfrm>
                    <a:prstGeom prst="rect">
                      <a:avLst/>
                    </a:prstGeom>
                    <a:ln>
                      <a:solidFill>
                        <a:schemeClr val="tx1"/>
                      </a:solidFill>
                    </a:ln>
                  </pic:spPr>
                </pic:pic>
              </a:graphicData>
            </a:graphic>
          </wp:inline>
        </w:drawing>
      </w:r>
    </w:p>
    <w:p w14:paraId="0E2AD090" w14:textId="77777777" w:rsidR="0023720F" w:rsidRPr="00E54102" w:rsidRDefault="0023720F" w:rsidP="00E54102">
      <w:pPr>
        <w:pStyle w:val="3"/>
      </w:pPr>
      <w:bookmarkStart w:id="83" w:name="_Toc497466096"/>
      <w:bookmarkStart w:id="84" w:name="_Toc500505175"/>
      <w:r w:rsidRPr="00E54102">
        <w:rPr>
          <w:rFonts w:hint="eastAsia"/>
        </w:rPr>
        <w:lastRenderedPageBreak/>
        <w:t>配置</w:t>
      </w:r>
      <w:r w:rsidRPr="00E54102">
        <w:t>系统默认网关</w:t>
      </w:r>
      <w:bookmarkEnd w:id="83"/>
      <w:bookmarkEnd w:id="84"/>
    </w:p>
    <w:p w14:paraId="1B8FE7D3" w14:textId="77777777" w:rsidR="0023720F" w:rsidRPr="00E54102" w:rsidRDefault="0023720F" w:rsidP="00E54102">
      <w:pPr>
        <w:pStyle w:val="4"/>
        <w:rPr>
          <w:rFonts w:hint="default"/>
        </w:rPr>
      </w:pPr>
      <w:r w:rsidRPr="00E54102">
        <w:t>操作</w:t>
      </w:r>
      <w:r w:rsidRPr="00E54102">
        <w:rPr>
          <w:rFonts w:hint="default"/>
        </w:rPr>
        <w:t>场景</w:t>
      </w:r>
    </w:p>
    <w:p w14:paraId="7ABD5660" w14:textId="77777777" w:rsidR="0023720F" w:rsidRPr="00290012" w:rsidRDefault="0023720F" w:rsidP="00E54102">
      <w:pPr>
        <w:pStyle w:val="4a"/>
      </w:pPr>
      <w:r w:rsidRPr="00290012">
        <w:rPr>
          <w:rFonts w:hint="eastAsia"/>
        </w:rPr>
        <w:t>当系统中服务需要跨网段对接外部服务，即</w:t>
      </w:r>
      <w:r w:rsidRPr="00290012">
        <w:t>AZ</w:t>
      </w:r>
      <w:r w:rsidRPr="00290012">
        <w:t>内服务和外部服务之间已经通过网关隔离时，需要配置默认网关。例如，</w:t>
      </w:r>
      <w:r w:rsidRPr="00290012">
        <w:t>AZ</w:t>
      </w:r>
      <w:r w:rsidRPr="00290012">
        <w:t>内的日志和备份服务跨网段对接</w:t>
      </w:r>
      <w:r w:rsidRPr="00290012">
        <w:t>AZ</w:t>
      </w:r>
      <w:r w:rsidRPr="00290012">
        <w:t>外的</w:t>
      </w:r>
      <w:r w:rsidRPr="00290012">
        <w:t>UDS</w:t>
      </w:r>
      <w:r w:rsidRPr="00290012">
        <w:t>服务，</w:t>
      </w:r>
      <w:r w:rsidRPr="00290012">
        <w:t xml:space="preserve">FusionSphere </w:t>
      </w:r>
      <w:r>
        <w:t>OpenStack</w:t>
      </w:r>
      <w:r w:rsidRPr="00290012">
        <w:t>需要与</w:t>
      </w:r>
      <w:r w:rsidRPr="00290012">
        <w:t>FusionCompute</w:t>
      </w:r>
      <w:r w:rsidRPr="00290012">
        <w:t>主机互相通信等场景。</w:t>
      </w:r>
    </w:p>
    <w:p w14:paraId="4CA7A114" w14:textId="77777777" w:rsidR="0023720F" w:rsidRPr="00E54102" w:rsidRDefault="0023720F" w:rsidP="00E54102">
      <w:pPr>
        <w:pStyle w:val="4"/>
        <w:rPr>
          <w:rFonts w:hint="default"/>
        </w:rPr>
      </w:pPr>
      <w:r w:rsidRPr="00E54102">
        <w:t>前提条件</w:t>
      </w:r>
    </w:p>
    <w:p w14:paraId="55DB4E03" w14:textId="77777777" w:rsidR="0023720F" w:rsidRPr="00E54102" w:rsidRDefault="0023720F" w:rsidP="00E54102">
      <w:pPr>
        <w:pStyle w:val="4a"/>
      </w:pPr>
      <w:r w:rsidRPr="00E54102">
        <w:t>已完成所有主机的安装。</w:t>
      </w:r>
    </w:p>
    <w:p w14:paraId="594CA972" w14:textId="77777777" w:rsidR="0023720F" w:rsidRPr="00E54102" w:rsidRDefault="0023720F" w:rsidP="00E54102">
      <w:pPr>
        <w:pStyle w:val="4a"/>
      </w:pPr>
      <w:r w:rsidRPr="00E54102">
        <w:t>已完成</w:t>
      </w:r>
      <w:r w:rsidRPr="00E54102">
        <w:t>FusionSphere OpenStack</w:t>
      </w:r>
      <w:r w:rsidRPr="00E54102">
        <w:t>的安装部署。</w:t>
      </w:r>
    </w:p>
    <w:p w14:paraId="6D0D6AE1" w14:textId="77777777" w:rsidR="0023720F" w:rsidRPr="00E54102" w:rsidRDefault="0023720F" w:rsidP="00E54102">
      <w:pPr>
        <w:pStyle w:val="4a"/>
      </w:pPr>
      <w:r w:rsidRPr="00E54102">
        <w:t>已通过反向代理</w:t>
      </w:r>
      <w:r w:rsidRPr="00E54102">
        <w:t>IP</w:t>
      </w:r>
      <w:r w:rsidRPr="00E54102">
        <w:t>地址登录</w:t>
      </w:r>
      <w:r w:rsidRPr="00E54102">
        <w:t>FusionSphere OpenStack</w:t>
      </w:r>
      <w:r w:rsidRPr="00E54102">
        <w:t>的安装部署界面。</w:t>
      </w:r>
    </w:p>
    <w:p w14:paraId="36CA2C3B" w14:textId="77777777" w:rsidR="0023720F" w:rsidRPr="00E54102" w:rsidRDefault="0023720F" w:rsidP="00E54102">
      <w:pPr>
        <w:pStyle w:val="4"/>
        <w:rPr>
          <w:rFonts w:hint="default"/>
        </w:rPr>
      </w:pPr>
      <w:r w:rsidRPr="00E54102">
        <w:t>操作步骤</w:t>
      </w:r>
    </w:p>
    <w:p w14:paraId="050F9BE5" w14:textId="02098521" w:rsidR="0023720F" w:rsidRDefault="0023720F" w:rsidP="00E54102">
      <w:pPr>
        <w:pStyle w:val="30"/>
      </w:pPr>
      <w:r w:rsidRPr="00204494">
        <w:t>在已登录的</w:t>
      </w:r>
      <w:r w:rsidRPr="00204494">
        <w:t xml:space="preserve">FusionSphere </w:t>
      </w:r>
      <w:r>
        <w:t>OpenStack</w:t>
      </w:r>
      <w:r w:rsidRPr="00204494">
        <w:t>安装部署界面，选择</w:t>
      </w:r>
      <w:r w:rsidRPr="00204494">
        <w:rPr>
          <w:rStyle w:val="menucascade"/>
          <w:rFonts w:ascii="华文细黑" w:hAnsi="华文细黑"/>
        </w:rPr>
        <w:t>“</w:t>
      </w:r>
      <w:r w:rsidRPr="00204494">
        <w:rPr>
          <w:rStyle w:val="uicontrol"/>
          <w:rFonts w:ascii="华文细黑" w:hAnsi="华文细黑"/>
        </w:rPr>
        <w:t>配置</w:t>
      </w:r>
      <w:r>
        <w:rPr>
          <w:rStyle w:val="menucascade"/>
          <w:rFonts w:ascii="华文细黑" w:hAnsi="华文细黑"/>
        </w:rPr>
        <w:t>——</w:t>
      </w:r>
      <w:r w:rsidRPr="00204494">
        <w:rPr>
          <w:rStyle w:val="uicontrol"/>
          <w:rFonts w:ascii="华文细黑" w:hAnsi="华文细黑"/>
        </w:rPr>
        <w:t>系统</w:t>
      </w:r>
      <w:r w:rsidRPr="00204494">
        <w:rPr>
          <w:rStyle w:val="menucascade"/>
          <w:rFonts w:ascii="华文细黑" w:hAnsi="华文细黑"/>
        </w:rPr>
        <w:t>”</w:t>
      </w:r>
      <w:r w:rsidRPr="00204494">
        <w:t>。</w:t>
      </w:r>
    </w:p>
    <w:p w14:paraId="42DC461B" w14:textId="77777777" w:rsidR="0023720F" w:rsidRDefault="0023720F" w:rsidP="00E54102">
      <w:pPr>
        <w:pStyle w:val="1e"/>
      </w:pPr>
      <w:r>
        <w:rPr>
          <w:noProof/>
        </w:rPr>
        <w:drawing>
          <wp:inline distT="0" distB="0" distL="0" distR="0" wp14:anchorId="73B915CE" wp14:editId="1E86752D">
            <wp:extent cx="1790476" cy="2609524"/>
            <wp:effectExtent l="19050" t="19050" r="19685" b="196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90476" cy="2609524"/>
                    </a:xfrm>
                    <a:prstGeom prst="rect">
                      <a:avLst/>
                    </a:prstGeom>
                    <a:ln>
                      <a:solidFill>
                        <a:schemeClr val="tx1"/>
                      </a:solidFill>
                    </a:ln>
                  </pic:spPr>
                </pic:pic>
              </a:graphicData>
            </a:graphic>
          </wp:inline>
        </w:drawing>
      </w:r>
    </w:p>
    <w:p w14:paraId="177A5034" w14:textId="77777777" w:rsidR="0023720F" w:rsidRPr="00204494" w:rsidRDefault="0023720F" w:rsidP="00E54102">
      <w:pPr>
        <w:pStyle w:val="30"/>
      </w:pPr>
      <w:r w:rsidRPr="00204494">
        <w:rPr>
          <w:rFonts w:hint="eastAsia"/>
        </w:rPr>
        <w:t>在“系统”界面，单击“主机网络配置”，在展开的配置框中填写默认网关。</w:t>
      </w:r>
    </w:p>
    <w:p w14:paraId="4A639EED" w14:textId="77777777" w:rsidR="0023720F" w:rsidRDefault="0023720F" w:rsidP="00E54102">
      <w:pPr>
        <w:pStyle w:val="1e"/>
      </w:pPr>
      <w:r>
        <w:rPr>
          <w:noProof/>
        </w:rPr>
        <w:drawing>
          <wp:inline distT="0" distB="0" distL="0" distR="0" wp14:anchorId="274A0435" wp14:editId="5D903C52">
            <wp:extent cx="3419048" cy="1438095"/>
            <wp:effectExtent l="19050" t="19050" r="10160" b="1016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9048" cy="1438095"/>
                    </a:xfrm>
                    <a:prstGeom prst="rect">
                      <a:avLst/>
                    </a:prstGeom>
                    <a:ln>
                      <a:solidFill>
                        <a:schemeClr val="tx1"/>
                      </a:solidFill>
                    </a:ln>
                  </pic:spPr>
                </pic:pic>
              </a:graphicData>
            </a:graphic>
          </wp:inline>
        </w:drawing>
      </w:r>
    </w:p>
    <w:p w14:paraId="6AD4C13D" w14:textId="39C5B619" w:rsidR="0023720F" w:rsidRDefault="0023720F" w:rsidP="00E54102">
      <w:pPr>
        <w:pStyle w:val="30"/>
      </w:pPr>
      <w:r w:rsidRPr="00204494">
        <w:rPr>
          <w:rFonts w:hint="eastAsia"/>
        </w:rPr>
        <w:t>在“系统”界面</w:t>
      </w:r>
      <w:r w:rsidRPr="00204494">
        <w:t>最下方，单击</w:t>
      </w:r>
      <w:r w:rsidR="00737A7A" w:rsidRPr="00204494">
        <w:rPr>
          <w:rStyle w:val="menucascade"/>
          <w:rFonts w:ascii="华文细黑" w:hAnsi="华文细黑"/>
        </w:rPr>
        <w:t>“</w:t>
      </w:r>
      <w:r w:rsidRPr="00204494">
        <w:rPr>
          <w:rFonts w:hint="eastAsia"/>
        </w:rPr>
        <w:t>提交</w:t>
      </w:r>
      <w:r w:rsidR="00737A7A" w:rsidRPr="00204494">
        <w:rPr>
          <w:rFonts w:hint="eastAsia"/>
        </w:rPr>
        <w:t>”</w:t>
      </w:r>
      <w:r w:rsidRPr="00204494">
        <w:rPr>
          <w:rFonts w:hint="eastAsia"/>
        </w:rPr>
        <w:t>。</w:t>
      </w:r>
    </w:p>
    <w:p w14:paraId="7F062483" w14:textId="77777777" w:rsidR="0023720F" w:rsidRPr="00204494" w:rsidRDefault="0023720F" w:rsidP="00E54102">
      <w:pPr>
        <w:pStyle w:val="1e"/>
      </w:pPr>
      <w:r>
        <w:rPr>
          <w:noProof/>
        </w:rPr>
        <w:drawing>
          <wp:inline distT="0" distB="0" distL="0" distR="0" wp14:anchorId="0166F22E" wp14:editId="656580C3">
            <wp:extent cx="971429" cy="476190"/>
            <wp:effectExtent l="0" t="0" r="63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1429" cy="476190"/>
                    </a:xfrm>
                    <a:prstGeom prst="rect">
                      <a:avLst/>
                    </a:prstGeom>
                  </pic:spPr>
                </pic:pic>
              </a:graphicData>
            </a:graphic>
          </wp:inline>
        </w:drawing>
      </w:r>
    </w:p>
    <w:p w14:paraId="29B3B066" w14:textId="77777777" w:rsidR="0023720F" w:rsidRPr="00E54102" w:rsidRDefault="0023720F" w:rsidP="00E54102">
      <w:pPr>
        <w:pStyle w:val="3"/>
      </w:pPr>
      <w:bookmarkStart w:id="85" w:name="_Toc497466097"/>
      <w:bookmarkStart w:id="86" w:name="_Toc500505176"/>
      <w:r w:rsidRPr="00E54102">
        <w:rPr>
          <w:rFonts w:hint="eastAsia"/>
        </w:rPr>
        <w:lastRenderedPageBreak/>
        <w:t>配置</w:t>
      </w:r>
      <w:r w:rsidRPr="00E54102">
        <w:rPr>
          <w:rFonts w:hint="eastAsia"/>
        </w:rPr>
        <w:t>E</w:t>
      </w:r>
      <w:r w:rsidRPr="00E54102">
        <w:t>xternal OM</w:t>
      </w:r>
      <w:r w:rsidRPr="00E54102">
        <w:rPr>
          <w:rFonts w:hint="eastAsia"/>
        </w:rPr>
        <w:t>平面反向</w:t>
      </w:r>
      <w:r w:rsidRPr="00E54102">
        <w:t>代理配置</w:t>
      </w:r>
      <w:bookmarkEnd w:id="85"/>
      <w:bookmarkEnd w:id="86"/>
    </w:p>
    <w:p w14:paraId="6D8307CD" w14:textId="77777777" w:rsidR="0023720F" w:rsidRPr="00E54102" w:rsidRDefault="0023720F" w:rsidP="00E54102">
      <w:pPr>
        <w:pStyle w:val="4"/>
        <w:rPr>
          <w:rFonts w:hint="default"/>
        </w:rPr>
      </w:pPr>
      <w:r w:rsidRPr="00E54102">
        <w:t>操作场景</w:t>
      </w:r>
    </w:p>
    <w:p w14:paraId="56CF4001" w14:textId="5FAB1905" w:rsidR="0023720F" w:rsidRPr="002C2A9D" w:rsidRDefault="0023720F" w:rsidP="00E54102">
      <w:pPr>
        <w:pStyle w:val="4a"/>
      </w:pPr>
      <w:r w:rsidRPr="002C2A9D">
        <w:t>FusionCompute</w:t>
      </w:r>
      <w:r w:rsidRPr="002C2A9D">
        <w:t>需要通过</w:t>
      </w:r>
      <w:r w:rsidR="00E16DA1">
        <w:t>External OM</w:t>
      </w:r>
      <w:r w:rsidRPr="002C2A9D">
        <w:t>网络访问</w:t>
      </w:r>
      <w:r w:rsidRPr="002C2A9D">
        <w:t xml:space="preserve">FusionSphere </w:t>
      </w:r>
      <w:r>
        <w:t>OpenStack</w:t>
      </w:r>
      <w:r w:rsidRPr="002C2A9D">
        <w:t>，所以需要配置</w:t>
      </w:r>
      <w:r w:rsidRPr="002C2A9D">
        <w:t>External OM</w:t>
      </w:r>
      <w:r w:rsidRPr="002C2A9D">
        <w:t>平面的反向代理</w:t>
      </w:r>
      <w:r w:rsidRPr="002C2A9D">
        <w:rPr>
          <w:rFonts w:hint="eastAsia"/>
        </w:rPr>
        <w:t>。</w:t>
      </w:r>
    </w:p>
    <w:p w14:paraId="67D73C01" w14:textId="77777777" w:rsidR="0023720F" w:rsidRDefault="0023720F" w:rsidP="00E54102">
      <w:pPr>
        <w:pStyle w:val="4a"/>
      </w:pPr>
      <w:r w:rsidRPr="002C2A9D">
        <w:t>只有</w:t>
      </w:r>
      <w:r w:rsidRPr="002C2A9D">
        <w:t xml:space="preserve">FusionSphere </w:t>
      </w:r>
      <w:r>
        <w:t>OpenStack</w:t>
      </w:r>
      <w:r w:rsidRPr="002C2A9D">
        <w:t>需要对接</w:t>
      </w:r>
      <w:r w:rsidRPr="002C2A9D">
        <w:t>FusionCompute</w:t>
      </w:r>
      <w:r w:rsidRPr="002C2A9D">
        <w:t>时才需要进行如下配置</w:t>
      </w:r>
      <w:r w:rsidRPr="002C2A9D">
        <w:rPr>
          <w:rFonts w:hint="eastAsia"/>
        </w:rPr>
        <w:t>。</w:t>
      </w:r>
    </w:p>
    <w:p w14:paraId="41EBC882" w14:textId="6DC2A013" w:rsidR="00E16DA1" w:rsidRPr="002C2A9D" w:rsidRDefault="00E16DA1" w:rsidP="00E54102">
      <w:pPr>
        <w:pStyle w:val="4a"/>
      </w:pPr>
      <w:r>
        <w:rPr>
          <w:rFonts w:hint="eastAsia"/>
        </w:rPr>
        <w:t>注意</w:t>
      </w:r>
      <w:r>
        <w:t>External API</w:t>
      </w:r>
      <w:r>
        <w:rPr>
          <w:rFonts w:hint="eastAsia"/>
        </w:rPr>
        <w:t>网络</w:t>
      </w:r>
      <w:r>
        <w:t>的平面</w:t>
      </w:r>
      <w:r>
        <w:rPr>
          <w:rFonts w:hint="eastAsia"/>
        </w:rPr>
        <w:t>反向</w:t>
      </w:r>
      <w:r>
        <w:t>代理</w:t>
      </w:r>
      <w:r>
        <w:rPr>
          <w:rFonts w:hint="eastAsia"/>
        </w:rPr>
        <w:t>是</w:t>
      </w:r>
      <w:r>
        <w:t>由外部访问时需要配置，</w:t>
      </w:r>
      <w:r>
        <w:rPr>
          <w:rFonts w:hint="eastAsia"/>
        </w:rPr>
        <w:t>此处</w:t>
      </w:r>
      <w:r>
        <w:t>是配置</w:t>
      </w:r>
      <w:r>
        <w:rPr>
          <w:rFonts w:hint="eastAsia"/>
        </w:rPr>
        <w:t>F</w:t>
      </w:r>
      <w:r>
        <w:t>usionCompute</w:t>
      </w:r>
      <w:r>
        <w:rPr>
          <w:rFonts w:hint="eastAsia"/>
        </w:rPr>
        <w:t>内部</w:t>
      </w:r>
      <w:r>
        <w:rPr>
          <w:rFonts w:hint="eastAsia"/>
        </w:rPr>
        <w:t>E</w:t>
      </w:r>
      <w:r>
        <w:t>xternal OM</w:t>
      </w:r>
      <w:r>
        <w:rPr>
          <w:rFonts w:hint="eastAsia"/>
        </w:rPr>
        <w:t>网段</w:t>
      </w:r>
      <w:r>
        <w:t>的反</w:t>
      </w:r>
      <w:r>
        <w:rPr>
          <w:rFonts w:hint="eastAsia"/>
        </w:rPr>
        <w:t>向</w:t>
      </w:r>
      <w:r>
        <w:t>代理。</w:t>
      </w:r>
    </w:p>
    <w:p w14:paraId="4725E3CE" w14:textId="77777777" w:rsidR="0023720F" w:rsidRDefault="0023720F" w:rsidP="005959A7">
      <w:pPr>
        <w:pStyle w:val="4"/>
        <w:numPr>
          <w:ilvl w:val="3"/>
          <w:numId w:val="4"/>
        </w:numPr>
        <w:spacing w:before="160" w:after="160"/>
        <w:rPr>
          <w:rFonts w:ascii="Times New Roman" w:eastAsia="Times New Roman" w:hAnsi="Times New Roman" w:cs="Times New Roman" w:hint="default"/>
          <w:sz w:val="24"/>
          <w:szCs w:val="24"/>
        </w:rPr>
      </w:pPr>
      <w:r>
        <w:t>前提条</w:t>
      </w:r>
      <w:r>
        <w:rPr>
          <w:rFonts w:ascii="宋体" w:eastAsia="宋体" w:hAnsi="宋体"/>
        </w:rPr>
        <w:t>件</w:t>
      </w:r>
    </w:p>
    <w:p w14:paraId="13A12FD4" w14:textId="77777777" w:rsidR="0023720F" w:rsidRPr="002C2A9D" w:rsidRDefault="0023720F" w:rsidP="00E54102">
      <w:pPr>
        <w:pStyle w:val="4a"/>
      </w:pPr>
      <w:r w:rsidRPr="002C2A9D">
        <w:t>已完成所有主机的安装</w:t>
      </w:r>
      <w:r w:rsidRPr="002C2A9D">
        <w:rPr>
          <w:rFonts w:hint="eastAsia"/>
        </w:rPr>
        <w:t>。</w:t>
      </w:r>
    </w:p>
    <w:p w14:paraId="29B49143" w14:textId="77777777" w:rsidR="0023720F" w:rsidRPr="002C2A9D" w:rsidRDefault="0023720F" w:rsidP="00E54102">
      <w:pPr>
        <w:pStyle w:val="4a"/>
      </w:pPr>
      <w:r w:rsidRPr="002C2A9D">
        <w:t>已完成</w:t>
      </w:r>
      <w:r w:rsidRPr="002C2A9D">
        <w:t xml:space="preserve">FusionSphere </w:t>
      </w:r>
      <w:r>
        <w:t>OpenStack</w:t>
      </w:r>
      <w:r w:rsidRPr="002C2A9D">
        <w:t>的安装部署</w:t>
      </w:r>
      <w:r w:rsidRPr="002C2A9D">
        <w:rPr>
          <w:rFonts w:hint="eastAsia"/>
        </w:rPr>
        <w:t>。</w:t>
      </w:r>
    </w:p>
    <w:p w14:paraId="0F35887E" w14:textId="77777777" w:rsidR="0023720F" w:rsidRPr="002C2A9D" w:rsidRDefault="0023720F" w:rsidP="00E54102">
      <w:pPr>
        <w:pStyle w:val="4a"/>
      </w:pPr>
      <w:r w:rsidRPr="002C2A9D">
        <w:t>已通过反向代理</w:t>
      </w:r>
      <w:r w:rsidRPr="002C2A9D">
        <w:t>IP</w:t>
      </w:r>
      <w:r w:rsidRPr="002C2A9D">
        <w:t>地址登录</w:t>
      </w:r>
      <w:r w:rsidRPr="002C2A9D">
        <w:t xml:space="preserve">FusionSphere </w:t>
      </w:r>
      <w:r>
        <w:t>OpenStack</w:t>
      </w:r>
      <w:r w:rsidRPr="002C2A9D">
        <w:t>的安装部署界面</w:t>
      </w:r>
      <w:r w:rsidRPr="002C2A9D">
        <w:rPr>
          <w:rFonts w:hint="eastAsia"/>
        </w:rPr>
        <w:t>。</w:t>
      </w:r>
    </w:p>
    <w:p w14:paraId="13C1F263" w14:textId="77777777" w:rsidR="0023720F" w:rsidRPr="00152C9C" w:rsidRDefault="0023720F" w:rsidP="00152C9C">
      <w:pPr>
        <w:pStyle w:val="4"/>
        <w:rPr>
          <w:rFonts w:hint="default"/>
        </w:rPr>
      </w:pPr>
      <w:r w:rsidRPr="00152C9C">
        <w:t>操作</w:t>
      </w:r>
      <w:r w:rsidRPr="00152C9C">
        <w:rPr>
          <w:rFonts w:hint="default"/>
        </w:rPr>
        <w:t>步骤</w:t>
      </w:r>
    </w:p>
    <w:p w14:paraId="127C84AD" w14:textId="12CEB271" w:rsidR="0023720F" w:rsidRPr="003A28A8" w:rsidRDefault="0023720F" w:rsidP="00152C9C">
      <w:pPr>
        <w:pStyle w:val="30"/>
      </w:pPr>
      <w:r w:rsidRPr="002C2A9D">
        <w:t>在已登录的</w:t>
      </w:r>
      <w:r>
        <w:t>FusionSphere OpenStack</w:t>
      </w:r>
      <w:r>
        <w:t>安装部署界面，选择</w:t>
      </w:r>
      <w:r w:rsidR="00737A7A" w:rsidRPr="00204494">
        <w:rPr>
          <w:rStyle w:val="menucascade"/>
          <w:rFonts w:ascii="华文细黑" w:hAnsi="华文细黑"/>
        </w:rPr>
        <w:t>“</w:t>
      </w:r>
      <w:r>
        <w:t>配置</w:t>
      </w:r>
      <w:r>
        <w:t>——</w:t>
      </w:r>
      <w:r>
        <w:t>系统</w:t>
      </w:r>
      <w:r w:rsidR="00737A7A" w:rsidRPr="00204494">
        <w:rPr>
          <w:rFonts w:hint="eastAsia"/>
        </w:rPr>
        <w:t>”</w:t>
      </w:r>
      <w:r>
        <w:t>。</w:t>
      </w:r>
    </w:p>
    <w:p w14:paraId="2457C073" w14:textId="1FCAD730" w:rsidR="0023720F" w:rsidRDefault="0023720F" w:rsidP="00152C9C">
      <w:pPr>
        <w:pStyle w:val="30"/>
      </w:pPr>
      <w:r>
        <w:t>单击</w:t>
      </w:r>
      <w:r w:rsidR="00737A7A" w:rsidRPr="00204494">
        <w:rPr>
          <w:rStyle w:val="menucascade"/>
          <w:rFonts w:ascii="华文细黑" w:hAnsi="华文细黑"/>
        </w:rPr>
        <w:t>“</w:t>
      </w:r>
      <w:r>
        <w:t>反向代理</w:t>
      </w:r>
      <w:r w:rsidR="00737A7A" w:rsidRPr="00204494">
        <w:rPr>
          <w:rFonts w:hint="eastAsia"/>
        </w:rPr>
        <w:t>”</w:t>
      </w:r>
      <w:r>
        <w:t>区域框。并在展开的区域框中，</w:t>
      </w:r>
      <w:r w:rsidRPr="002C2A9D">
        <w:t>单击</w:t>
      </w:r>
      <w:r>
        <w:rPr>
          <w:noProof/>
        </w:rPr>
        <w:drawing>
          <wp:inline distT="0" distB="0" distL="0" distR="0" wp14:anchorId="6F7C1EE6" wp14:editId="07BA4C27">
            <wp:extent cx="152400" cy="152400"/>
            <wp:effectExtent l="0" t="0" r="0" b="0"/>
            <wp:docPr id="69" name="图片 69" descr="http://support.huawei.com/hdx/pages/DOC1000262725YZF0919M/02/DOC1000262725YZF0919M/02/resources/06_stack/soft_inst/fig/fig_it_63_23_100012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upport.huawei.com/hdx/pages/DOC1000262725YZF0919M/02/DOC1000262725YZF0919M/02/resources/06_stack/soft_inst/fig/fig_it_63_23_100012_0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2C2A9D">
        <w:t>。增加一个反向代理。</w:t>
      </w:r>
    </w:p>
    <w:p w14:paraId="557ED371" w14:textId="77777777" w:rsidR="0023720F" w:rsidRDefault="0023720F" w:rsidP="00152C9C">
      <w:pPr>
        <w:pStyle w:val="30"/>
      </w:pPr>
      <w:r>
        <w:t>参照下图执行操作，配置</w:t>
      </w:r>
      <w:r>
        <w:t>External OM</w:t>
      </w:r>
      <w:r>
        <w:t>平面反向代理的信息。</w:t>
      </w:r>
    </w:p>
    <w:p w14:paraId="7D8283D1" w14:textId="77777777" w:rsidR="0023720F" w:rsidRDefault="0023720F" w:rsidP="00152C9C">
      <w:pPr>
        <w:pStyle w:val="1e"/>
      </w:pPr>
      <w:r w:rsidRPr="00152C9C">
        <w:rPr>
          <w:noProof/>
        </w:rPr>
        <w:drawing>
          <wp:inline distT="0" distB="0" distL="0" distR="0" wp14:anchorId="11082B8B" wp14:editId="3347A47B">
            <wp:extent cx="5454000" cy="1105950"/>
            <wp:effectExtent l="19050" t="19050" r="13970" b="184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4000" cy="1105950"/>
                    </a:xfrm>
                    <a:prstGeom prst="rect">
                      <a:avLst/>
                    </a:prstGeom>
                    <a:ln>
                      <a:solidFill>
                        <a:schemeClr val="tx1"/>
                      </a:solidFill>
                    </a:ln>
                  </pic:spPr>
                </pic:pic>
              </a:graphicData>
            </a:graphic>
          </wp:inline>
        </w:drawing>
      </w:r>
    </w:p>
    <w:p w14:paraId="1307ED1A" w14:textId="5774FEE3" w:rsidR="0023720F" w:rsidRPr="002C2A9D" w:rsidRDefault="0023720F" w:rsidP="00152C9C">
      <w:pPr>
        <w:pStyle w:val="30"/>
      </w:pPr>
      <w:r w:rsidRPr="00C10F04">
        <w:t>配置完成后，在页面下方单击</w:t>
      </w:r>
      <w:r w:rsidR="00737A7A" w:rsidRPr="00204494">
        <w:rPr>
          <w:rStyle w:val="menucascade"/>
          <w:rFonts w:ascii="华文细黑" w:hAnsi="华文细黑"/>
        </w:rPr>
        <w:t>“</w:t>
      </w:r>
      <w:r w:rsidRPr="00C10F04">
        <w:t>提交</w:t>
      </w:r>
      <w:r w:rsidR="00737A7A" w:rsidRPr="00204494">
        <w:rPr>
          <w:rFonts w:hint="eastAsia"/>
        </w:rPr>
        <w:t>”</w:t>
      </w:r>
      <w:r w:rsidRPr="00C10F04">
        <w:t>。</w:t>
      </w:r>
    </w:p>
    <w:p w14:paraId="321FC1CF" w14:textId="5312BAC9" w:rsidR="0023720F" w:rsidRPr="00C10F04" w:rsidRDefault="0023720F" w:rsidP="00152C9C">
      <w:pPr>
        <w:pStyle w:val="30"/>
      </w:pPr>
      <w:r w:rsidRPr="00C10F04">
        <w:t>重新进入</w:t>
      </w:r>
      <w:r w:rsidR="00737A7A" w:rsidRPr="00204494">
        <w:rPr>
          <w:rStyle w:val="menucascade"/>
          <w:rFonts w:ascii="华文细黑" w:hAnsi="华文细黑"/>
        </w:rPr>
        <w:t>“</w:t>
      </w:r>
      <w:r w:rsidRPr="00C10F04">
        <w:t>概要</w:t>
      </w:r>
      <w:r w:rsidR="00737A7A" w:rsidRPr="00204494">
        <w:rPr>
          <w:rFonts w:hint="eastAsia"/>
        </w:rPr>
        <w:t>”</w:t>
      </w:r>
      <w:r w:rsidRPr="00C10F04">
        <w:t>页面，触发</w:t>
      </w:r>
      <w:r w:rsidRPr="00C10F04">
        <w:t>Keystone</w:t>
      </w:r>
      <w:r w:rsidRPr="00C10F04">
        <w:t>自动对接。</w:t>
      </w:r>
      <w:r w:rsidRPr="00C10F04">
        <w:t xml:space="preserve"> </w:t>
      </w:r>
    </w:p>
    <w:p w14:paraId="075AE0FE" w14:textId="77777777" w:rsidR="0023720F" w:rsidRPr="00463890" w:rsidRDefault="0023720F" w:rsidP="00444137">
      <w:pPr>
        <w:pStyle w:val="1e"/>
      </w:pPr>
      <w:r w:rsidRPr="00C10F04">
        <w:t>如果概要页面没有显示对接失败信息，则表示对接成功。</w:t>
      </w:r>
    </w:p>
    <w:p w14:paraId="44762BFE" w14:textId="77777777" w:rsidR="0023720F" w:rsidRPr="00152C9C" w:rsidRDefault="0023720F" w:rsidP="00152C9C">
      <w:pPr>
        <w:pStyle w:val="3"/>
      </w:pPr>
      <w:bookmarkStart w:id="87" w:name="_Toc497466098"/>
      <w:bookmarkStart w:id="88" w:name="_Toc500505177"/>
      <w:r w:rsidRPr="00152C9C">
        <w:rPr>
          <w:rFonts w:hint="eastAsia"/>
        </w:rPr>
        <w:t>配置</w:t>
      </w:r>
      <w:r w:rsidRPr="00152C9C">
        <w:t>磁盘</w:t>
      </w:r>
      <w:bookmarkEnd w:id="87"/>
      <w:bookmarkEnd w:id="88"/>
    </w:p>
    <w:p w14:paraId="04828033" w14:textId="77777777" w:rsidR="0023720F" w:rsidRPr="00152C9C" w:rsidRDefault="0023720F" w:rsidP="00152C9C">
      <w:pPr>
        <w:pStyle w:val="4"/>
        <w:rPr>
          <w:rFonts w:hint="default"/>
        </w:rPr>
      </w:pPr>
      <w:r w:rsidRPr="00152C9C">
        <w:t>前提条件</w:t>
      </w:r>
    </w:p>
    <w:p w14:paraId="1D7CDE99" w14:textId="77777777" w:rsidR="0023720F" w:rsidRPr="00463890" w:rsidRDefault="0023720F" w:rsidP="00152C9C">
      <w:pPr>
        <w:pStyle w:val="4a"/>
      </w:pPr>
      <w:r w:rsidRPr="00463890">
        <w:rPr>
          <w:rFonts w:hint="eastAsia"/>
        </w:rPr>
        <w:t>已完成所有主机的安装</w:t>
      </w:r>
      <w:r w:rsidRPr="00463890">
        <w:t>。</w:t>
      </w:r>
    </w:p>
    <w:p w14:paraId="5A7464A7" w14:textId="77777777" w:rsidR="0023720F" w:rsidRDefault="0023720F" w:rsidP="00152C9C">
      <w:pPr>
        <w:pStyle w:val="4a"/>
      </w:pPr>
      <w:r w:rsidRPr="00463890">
        <w:rPr>
          <w:rFonts w:hint="eastAsia"/>
        </w:rPr>
        <w:t>已完成</w:t>
      </w:r>
      <w:r w:rsidRPr="00463890">
        <w:t xml:space="preserve">FusionSphere </w:t>
      </w:r>
      <w:r>
        <w:t>OpenStack</w:t>
      </w:r>
      <w:r w:rsidRPr="00463890">
        <w:rPr>
          <w:rFonts w:hint="eastAsia"/>
        </w:rPr>
        <w:t>的安装部署</w:t>
      </w:r>
      <w:r w:rsidRPr="00463890">
        <w:t>。</w:t>
      </w:r>
    </w:p>
    <w:p w14:paraId="3E46490A" w14:textId="77777777" w:rsidR="0023720F" w:rsidRPr="00152C9C" w:rsidRDefault="0023720F" w:rsidP="00152C9C">
      <w:pPr>
        <w:pStyle w:val="4"/>
        <w:rPr>
          <w:rFonts w:hint="default"/>
        </w:rPr>
      </w:pPr>
      <w:r w:rsidRPr="00152C9C">
        <w:t>操作</w:t>
      </w:r>
      <w:r w:rsidRPr="00152C9C">
        <w:rPr>
          <w:rFonts w:hint="default"/>
        </w:rPr>
        <w:t>步骤</w:t>
      </w:r>
    </w:p>
    <w:p w14:paraId="296CCD77" w14:textId="77777777" w:rsidR="0023720F" w:rsidRPr="00152C9C" w:rsidRDefault="0023720F" w:rsidP="00152C9C">
      <w:pPr>
        <w:pStyle w:val="5"/>
        <w:rPr>
          <w:rFonts w:hint="default"/>
        </w:rPr>
      </w:pPr>
      <w:r w:rsidRPr="00152C9C">
        <w:t>为每个管理组</w:t>
      </w:r>
      <w:r w:rsidRPr="00152C9C">
        <w:rPr>
          <w:rFonts w:hint="default"/>
        </w:rPr>
        <w:t>配置磁盘</w:t>
      </w:r>
    </w:p>
    <w:p w14:paraId="4E1316FC" w14:textId="4A238829" w:rsidR="0023720F" w:rsidRDefault="0023720F" w:rsidP="00152C9C">
      <w:pPr>
        <w:pStyle w:val="30"/>
      </w:pPr>
      <w:r w:rsidRPr="002C2A9D">
        <w:t>在已登录的</w:t>
      </w:r>
      <w:r>
        <w:t>FusionSphere OpenStack</w:t>
      </w:r>
      <w:r>
        <w:t>安装部署界面，选择</w:t>
      </w:r>
      <w:r w:rsidR="00737A7A" w:rsidRPr="00204494">
        <w:rPr>
          <w:rStyle w:val="menucascade"/>
          <w:rFonts w:ascii="华文细黑" w:hAnsi="华文细黑"/>
        </w:rPr>
        <w:t>“</w:t>
      </w:r>
      <w:r>
        <w:t>配置</w:t>
      </w:r>
      <w:r>
        <w:t>——</w:t>
      </w:r>
      <w:r>
        <w:t>磁盘</w:t>
      </w:r>
      <w:r w:rsidR="00737A7A" w:rsidRPr="00204494">
        <w:rPr>
          <w:rFonts w:hint="eastAsia"/>
        </w:rPr>
        <w:t>”</w:t>
      </w:r>
      <w:r>
        <w:t>。</w:t>
      </w:r>
    </w:p>
    <w:p w14:paraId="4D65A9B2" w14:textId="5757ABBC" w:rsidR="0023720F" w:rsidRPr="00F11FE9" w:rsidRDefault="00737A7A" w:rsidP="00152C9C">
      <w:pPr>
        <w:pStyle w:val="1e"/>
      </w:pPr>
      <w:r>
        <w:rPr>
          <w:noProof/>
        </w:rPr>
        <w:lastRenderedPageBreak/>
        <w:drawing>
          <wp:inline distT="0" distB="0" distL="0" distR="0" wp14:anchorId="59644175" wp14:editId="70ACBA00">
            <wp:extent cx="1800000" cy="1504762"/>
            <wp:effectExtent l="19050" t="19050" r="10160" b="196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000" cy="1504762"/>
                    </a:xfrm>
                    <a:prstGeom prst="rect">
                      <a:avLst/>
                    </a:prstGeom>
                    <a:ln>
                      <a:solidFill>
                        <a:schemeClr val="tx1"/>
                      </a:solidFill>
                    </a:ln>
                  </pic:spPr>
                </pic:pic>
              </a:graphicData>
            </a:graphic>
          </wp:inline>
        </w:drawing>
      </w:r>
    </w:p>
    <w:p w14:paraId="502BFDEF" w14:textId="77777777" w:rsidR="0023720F" w:rsidRDefault="0023720F" w:rsidP="00152C9C">
      <w:pPr>
        <w:pStyle w:val="30"/>
      </w:pPr>
      <w:r w:rsidRPr="00D0046A">
        <w:t>参考下图执行操作</w:t>
      </w:r>
      <w:r>
        <w:t>，为管理组的角色配置磁盘。</w:t>
      </w:r>
    </w:p>
    <w:p w14:paraId="42B9A5B9" w14:textId="72105672" w:rsidR="0023720F" w:rsidRDefault="0023720F" w:rsidP="00EF382F">
      <w:pPr>
        <w:pStyle w:val="1e"/>
      </w:pPr>
      <w:r w:rsidRPr="00D0046A">
        <w:t>管理组的角色可以使用本地磁盘，也可以使用远端</w:t>
      </w:r>
      <w:proofErr w:type="gramStart"/>
      <w:r w:rsidRPr="00D0046A">
        <w:t>存储即磁阵上</w:t>
      </w:r>
      <w:proofErr w:type="gramEnd"/>
      <w:r w:rsidRPr="00D0046A">
        <w:t>的磁盘。根据业务需要，可以将管理组的部分角色部署在远端存储上</w:t>
      </w:r>
      <w:r w:rsidRPr="00D0046A">
        <w:rPr>
          <w:rFonts w:hint="eastAsia"/>
        </w:rPr>
        <w:t>。</w:t>
      </w:r>
      <w:r w:rsidRPr="00F11FE9">
        <w:rPr>
          <w:rFonts w:hint="eastAsia"/>
        </w:rPr>
        <w:t>若</w:t>
      </w:r>
      <w:r>
        <w:rPr>
          <w:rFonts w:hint="eastAsia"/>
        </w:rPr>
        <w:t>使用</w:t>
      </w:r>
      <w:r w:rsidRPr="00F11FE9">
        <w:rPr>
          <w:rFonts w:hint="eastAsia"/>
        </w:rPr>
        <w:t>本地磁盘</w:t>
      </w:r>
      <w:r>
        <w:t>，需</w:t>
      </w:r>
      <w:r w:rsidRPr="00F11FE9">
        <w:t>先点击</w:t>
      </w:r>
      <w:r>
        <w:rPr>
          <w:rFonts w:hint="eastAsia"/>
        </w:rPr>
        <w:t>界面</w:t>
      </w:r>
      <w:r w:rsidRPr="00F11FE9">
        <w:t>右上方的</w:t>
      </w:r>
      <w:r w:rsidR="00737A7A" w:rsidRPr="00204494">
        <w:rPr>
          <w:rStyle w:val="menucascade"/>
          <w:rFonts w:ascii="华文细黑" w:hAnsi="华文细黑"/>
        </w:rPr>
        <w:t>“</w:t>
      </w:r>
      <w:r w:rsidRPr="00F11FE9">
        <w:rPr>
          <w:rFonts w:hint="eastAsia"/>
        </w:rPr>
        <w:t>自动分组</w:t>
      </w:r>
      <w:r w:rsidR="00737A7A" w:rsidRPr="00204494">
        <w:rPr>
          <w:rFonts w:hint="eastAsia"/>
        </w:rPr>
        <w:t>”</w:t>
      </w:r>
      <w:r w:rsidRPr="00F11FE9">
        <w:rPr>
          <w:rFonts w:hint="eastAsia"/>
        </w:rPr>
        <w:t>或</w:t>
      </w:r>
      <w:r w:rsidR="00737A7A" w:rsidRPr="00204494">
        <w:rPr>
          <w:rStyle w:val="menucascade"/>
          <w:rFonts w:ascii="华文细黑" w:hAnsi="华文细黑"/>
        </w:rPr>
        <w:t>“</w:t>
      </w:r>
      <w:r w:rsidRPr="00F11FE9">
        <w:rPr>
          <w:rFonts w:hint="eastAsia"/>
        </w:rPr>
        <w:t>手动分组</w:t>
      </w:r>
      <w:r w:rsidR="00737A7A" w:rsidRPr="00204494">
        <w:rPr>
          <w:rFonts w:hint="eastAsia"/>
        </w:rPr>
        <w:t>”</w:t>
      </w:r>
      <w:r>
        <w:rPr>
          <w:rFonts w:hint="eastAsia"/>
        </w:rPr>
        <w:t>。</w:t>
      </w:r>
    </w:p>
    <w:p w14:paraId="09ADAF01" w14:textId="6FF0D00D" w:rsidR="0023720F" w:rsidRDefault="0023720F" w:rsidP="00152C9C">
      <w:pPr>
        <w:pStyle w:val="1e"/>
      </w:pPr>
      <w:r w:rsidRPr="00152C9C">
        <w:rPr>
          <w:noProof/>
        </w:rPr>
        <w:drawing>
          <wp:inline distT="0" distB="0" distL="0" distR="0" wp14:anchorId="67BBDA21" wp14:editId="2CAC17FB">
            <wp:extent cx="2085714" cy="323810"/>
            <wp:effectExtent l="19050" t="19050" r="10160" b="196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85714" cy="323810"/>
                    </a:xfrm>
                    <a:prstGeom prst="rect">
                      <a:avLst/>
                    </a:prstGeom>
                    <a:ln>
                      <a:solidFill>
                        <a:schemeClr val="tx1"/>
                      </a:solidFill>
                    </a:ln>
                  </pic:spPr>
                </pic:pic>
              </a:graphicData>
            </a:graphic>
          </wp:inline>
        </w:drawing>
      </w:r>
    </w:p>
    <w:p w14:paraId="1B6B7DD8" w14:textId="77777777" w:rsidR="0023720F" w:rsidRDefault="0023720F" w:rsidP="00152C9C">
      <w:pPr>
        <w:pStyle w:val="1e"/>
      </w:pPr>
      <w:r>
        <w:rPr>
          <w:noProof/>
        </w:rPr>
        <w:drawing>
          <wp:inline distT="0" distB="0" distL="0" distR="0" wp14:anchorId="6120B28D" wp14:editId="2847EC88">
            <wp:extent cx="5454000" cy="4068406"/>
            <wp:effectExtent l="19050" t="19050" r="13970" b="2794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4000" cy="4068406"/>
                    </a:xfrm>
                    <a:prstGeom prst="rect">
                      <a:avLst/>
                    </a:prstGeom>
                    <a:ln>
                      <a:solidFill>
                        <a:schemeClr val="tx1"/>
                      </a:solidFill>
                    </a:ln>
                  </pic:spPr>
                </pic:pic>
              </a:graphicData>
            </a:graphic>
          </wp:inline>
        </w:drawing>
      </w:r>
    </w:p>
    <w:p w14:paraId="05C77913" w14:textId="73DB0990" w:rsidR="0023720F" w:rsidRPr="00D0046A" w:rsidRDefault="00E40932" w:rsidP="00A103D8">
      <w:pPr>
        <w:pStyle w:val="4a"/>
      </w:pPr>
      <w:r>
        <w:rPr>
          <w:noProof/>
        </w:rPr>
        <w:drawing>
          <wp:inline distT="0" distB="0" distL="0" distR="0" wp14:anchorId="350AE0DC" wp14:editId="7D612206">
            <wp:extent cx="266667" cy="209524"/>
            <wp:effectExtent l="0" t="0" r="635"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667" cy="209524"/>
                    </a:xfrm>
                    <a:prstGeom prst="rect">
                      <a:avLst/>
                    </a:prstGeom>
                  </pic:spPr>
                </pic:pic>
              </a:graphicData>
            </a:graphic>
          </wp:inline>
        </w:drawing>
      </w:r>
      <w:r w:rsidR="0023720F" w:rsidRPr="00D0046A">
        <w:t>：选中一个管理组</w:t>
      </w:r>
      <w:r w:rsidR="0023720F" w:rsidRPr="00D0046A">
        <w:rPr>
          <w:rFonts w:hint="eastAsia"/>
        </w:rPr>
        <w:t>。</w:t>
      </w:r>
    </w:p>
    <w:p w14:paraId="507C8AD2" w14:textId="0554F357" w:rsidR="0023720F" w:rsidRPr="00D0046A" w:rsidRDefault="00E40932" w:rsidP="00A103D8">
      <w:pPr>
        <w:pStyle w:val="4a"/>
      </w:pPr>
      <w:r>
        <w:rPr>
          <w:noProof/>
        </w:rPr>
        <w:drawing>
          <wp:inline distT="0" distB="0" distL="0" distR="0" wp14:anchorId="270805CE" wp14:editId="79D38853">
            <wp:extent cx="266667" cy="23809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667" cy="238095"/>
                    </a:xfrm>
                    <a:prstGeom prst="rect">
                      <a:avLst/>
                    </a:prstGeom>
                  </pic:spPr>
                </pic:pic>
              </a:graphicData>
            </a:graphic>
          </wp:inline>
        </w:drawing>
      </w:r>
      <w:r w:rsidR="0023720F" w:rsidRPr="00D0046A">
        <w:t>：将所有角色的</w:t>
      </w:r>
      <w:r w:rsidR="00737A7A" w:rsidRPr="00204494">
        <w:rPr>
          <w:rStyle w:val="menucascade"/>
          <w:rFonts w:ascii="华文细黑" w:hAnsi="华文细黑"/>
        </w:rPr>
        <w:t>“</w:t>
      </w:r>
      <w:r w:rsidR="0023720F" w:rsidRPr="00D0046A">
        <w:t>使用远端存储</w:t>
      </w:r>
      <w:r w:rsidR="00737A7A" w:rsidRPr="00204494">
        <w:rPr>
          <w:rFonts w:hint="eastAsia"/>
        </w:rPr>
        <w:t>”</w:t>
      </w:r>
      <w:r w:rsidR="0023720F" w:rsidRPr="00D0046A">
        <w:t>设置为</w:t>
      </w:r>
      <w:r w:rsidR="00737A7A" w:rsidRPr="00204494">
        <w:rPr>
          <w:rStyle w:val="menucascade"/>
          <w:rFonts w:ascii="华文细黑" w:hAnsi="华文细黑"/>
        </w:rPr>
        <w:t>“</w:t>
      </w:r>
      <w:r w:rsidR="0023720F" w:rsidRPr="00D0046A">
        <w:t>关闭</w:t>
      </w:r>
      <w:r w:rsidR="00737A7A" w:rsidRPr="00204494">
        <w:rPr>
          <w:rFonts w:hint="eastAsia"/>
        </w:rPr>
        <w:t>”</w:t>
      </w:r>
      <w:r w:rsidR="0023720F" w:rsidRPr="00D0046A">
        <w:rPr>
          <w:rFonts w:hint="eastAsia"/>
        </w:rPr>
        <w:t>。</w:t>
      </w:r>
    </w:p>
    <w:p w14:paraId="54E6679D" w14:textId="04A5C202" w:rsidR="0023720F" w:rsidRDefault="00E40932" w:rsidP="00A103D8">
      <w:pPr>
        <w:pStyle w:val="4a"/>
      </w:pPr>
      <w:r w:rsidRPr="00A103D8">
        <w:rPr>
          <w:noProof/>
        </w:rPr>
        <w:lastRenderedPageBreak/>
        <w:drawing>
          <wp:inline distT="0" distB="0" distL="0" distR="0" wp14:anchorId="66107C13" wp14:editId="2174CB55">
            <wp:extent cx="257143" cy="2380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143" cy="238095"/>
                    </a:xfrm>
                    <a:prstGeom prst="rect">
                      <a:avLst/>
                    </a:prstGeom>
                  </pic:spPr>
                </pic:pic>
              </a:graphicData>
            </a:graphic>
          </wp:inline>
        </w:drawing>
      </w:r>
      <w:r w:rsidR="0023720F" w:rsidRPr="00A103D8">
        <w:t>：默认选择</w:t>
      </w:r>
      <w:r w:rsidR="00671925" w:rsidRPr="00A103D8">
        <w:t>CPS</w:t>
      </w:r>
      <w:r w:rsidR="0023720F" w:rsidRPr="00A103D8">
        <w:t>VG</w:t>
      </w:r>
      <w:r w:rsidR="0023720F" w:rsidRPr="00A103D8">
        <w:t>，如果需要使用单独的卷组，则在此处选择新创建的卷组</w:t>
      </w:r>
      <w:r w:rsidR="0023720F" w:rsidRPr="00A103D8">
        <w:rPr>
          <w:rFonts w:hint="eastAsia"/>
        </w:rPr>
        <w:t>。若</w:t>
      </w:r>
      <w:r w:rsidR="00671925" w:rsidRPr="00A103D8">
        <w:t>CPS</w:t>
      </w:r>
      <w:r w:rsidR="0023720F" w:rsidRPr="00A103D8">
        <w:t>VG</w:t>
      </w:r>
      <w:proofErr w:type="gramStart"/>
      <w:r w:rsidR="0023720F" w:rsidRPr="00A103D8">
        <w:rPr>
          <w:rFonts w:hint="eastAsia"/>
        </w:rPr>
        <w:t>卷组</w:t>
      </w:r>
      <w:r w:rsidR="0023720F" w:rsidRPr="00A103D8">
        <w:t>容量</w:t>
      </w:r>
      <w:proofErr w:type="gramEnd"/>
      <w:r w:rsidR="0023720F" w:rsidRPr="00A103D8">
        <w:t>不</w:t>
      </w:r>
      <w:r w:rsidR="0023720F" w:rsidRPr="00A103D8">
        <w:rPr>
          <w:rFonts w:hint="eastAsia"/>
        </w:rPr>
        <w:t>足，则</w:t>
      </w:r>
      <w:proofErr w:type="gramStart"/>
      <w:r w:rsidR="0023720F" w:rsidRPr="00A103D8">
        <w:t>需创建</w:t>
      </w:r>
      <w:proofErr w:type="gramEnd"/>
      <w:r w:rsidR="0023720F" w:rsidRPr="00A103D8">
        <w:rPr>
          <w:rFonts w:hint="eastAsia"/>
        </w:rPr>
        <w:t>新</w:t>
      </w:r>
      <w:proofErr w:type="gramStart"/>
      <w:r w:rsidR="0023720F" w:rsidRPr="00A103D8">
        <w:t>的卷组</w:t>
      </w:r>
      <w:r w:rsidR="0023720F" w:rsidRPr="00A103D8">
        <w:rPr>
          <w:rFonts w:hint="eastAsia"/>
        </w:rPr>
        <w:t>进行</w:t>
      </w:r>
      <w:proofErr w:type="gramEnd"/>
      <w:r w:rsidR="0023720F" w:rsidRPr="00A103D8">
        <w:t>扩</w:t>
      </w:r>
      <w:r w:rsidR="0023720F" w:rsidRPr="00A103D8">
        <w:rPr>
          <w:rFonts w:hint="eastAsia"/>
        </w:rPr>
        <w:t>容，可</w:t>
      </w:r>
      <w:r w:rsidR="0023720F" w:rsidRPr="00A103D8">
        <w:t>单击</w:t>
      </w:r>
      <w:proofErr w:type="gramStart"/>
      <w:r w:rsidR="0023720F" w:rsidRPr="00A103D8">
        <w:t>卷组页</w:t>
      </w:r>
      <w:proofErr w:type="gramEnd"/>
      <w:r w:rsidR="0023720F" w:rsidRPr="00A103D8">
        <w:t>签中操作后面的</w:t>
      </w:r>
      <w:r w:rsidR="0023720F" w:rsidRPr="00A103D8">
        <w:rPr>
          <w:noProof/>
        </w:rPr>
        <w:drawing>
          <wp:inline distT="0" distB="0" distL="0" distR="0" wp14:anchorId="7A90E71B" wp14:editId="23FEF9EF">
            <wp:extent cx="293659" cy="266700"/>
            <wp:effectExtent l="0" t="0" r="0" b="0"/>
            <wp:docPr id="58" name="07B6D369-EB5F-4D8E-9720-E50930A8F8DA" descr="C:\Users\swx481473\AppData\Roaming\eSpace_Desktop\UserData\swx481473\imagefiles\07B6D369-EB5F-4D8E-9720-E50930A8F8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B6D369-EB5F-4D8E-9720-E50930A8F8DA" descr="C:\Users\swx481473\AppData\Roaming\eSpace_Desktop\UserData\swx481473\imagefiles\07B6D369-EB5F-4D8E-9720-E50930A8F8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003" cy="269737"/>
                    </a:xfrm>
                    <a:prstGeom prst="rect">
                      <a:avLst/>
                    </a:prstGeom>
                    <a:noFill/>
                    <a:ln>
                      <a:noFill/>
                    </a:ln>
                  </pic:spPr>
                </pic:pic>
              </a:graphicData>
            </a:graphic>
          </wp:inline>
        </w:drawing>
      </w:r>
      <w:r w:rsidR="0023720F" w:rsidRPr="00A103D8">
        <w:rPr>
          <w:rFonts w:hint="eastAsia"/>
        </w:rPr>
        <w:t>创建</w:t>
      </w:r>
      <w:r w:rsidR="0023720F" w:rsidRPr="00A103D8">
        <w:t>卷组</w:t>
      </w:r>
      <w:r w:rsidR="0023720F" w:rsidRPr="00A103D8">
        <w:rPr>
          <w:rFonts w:hint="eastAsia"/>
        </w:rPr>
        <w:t>，弹出“创建卷组”</w:t>
      </w:r>
      <w:r w:rsidR="0023720F" w:rsidRPr="00A103D8">
        <w:t>对话框</w:t>
      </w:r>
      <w:r w:rsidR="0023720F" w:rsidRPr="00A103D8">
        <w:rPr>
          <w:rFonts w:hint="eastAsia"/>
        </w:rPr>
        <w:t>，</w:t>
      </w:r>
      <w:proofErr w:type="gramStart"/>
      <w:r w:rsidR="0023720F" w:rsidRPr="00A103D8">
        <w:rPr>
          <w:rFonts w:hint="eastAsia"/>
        </w:rPr>
        <w:t>填写</w:t>
      </w:r>
      <w:r w:rsidR="0023720F" w:rsidRPr="00A103D8">
        <w:t>卷组名称</w:t>
      </w:r>
      <w:proofErr w:type="gramEnd"/>
      <w:r w:rsidR="0023720F" w:rsidRPr="00A103D8">
        <w:t>，选择磁盘。</w:t>
      </w:r>
      <w:r w:rsidR="0023720F" w:rsidRPr="00A103D8">
        <w:rPr>
          <w:rFonts w:hint="eastAsia"/>
        </w:rPr>
        <w:t>例如：</w:t>
      </w:r>
    </w:p>
    <w:p w14:paraId="2621DD42" w14:textId="448F61EC" w:rsidR="0023720F" w:rsidRPr="003E53CD" w:rsidRDefault="004E3DD4" w:rsidP="00C27B9F">
      <w:pPr>
        <w:pStyle w:val="1e"/>
      </w:pPr>
      <w:r w:rsidRPr="00C27B9F">
        <w:rPr>
          <w:noProof/>
        </w:rPr>
        <w:drawing>
          <wp:inline distT="0" distB="0" distL="0" distR="0" wp14:anchorId="1D3663C4" wp14:editId="332B3F38">
            <wp:extent cx="4048125" cy="2279013"/>
            <wp:effectExtent l="19050" t="19050" r="9525" b="266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3754" cy="2282182"/>
                    </a:xfrm>
                    <a:prstGeom prst="rect">
                      <a:avLst/>
                    </a:prstGeom>
                    <a:ln>
                      <a:solidFill>
                        <a:schemeClr val="tx1"/>
                      </a:solidFill>
                    </a:ln>
                  </pic:spPr>
                </pic:pic>
              </a:graphicData>
            </a:graphic>
          </wp:inline>
        </w:drawing>
      </w:r>
    </w:p>
    <w:p w14:paraId="25D1F662" w14:textId="5DC96E7A" w:rsidR="0023720F" w:rsidRPr="00A103D8" w:rsidRDefault="00E40932" w:rsidP="00A103D8">
      <w:pPr>
        <w:pStyle w:val="4a"/>
      </w:pPr>
      <w:r w:rsidRPr="00A103D8">
        <w:rPr>
          <w:noProof/>
        </w:rPr>
        <w:drawing>
          <wp:inline distT="0" distB="0" distL="0" distR="0" wp14:anchorId="4F762278" wp14:editId="02152D1D">
            <wp:extent cx="257143" cy="23809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143" cy="238095"/>
                    </a:xfrm>
                    <a:prstGeom prst="rect">
                      <a:avLst/>
                    </a:prstGeom>
                  </pic:spPr>
                </pic:pic>
              </a:graphicData>
            </a:graphic>
          </wp:inline>
        </w:drawing>
      </w:r>
      <w:r w:rsidR="0023720F" w:rsidRPr="00A103D8">
        <w:t>：</w:t>
      </w:r>
      <w:r w:rsidR="0023720F" w:rsidRPr="00A103D8">
        <w:rPr>
          <w:rFonts w:hint="eastAsia"/>
        </w:rPr>
        <w:t>参照</w:t>
      </w:r>
      <w:r w:rsidR="0023720F" w:rsidRPr="00A103D8">
        <w:t>图中进行填写。</w:t>
      </w:r>
      <w:r w:rsidR="001D6052">
        <w:rPr>
          <w:rFonts w:hint="eastAsia"/>
        </w:rPr>
        <w:t>如</w:t>
      </w:r>
      <w:r w:rsidR="001D6052">
        <w:t>设置过大则会导致格式化</w:t>
      </w:r>
      <w:r w:rsidR="001D6052">
        <w:rPr>
          <w:rFonts w:hint="eastAsia"/>
        </w:rPr>
        <w:t>过久</w:t>
      </w:r>
      <w:r w:rsidR="001D6052">
        <w:t>，</w:t>
      </w:r>
      <w:r w:rsidR="001D6052">
        <w:rPr>
          <w:rFonts w:hint="eastAsia"/>
        </w:rPr>
        <w:t>过小会</w:t>
      </w:r>
      <w:r w:rsidR="001D6052">
        <w:t>导致空间不足</w:t>
      </w:r>
      <w:r w:rsidR="0023720F" w:rsidRPr="00A103D8">
        <w:rPr>
          <w:rFonts w:hint="eastAsia"/>
        </w:rPr>
        <w:t>。</w:t>
      </w:r>
    </w:p>
    <w:p w14:paraId="02E5E619" w14:textId="4EBC673A" w:rsidR="0023720F" w:rsidRPr="00A103D8" w:rsidRDefault="00E40932" w:rsidP="00A103D8">
      <w:pPr>
        <w:pStyle w:val="4a"/>
      </w:pPr>
      <w:r w:rsidRPr="00A103D8">
        <w:rPr>
          <w:noProof/>
        </w:rPr>
        <w:drawing>
          <wp:inline distT="0" distB="0" distL="0" distR="0" wp14:anchorId="57AAFE19" wp14:editId="55E2DE9F">
            <wp:extent cx="247619" cy="247619"/>
            <wp:effectExtent l="0" t="0" r="63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619" cy="247619"/>
                    </a:xfrm>
                    <a:prstGeom prst="rect">
                      <a:avLst/>
                    </a:prstGeom>
                  </pic:spPr>
                </pic:pic>
              </a:graphicData>
            </a:graphic>
          </wp:inline>
        </w:drawing>
      </w:r>
      <w:r w:rsidR="0023720F" w:rsidRPr="00A103D8">
        <w:t>：单击</w:t>
      </w:r>
      <w:r w:rsidR="0023720F" w:rsidRPr="00A103D8">
        <w:rPr>
          <w:noProof/>
        </w:rPr>
        <w:drawing>
          <wp:inline distT="0" distB="0" distL="0" distR="0" wp14:anchorId="616D862A" wp14:editId="41C0D8A4">
            <wp:extent cx="304800" cy="304800"/>
            <wp:effectExtent l="0" t="0" r="0" b="0"/>
            <wp:docPr id="85" name="图片 85" descr="http://support.huawei.com/hdx/pages/DOC1000262725YZF0919M/02/DOC1000262725YZF0919M/02/resources/06_stack/soft_inst/fig/fig_it_63_23_100016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upport.huawei.com/hdx/pages/DOC1000262725YZF0919M/02/DOC1000262725YZF0919M/02/resources/06_stack/soft_inst/fig/fig_it_63_23_100016_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23720F" w:rsidRPr="00A103D8">
        <w:t>，在弹出的对话框中单击</w:t>
      </w:r>
      <w:r w:rsidR="00A103D8" w:rsidRPr="00A103D8">
        <w:rPr>
          <w:rFonts w:hint="eastAsia"/>
        </w:rPr>
        <w:t>“</w:t>
      </w:r>
      <w:r w:rsidR="0023720F" w:rsidRPr="00A103D8">
        <w:t>确定</w:t>
      </w:r>
      <w:r w:rsidR="00A103D8" w:rsidRPr="00A103D8">
        <w:rPr>
          <w:rFonts w:hint="eastAsia"/>
        </w:rPr>
        <w:t>”</w:t>
      </w:r>
      <w:r w:rsidR="0023720F" w:rsidRPr="00A103D8">
        <w:t>。提交配置后，配置生效还需要等待一段时间，待提示配置已生效后则表示配置成功</w:t>
      </w:r>
      <w:r w:rsidR="0023720F" w:rsidRPr="00A103D8">
        <w:rPr>
          <w:rFonts w:hint="eastAsia"/>
        </w:rPr>
        <w:t>。</w:t>
      </w:r>
    </w:p>
    <w:p w14:paraId="79913F90" w14:textId="77777777" w:rsidR="0023720F" w:rsidRPr="00152C9C" w:rsidRDefault="0023720F" w:rsidP="00152C9C">
      <w:pPr>
        <w:pStyle w:val="3"/>
      </w:pPr>
      <w:bookmarkStart w:id="89" w:name="_Toc497466099"/>
      <w:bookmarkStart w:id="90" w:name="_Toc500505178"/>
      <w:r w:rsidRPr="00152C9C">
        <w:rPr>
          <w:rFonts w:hint="eastAsia"/>
        </w:rPr>
        <w:t>配置</w:t>
      </w:r>
      <w:r w:rsidRPr="00152C9C">
        <w:t>域名</w:t>
      </w:r>
      <w:bookmarkEnd w:id="89"/>
      <w:bookmarkEnd w:id="90"/>
    </w:p>
    <w:p w14:paraId="54407C29" w14:textId="2416F4EB" w:rsidR="0023720F" w:rsidRDefault="0023720F" w:rsidP="00152C9C">
      <w:pPr>
        <w:pStyle w:val="30"/>
      </w:pPr>
      <w:r w:rsidRPr="002C2A9D">
        <w:t>在已登录的</w:t>
      </w:r>
      <w:r>
        <w:t>FusionSphere OpenStack</w:t>
      </w:r>
      <w:r>
        <w:t>安装部署界面，选择</w:t>
      </w:r>
      <w:r w:rsidR="00737A7A" w:rsidRPr="00204494">
        <w:rPr>
          <w:rStyle w:val="menucascade"/>
          <w:rFonts w:ascii="华文细黑" w:hAnsi="华文细黑"/>
        </w:rPr>
        <w:t>“</w:t>
      </w:r>
      <w:r>
        <w:t>配置</w:t>
      </w:r>
      <w:r>
        <w:t>——</w:t>
      </w:r>
      <w:r>
        <w:t>系统</w:t>
      </w:r>
      <w:r w:rsidR="00737A7A">
        <w:rPr>
          <w:rFonts w:hint="eastAsia"/>
        </w:rPr>
        <w:t>”</w:t>
      </w:r>
      <w:r>
        <w:t>。</w:t>
      </w:r>
    </w:p>
    <w:p w14:paraId="48E80CAE" w14:textId="050B3E7E" w:rsidR="0023720F" w:rsidRDefault="0023720F" w:rsidP="00152C9C">
      <w:pPr>
        <w:pStyle w:val="30"/>
      </w:pPr>
      <w:r w:rsidRPr="006751DF">
        <w:t>单击</w:t>
      </w:r>
      <w:r w:rsidR="00737A7A" w:rsidRPr="00204494">
        <w:rPr>
          <w:rStyle w:val="menucascade"/>
          <w:rFonts w:ascii="华文细黑" w:hAnsi="华文细黑"/>
        </w:rPr>
        <w:t>“</w:t>
      </w:r>
      <w:r w:rsidRPr="006751DF">
        <w:t>域名修改</w:t>
      </w:r>
      <w:r w:rsidR="00737A7A">
        <w:rPr>
          <w:rFonts w:hint="eastAsia"/>
        </w:rPr>
        <w:t>”</w:t>
      </w:r>
      <w:r w:rsidRPr="006751DF">
        <w:t>。</w:t>
      </w:r>
    </w:p>
    <w:p w14:paraId="093B5C9C" w14:textId="5E72AF9A" w:rsidR="0023720F" w:rsidRPr="006751DF" w:rsidRDefault="0023720F" w:rsidP="00152C9C">
      <w:pPr>
        <w:pStyle w:val="30"/>
      </w:pPr>
      <w:r w:rsidRPr="006751DF">
        <w:rPr>
          <w:rFonts w:cs="宋体" w:hint="eastAsia"/>
          <w:noProof/>
        </w:rPr>
        <w:t>在</w:t>
      </w:r>
      <w:r w:rsidRPr="006751DF">
        <w:rPr>
          <w:rFonts w:cs="宋体"/>
          <w:noProof/>
        </w:rPr>
        <w:t>展开的</w:t>
      </w:r>
      <w:r w:rsidR="00737A7A" w:rsidRPr="00204494">
        <w:rPr>
          <w:rStyle w:val="menucascade"/>
          <w:rFonts w:ascii="华文细黑" w:hAnsi="华文细黑"/>
        </w:rPr>
        <w:t>“</w:t>
      </w:r>
      <w:r w:rsidRPr="006751DF">
        <w:rPr>
          <w:rFonts w:cs="宋体" w:hint="eastAsia"/>
          <w:noProof/>
        </w:rPr>
        <w:t>域名修改</w:t>
      </w:r>
      <w:r w:rsidR="00737A7A">
        <w:rPr>
          <w:rFonts w:hint="eastAsia"/>
        </w:rPr>
        <w:t>”</w:t>
      </w:r>
      <w:r w:rsidRPr="006751DF">
        <w:rPr>
          <w:rFonts w:cs="宋体" w:hint="eastAsia"/>
          <w:noProof/>
        </w:rPr>
        <w:t>框</w:t>
      </w:r>
      <w:r w:rsidRPr="006751DF">
        <w:rPr>
          <w:rFonts w:cs="宋体"/>
          <w:noProof/>
        </w:rPr>
        <w:t>中，</w:t>
      </w:r>
      <w:r w:rsidRPr="006751DF">
        <w:rPr>
          <w:rFonts w:cs="宋体" w:hint="eastAsia"/>
          <w:noProof/>
        </w:rPr>
        <w:t>单击</w:t>
      </w:r>
      <w:r>
        <w:rPr>
          <w:noProof/>
        </w:rPr>
        <w:drawing>
          <wp:inline distT="0" distB="0" distL="0" distR="0" wp14:anchorId="1E43EE30" wp14:editId="2F155C6A">
            <wp:extent cx="733333" cy="247619"/>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333" cy="247619"/>
                    </a:xfrm>
                    <a:prstGeom prst="rect">
                      <a:avLst/>
                    </a:prstGeom>
                  </pic:spPr>
                </pic:pic>
              </a:graphicData>
            </a:graphic>
          </wp:inline>
        </w:drawing>
      </w:r>
      <w:r>
        <w:rPr>
          <w:rFonts w:cs="宋体" w:hint="eastAsia"/>
          <w:noProof/>
        </w:rPr>
        <w:t>。</w:t>
      </w:r>
    </w:p>
    <w:p w14:paraId="455C87A4" w14:textId="5709342C" w:rsidR="0023720F" w:rsidRPr="00152C9C" w:rsidRDefault="0023720F" w:rsidP="00152C9C">
      <w:pPr>
        <w:pStyle w:val="1e"/>
      </w:pPr>
      <w:r w:rsidRPr="00152C9C">
        <w:rPr>
          <w:rFonts w:hint="eastAsia"/>
        </w:rPr>
        <w:t>弹出</w:t>
      </w:r>
      <w:r w:rsidR="00737A7A" w:rsidRPr="00204494">
        <w:rPr>
          <w:rStyle w:val="menucascade"/>
          <w:rFonts w:ascii="华文细黑" w:hAnsi="华文细黑"/>
        </w:rPr>
        <w:t>“</w:t>
      </w:r>
      <w:r w:rsidR="00737A7A" w:rsidRPr="006751DF">
        <w:rPr>
          <w:rFonts w:cs="宋体" w:hint="eastAsia"/>
          <w:noProof/>
        </w:rPr>
        <w:t>域名修改</w:t>
      </w:r>
      <w:r w:rsidR="00737A7A">
        <w:rPr>
          <w:rFonts w:hint="eastAsia"/>
        </w:rPr>
        <w:t>”</w:t>
      </w:r>
      <w:r w:rsidRPr="00152C9C">
        <w:rPr>
          <w:rFonts w:hint="eastAsia"/>
        </w:rPr>
        <w:t>对话框</w:t>
      </w:r>
      <w:r w:rsidRPr="00152C9C">
        <w:t>。</w:t>
      </w:r>
    </w:p>
    <w:p w14:paraId="09CC768C" w14:textId="413E95B9" w:rsidR="0023720F" w:rsidRDefault="0023720F" w:rsidP="00152C9C">
      <w:pPr>
        <w:pStyle w:val="30"/>
        <w:rPr>
          <w:noProof/>
        </w:rPr>
      </w:pPr>
      <w:r w:rsidRPr="009E6E9E">
        <w:rPr>
          <w:rFonts w:hint="eastAsia"/>
          <w:noProof/>
        </w:rPr>
        <w:t>在</w:t>
      </w:r>
      <w:r w:rsidR="00737A7A" w:rsidRPr="00204494">
        <w:rPr>
          <w:rStyle w:val="menucascade"/>
          <w:rFonts w:ascii="华文细黑" w:hAnsi="华文细黑"/>
        </w:rPr>
        <w:t>“</w:t>
      </w:r>
      <w:r w:rsidR="00737A7A" w:rsidRPr="006751DF">
        <w:rPr>
          <w:rFonts w:cs="宋体" w:hint="eastAsia"/>
          <w:noProof/>
        </w:rPr>
        <w:t>域名修改</w:t>
      </w:r>
      <w:r w:rsidR="00737A7A">
        <w:rPr>
          <w:rFonts w:hint="eastAsia"/>
        </w:rPr>
        <w:t>”</w:t>
      </w:r>
      <w:r w:rsidRPr="009E6E9E">
        <w:rPr>
          <w:rFonts w:hint="eastAsia"/>
          <w:noProof/>
        </w:rPr>
        <w:t>对话框</w:t>
      </w:r>
      <w:r w:rsidRPr="009E6E9E">
        <w:rPr>
          <w:noProof/>
        </w:rPr>
        <w:t>中，填写</w:t>
      </w:r>
      <w:r w:rsidRPr="009E6E9E">
        <w:rPr>
          <w:rFonts w:hint="eastAsia"/>
          <w:noProof/>
        </w:rPr>
        <w:t>相关</w:t>
      </w:r>
      <w:r w:rsidRPr="009E6E9E">
        <w:rPr>
          <w:noProof/>
        </w:rPr>
        <w:t>参数。</w:t>
      </w:r>
    </w:p>
    <w:p w14:paraId="03EC95C8" w14:textId="77777777" w:rsidR="0023720F" w:rsidRPr="00805096" w:rsidRDefault="0023720F" w:rsidP="00152C9C">
      <w:pPr>
        <w:pStyle w:val="1e"/>
        <w:rPr>
          <w:rFonts w:cs="宋体"/>
          <w:noProof/>
          <w:kern w:val="0"/>
        </w:rPr>
      </w:pPr>
      <w:r>
        <w:rPr>
          <w:noProof/>
        </w:rPr>
        <w:lastRenderedPageBreak/>
        <w:drawing>
          <wp:inline distT="0" distB="0" distL="0" distR="0" wp14:anchorId="61871217" wp14:editId="66B63BC6">
            <wp:extent cx="4582354" cy="3981450"/>
            <wp:effectExtent l="0" t="0" r="889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5675" cy="3984336"/>
                    </a:xfrm>
                    <a:prstGeom prst="rect">
                      <a:avLst/>
                    </a:prstGeom>
                  </pic:spPr>
                </pic:pic>
              </a:graphicData>
            </a:graphic>
          </wp:inline>
        </w:drawing>
      </w:r>
    </w:p>
    <w:p w14:paraId="263AC09F" w14:textId="3939E843" w:rsidR="0023720F" w:rsidRPr="009E6E9E" w:rsidRDefault="0023720F" w:rsidP="00152C9C">
      <w:pPr>
        <w:pStyle w:val="4a"/>
      </w:pPr>
      <w:r w:rsidRPr="009E6E9E">
        <w:rPr>
          <w:rFonts w:hint="eastAsia"/>
        </w:rPr>
        <w:t>本地</w:t>
      </w:r>
      <w:r w:rsidRPr="009E6E9E">
        <w:t>：格式为</w:t>
      </w:r>
      <w:r w:rsidRPr="000F2C6A">
        <w:rPr>
          <w:rFonts w:hint="eastAsia"/>
          <w:b/>
        </w:rPr>
        <w:t>az1.dc1.</w:t>
      </w:r>
      <w:r w:rsidRPr="000F2C6A">
        <w:rPr>
          <w:b/>
        </w:rPr>
        <w:t xml:space="preserve"> domainname.com</w:t>
      </w:r>
    </w:p>
    <w:p w14:paraId="36FC589F" w14:textId="7D902A27" w:rsidR="0023720F" w:rsidRPr="000F2C6A" w:rsidRDefault="0023720F" w:rsidP="00152C9C">
      <w:pPr>
        <w:pStyle w:val="4a"/>
        <w:rPr>
          <w:b/>
        </w:rPr>
      </w:pPr>
      <w:r w:rsidRPr="009E6E9E">
        <w:t>Keystone:</w:t>
      </w:r>
      <w:r w:rsidRPr="009E6E9E">
        <w:rPr>
          <w:rFonts w:hint="eastAsia"/>
        </w:rPr>
        <w:t>格式</w:t>
      </w:r>
      <w:r w:rsidRPr="009E6E9E">
        <w:t>为</w:t>
      </w:r>
      <w:r w:rsidRPr="000F2C6A">
        <w:rPr>
          <w:rFonts w:hint="eastAsia"/>
          <w:b/>
        </w:rPr>
        <w:t>az1.dc1.</w:t>
      </w:r>
      <w:r w:rsidRPr="000F2C6A">
        <w:rPr>
          <w:b/>
        </w:rPr>
        <w:t>domainname.com:443</w:t>
      </w:r>
    </w:p>
    <w:p w14:paraId="09E0A2D5" w14:textId="1EAE15E0" w:rsidR="0023720F" w:rsidRPr="009E6E9E" w:rsidRDefault="0023720F" w:rsidP="00152C9C">
      <w:pPr>
        <w:pStyle w:val="4a"/>
      </w:pPr>
      <w:r w:rsidRPr="009E6E9E">
        <w:t>Glance:</w:t>
      </w:r>
      <w:r w:rsidRPr="009E6E9E">
        <w:rPr>
          <w:rFonts w:hint="eastAsia"/>
        </w:rPr>
        <w:t>格式</w:t>
      </w:r>
      <w:r w:rsidRPr="009E6E9E">
        <w:t>为</w:t>
      </w:r>
      <w:r w:rsidRPr="000F2C6A">
        <w:rPr>
          <w:rFonts w:hint="eastAsia"/>
          <w:b/>
        </w:rPr>
        <w:t>az1.dc1.</w:t>
      </w:r>
      <w:r w:rsidRPr="000F2C6A">
        <w:rPr>
          <w:b/>
        </w:rPr>
        <w:t>domainname.com:443</w:t>
      </w:r>
    </w:p>
    <w:p w14:paraId="09D37B68" w14:textId="178A0805" w:rsidR="0023720F" w:rsidRPr="009E6E9E" w:rsidRDefault="0023720F" w:rsidP="00152C9C">
      <w:pPr>
        <w:pStyle w:val="4a"/>
      </w:pPr>
      <w:r>
        <w:t>OpenStack</w:t>
      </w:r>
      <w:r w:rsidRPr="009E6E9E">
        <w:rPr>
          <w:rFonts w:hint="eastAsia"/>
        </w:rPr>
        <w:t>可用域</w:t>
      </w:r>
      <w:r w:rsidRPr="009E6E9E">
        <w:t>：</w:t>
      </w:r>
      <w:r w:rsidRPr="000F2C6A">
        <w:rPr>
          <w:rFonts w:hint="eastAsia"/>
          <w:b/>
        </w:rPr>
        <w:t>az</w:t>
      </w:r>
      <w:r w:rsidRPr="000F2C6A">
        <w:rPr>
          <w:b/>
        </w:rPr>
        <w:t>1.dc1</w:t>
      </w:r>
    </w:p>
    <w:p w14:paraId="1131F6D6" w14:textId="256272E6" w:rsidR="0023720F" w:rsidRPr="000F2C6A" w:rsidRDefault="0023720F" w:rsidP="00152C9C">
      <w:pPr>
        <w:pStyle w:val="4a"/>
        <w:rPr>
          <w:b/>
        </w:rPr>
      </w:pPr>
      <w:r w:rsidRPr="009E6E9E">
        <w:t>DNS</w:t>
      </w:r>
      <w:r w:rsidRPr="009E6E9E">
        <w:rPr>
          <w:rFonts w:hint="eastAsia"/>
        </w:rPr>
        <w:t>域名</w:t>
      </w:r>
      <w:r w:rsidRPr="009E6E9E">
        <w:t>：</w:t>
      </w:r>
      <w:r w:rsidRPr="000F2C6A">
        <w:rPr>
          <w:rFonts w:hint="eastAsia"/>
          <w:b/>
        </w:rPr>
        <w:t>az</w:t>
      </w:r>
      <w:r w:rsidRPr="000F2C6A">
        <w:rPr>
          <w:b/>
        </w:rPr>
        <w:t>1.dc1.domainname.com</w:t>
      </w:r>
    </w:p>
    <w:p w14:paraId="44D7301B" w14:textId="4CDE952E" w:rsidR="0023720F" w:rsidRDefault="0023720F" w:rsidP="00152C9C">
      <w:pPr>
        <w:pStyle w:val="4a"/>
      </w:pPr>
      <w:r w:rsidRPr="009E6E9E">
        <w:t>IP</w:t>
      </w:r>
      <w:r w:rsidRPr="009E6E9E">
        <w:rPr>
          <w:rFonts w:hint="eastAsia"/>
        </w:rPr>
        <w:t>地址</w:t>
      </w:r>
      <w:r w:rsidRPr="009E6E9E">
        <w:t>：反向代理中</w:t>
      </w:r>
      <w:r w:rsidRPr="009E6E9E">
        <w:rPr>
          <w:rFonts w:hint="eastAsia"/>
        </w:rPr>
        <w:t>External</w:t>
      </w:r>
      <w:r w:rsidRPr="009E6E9E">
        <w:t xml:space="preserve"> API</w:t>
      </w:r>
      <w:r w:rsidRPr="009E6E9E">
        <w:rPr>
          <w:rFonts w:hint="eastAsia"/>
        </w:rPr>
        <w:t>所</w:t>
      </w:r>
      <w:r w:rsidRPr="009E6E9E">
        <w:t>对应的地址</w:t>
      </w:r>
    </w:p>
    <w:p w14:paraId="0E5D56C6" w14:textId="3B745C8A" w:rsidR="0023720F" w:rsidRPr="009E6E9E" w:rsidRDefault="0023720F" w:rsidP="00152C9C">
      <w:pPr>
        <w:pStyle w:val="30"/>
      </w:pPr>
      <w:r>
        <w:rPr>
          <w:rFonts w:hint="eastAsia"/>
        </w:rPr>
        <w:t>单击</w:t>
      </w:r>
      <w:r w:rsidR="00737A7A" w:rsidRPr="00204494">
        <w:rPr>
          <w:rStyle w:val="menucascade"/>
          <w:rFonts w:ascii="华文细黑" w:hAnsi="华文细黑"/>
        </w:rPr>
        <w:t>“</w:t>
      </w:r>
      <w:r>
        <w:rPr>
          <w:rFonts w:hint="eastAsia"/>
        </w:rPr>
        <w:t>提交</w:t>
      </w:r>
      <w:r w:rsidR="00737A7A">
        <w:rPr>
          <w:rFonts w:hint="eastAsia"/>
        </w:rPr>
        <w:t>”</w:t>
      </w:r>
      <w:r>
        <w:rPr>
          <w:rFonts w:hint="eastAsia"/>
        </w:rPr>
        <w:t>。</w:t>
      </w:r>
    </w:p>
    <w:p w14:paraId="1A344AE3" w14:textId="77777777" w:rsidR="0023720F" w:rsidRPr="00152C9C" w:rsidRDefault="0023720F" w:rsidP="00152C9C">
      <w:pPr>
        <w:pStyle w:val="3"/>
      </w:pPr>
      <w:bookmarkStart w:id="91" w:name="_Toc497466100"/>
      <w:bookmarkStart w:id="92" w:name="_Toc500505179"/>
      <w:r w:rsidRPr="00152C9C">
        <w:rPr>
          <w:rFonts w:hint="eastAsia"/>
        </w:rPr>
        <w:t>配置</w:t>
      </w:r>
      <w:r w:rsidRPr="00152C9C">
        <w:rPr>
          <w:rFonts w:hint="eastAsia"/>
        </w:rPr>
        <w:t>OpenStack</w:t>
      </w:r>
      <w:r w:rsidRPr="00152C9C">
        <w:t>(Glance/Cinder</w:t>
      </w:r>
      <w:r w:rsidRPr="00152C9C">
        <w:rPr>
          <w:rFonts w:hint="eastAsia"/>
        </w:rPr>
        <w:t>等</w:t>
      </w:r>
      <w:r w:rsidRPr="00152C9C">
        <w:t>各组件</w:t>
      </w:r>
      <w:r w:rsidRPr="00152C9C">
        <w:t>)</w:t>
      </w:r>
      <w:bookmarkEnd w:id="91"/>
      <w:bookmarkEnd w:id="92"/>
    </w:p>
    <w:p w14:paraId="6329A3C1" w14:textId="77777777" w:rsidR="0023720F" w:rsidRPr="00152C9C" w:rsidRDefault="0023720F" w:rsidP="00152C9C">
      <w:pPr>
        <w:pStyle w:val="4"/>
        <w:rPr>
          <w:rFonts w:hint="default"/>
        </w:rPr>
      </w:pPr>
      <w:r w:rsidRPr="00152C9C">
        <w:t>操作场景</w:t>
      </w:r>
    </w:p>
    <w:p w14:paraId="4F7C1348" w14:textId="77777777" w:rsidR="0023720F" w:rsidRPr="007A7E74" w:rsidRDefault="0023720F" w:rsidP="00152C9C">
      <w:pPr>
        <w:pStyle w:val="4a"/>
      </w:pPr>
      <w:r w:rsidRPr="007A7E74">
        <w:t>使用</w:t>
      </w:r>
      <w:r w:rsidRPr="007A7E74">
        <w:t xml:space="preserve">FusionSphere </w:t>
      </w:r>
      <w:r>
        <w:t>OpenStack</w:t>
      </w:r>
      <w:r w:rsidRPr="007A7E74">
        <w:t>安装部署界面完成</w:t>
      </w:r>
      <w:r w:rsidRPr="007A7E74">
        <w:t xml:space="preserve">FusionSphere </w:t>
      </w:r>
      <w:r>
        <w:t>OpenStack</w:t>
      </w:r>
      <w:r w:rsidRPr="007A7E74">
        <w:t>安装部署后，</w:t>
      </w:r>
      <w:proofErr w:type="gramStart"/>
      <w:r w:rsidRPr="007A7E74">
        <w:t>参考此</w:t>
      </w:r>
      <w:proofErr w:type="gramEnd"/>
      <w:r w:rsidRPr="007A7E74">
        <w:t>章节配置</w:t>
      </w:r>
      <w:r w:rsidRPr="007A7E74">
        <w:t xml:space="preserve">FusionSphere </w:t>
      </w:r>
      <w:r>
        <w:t>OpenStack</w:t>
      </w:r>
      <w:r w:rsidRPr="007A7E74">
        <w:t>中的服务</w:t>
      </w:r>
      <w:r w:rsidRPr="007A7E74">
        <w:rPr>
          <w:rFonts w:hint="eastAsia"/>
        </w:rPr>
        <w:t>。</w:t>
      </w:r>
    </w:p>
    <w:p w14:paraId="65FC87C5" w14:textId="77777777" w:rsidR="0023720F" w:rsidRPr="00152C9C" w:rsidRDefault="0023720F" w:rsidP="00152C9C">
      <w:pPr>
        <w:pStyle w:val="4"/>
        <w:rPr>
          <w:rFonts w:hint="default"/>
        </w:rPr>
      </w:pPr>
      <w:r w:rsidRPr="00152C9C">
        <w:t>前提</w:t>
      </w:r>
      <w:r w:rsidRPr="00152C9C">
        <w:rPr>
          <w:rFonts w:hint="default"/>
        </w:rPr>
        <w:t>条件</w:t>
      </w:r>
    </w:p>
    <w:p w14:paraId="23F18FDF" w14:textId="77777777" w:rsidR="0023720F" w:rsidRPr="00E11C42" w:rsidRDefault="0023720F" w:rsidP="00152C9C">
      <w:pPr>
        <w:pStyle w:val="4a"/>
      </w:pPr>
      <w:r w:rsidRPr="00E11C42">
        <w:rPr>
          <w:rFonts w:hint="eastAsia"/>
        </w:rPr>
        <w:t>已完成所有主机的安装</w:t>
      </w:r>
      <w:r w:rsidRPr="00E11C42">
        <w:t>。</w:t>
      </w:r>
    </w:p>
    <w:p w14:paraId="052928CB" w14:textId="77777777" w:rsidR="0023720F" w:rsidRPr="00E11C42" w:rsidRDefault="0023720F" w:rsidP="00152C9C">
      <w:pPr>
        <w:pStyle w:val="4a"/>
      </w:pPr>
      <w:r w:rsidRPr="00E11C42">
        <w:rPr>
          <w:rFonts w:hint="eastAsia"/>
        </w:rPr>
        <w:t>已完成</w:t>
      </w:r>
      <w:r w:rsidRPr="00E11C42">
        <w:t xml:space="preserve">FusionSphere </w:t>
      </w:r>
      <w:r>
        <w:t>OpenStack</w:t>
      </w:r>
      <w:r w:rsidRPr="00E11C42">
        <w:rPr>
          <w:rFonts w:hint="eastAsia"/>
        </w:rPr>
        <w:t>的安装部署</w:t>
      </w:r>
      <w:r w:rsidRPr="00E11C42">
        <w:t>。</w:t>
      </w:r>
    </w:p>
    <w:p w14:paraId="170EB1DD" w14:textId="77777777" w:rsidR="0023720F" w:rsidRPr="00E11C42" w:rsidRDefault="0023720F" w:rsidP="00152C9C">
      <w:pPr>
        <w:pStyle w:val="4a"/>
      </w:pPr>
      <w:r w:rsidRPr="00E11C42">
        <w:rPr>
          <w:rFonts w:hint="eastAsia"/>
        </w:rPr>
        <w:t>已完成</w:t>
      </w:r>
      <w:r w:rsidRPr="00E11C42">
        <w:t>Keystone</w:t>
      </w:r>
      <w:r w:rsidRPr="00E11C42">
        <w:rPr>
          <w:rFonts w:hint="eastAsia"/>
        </w:rPr>
        <w:t>的对接</w:t>
      </w:r>
      <w:r w:rsidRPr="00E11C42">
        <w:t>。</w:t>
      </w:r>
    </w:p>
    <w:p w14:paraId="29CA3504" w14:textId="77777777" w:rsidR="0023720F" w:rsidRPr="00152C9C" w:rsidRDefault="0023720F" w:rsidP="00152C9C">
      <w:pPr>
        <w:pStyle w:val="4"/>
        <w:rPr>
          <w:rFonts w:hint="default"/>
        </w:rPr>
      </w:pPr>
      <w:r w:rsidRPr="00152C9C">
        <w:lastRenderedPageBreak/>
        <w:t>操作</w:t>
      </w:r>
      <w:r w:rsidRPr="00152C9C">
        <w:rPr>
          <w:rFonts w:hint="default"/>
        </w:rPr>
        <w:t>步骤</w:t>
      </w:r>
    </w:p>
    <w:p w14:paraId="4D60AA1A" w14:textId="77777777" w:rsidR="0023720F" w:rsidRPr="00152C9C" w:rsidRDefault="0023720F" w:rsidP="00152C9C">
      <w:pPr>
        <w:pStyle w:val="5"/>
        <w:rPr>
          <w:rFonts w:hint="default"/>
        </w:rPr>
      </w:pPr>
      <w:r w:rsidRPr="00152C9C">
        <w:t>配置</w:t>
      </w:r>
      <w:r w:rsidRPr="00152C9C">
        <w:t>G</w:t>
      </w:r>
      <w:r w:rsidRPr="00152C9C">
        <w:rPr>
          <w:rFonts w:hint="default"/>
        </w:rPr>
        <w:t>lance</w:t>
      </w:r>
    </w:p>
    <w:p w14:paraId="106A8482" w14:textId="719F3D2C" w:rsidR="0023720F" w:rsidRDefault="0023720F" w:rsidP="00152C9C">
      <w:pPr>
        <w:pStyle w:val="30"/>
      </w:pPr>
      <w:r w:rsidRPr="00E11C42">
        <w:t>在已登录的</w:t>
      </w:r>
      <w:r w:rsidRPr="00E11C42">
        <w:t xml:space="preserve">FusionSphere </w:t>
      </w:r>
      <w:r>
        <w:t>OpenStack</w:t>
      </w:r>
      <w:r w:rsidRPr="00E11C42">
        <w:t>安装部署界面，选择</w:t>
      </w:r>
      <w:r w:rsidR="00737A7A" w:rsidRPr="00204494">
        <w:rPr>
          <w:rStyle w:val="menucascade"/>
          <w:rFonts w:ascii="华文细黑" w:hAnsi="华文细黑"/>
        </w:rPr>
        <w:t>“</w:t>
      </w:r>
      <w:r w:rsidRPr="00E11C42">
        <w:t>配置</w:t>
      </w:r>
      <w:r>
        <w:t>——OpenStack</w:t>
      </w:r>
      <w:r w:rsidR="00737A7A">
        <w:rPr>
          <w:rFonts w:hint="eastAsia"/>
        </w:rPr>
        <w:t>”</w:t>
      </w:r>
      <w:r w:rsidRPr="00E11C42">
        <w:t>，进入配置</w:t>
      </w:r>
      <w:r>
        <w:t>OpenStack</w:t>
      </w:r>
      <w:r w:rsidRPr="00E11C42">
        <w:t>界面。</w:t>
      </w:r>
    </w:p>
    <w:p w14:paraId="4331BD7D" w14:textId="77777777" w:rsidR="0023720F" w:rsidRDefault="0023720F" w:rsidP="00152C9C">
      <w:pPr>
        <w:pStyle w:val="30"/>
      </w:pPr>
      <w:r w:rsidRPr="00E11C42">
        <w:t>参照下图执行操作，配置</w:t>
      </w:r>
      <w:r w:rsidRPr="00E11C42">
        <w:t>Glance</w:t>
      </w:r>
      <w:r w:rsidRPr="00E11C42">
        <w:t>相关参数。</w:t>
      </w:r>
    </w:p>
    <w:p w14:paraId="663F42BE" w14:textId="4CE6A55D" w:rsidR="0023720F" w:rsidRDefault="00B30412" w:rsidP="00152C9C">
      <w:pPr>
        <w:pStyle w:val="1e"/>
      </w:pPr>
      <w:r>
        <w:rPr>
          <w:noProof/>
        </w:rPr>
        <w:drawing>
          <wp:inline distT="0" distB="0" distL="0" distR="0" wp14:anchorId="4762BB4C" wp14:editId="7433C905">
            <wp:extent cx="5454000" cy="1163460"/>
            <wp:effectExtent l="19050" t="19050" r="13970" b="177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4000" cy="1163460"/>
                    </a:xfrm>
                    <a:prstGeom prst="rect">
                      <a:avLst/>
                    </a:prstGeom>
                    <a:ln>
                      <a:solidFill>
                        <a:schemeClr val="tx1"/>
                      </a:solidFill>
                    </a:ln>
                  </pic:spPr>
                </pic:pic>
              </a:graphicData>
            </a:graphic>
          </wp:inline>
        </w:drawing>
      </w:r>
    </w:p>
    <w:p w14:paraId="23F0672A" w14:textId="7C0FE913" w:rsidR="0023720F" w:rsidRPr="002D4572" w:rsidRDefault="00E40932" w:rsidP="00152C9C">
      <w:pPr>
        <w:pStyle w:val="4a"/>
      </w:pPr>
      <w:r>
        <w:rPr>
          <w:noProof/>
        </w:rPr>
        <w:drawing>
          <wp:inline distT="0" distB="0" distL="0" distR="0" wp14:anchorId="096D66BB" wp14:editId="450ACBE8">
            <wp:extent cx="266667" cy="209524"/>
            <wp:effectExtent l="0" t="0" r="635"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667" cy="209524"/>
                    </a:xfrm>
                    <a:prstGeom prst="rect">
                      <a:avLst/>
                    </a:prstGeom>
                  </pic:spPr>
                </pic:pic>
              </a:graphicData>
            </a:graphic>
          </wp:inline>
        </w:drawing>
      </w:r>
      <w:r w:rsidR="0023720F" w:rsidRPr="002D4572">
        <w:rPr>
          <w:rFonts w:hint="eastAsia"/>
        </w:rPr>
        <w:t>：选择</w:t>
      </w:r>
      <w:r w:rsidR="00737A7A" w:rsidRPr="00204494">
        <w:rPr>
          <w:rStyle w:val="menucascade"/>
          <w:rFonts w:ascii="华文细黑" w:hAnsi="华文细黑"/>
        </w:rPr>
        <w:t>“</w:t>
      </w:r>
      <w:r w:rsidR="0023720F" w:rsidRPr="002D4572">
        <w:t>Glance</w:t>
      </w:r>
      <w:r w:rsidR="00737A7A">
        <w:rPr>
          <w:rFonts w:hint="eastAsia"/>
        </w:rPr>
        <w:t>”</w:t>
      </w:r>
      <w:r w:rsidR="00EF382F">
        <w:rPr>
          <w:rFonts w:hint="eastAsia"/>
        </w:rPr>
        <w:t>。</w:t>
      </w:r>
    </w:p>
    <w:p w14:paraId="58B27E90" w14:textId="35991C2D" w:rsidR="0023720F" w:rsidRPr="00AD3704" w:rsidRDefault="00E40932" w:rsidP="00152C9C">
      <w:pPr>
        <w:pStyle w:val="4a"/>
      </w:pPr>
      <w:r>
        <w:rPr>
          <w:noProof/>
        </w:rPr>
        <w:drawing>
          <wp:inline distT="0" distB="0" distL="0" distR="0" wp14:anchorId="4DDABA5F" wp14:editId="5B2CA80D">
            <wp:extent cx="266667" cy="23809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667" cy="238095"/>
                    </a:xfrm>
                    <a:prstGeom prst="rect">
                      <a:avLst/>
                    </a:prstGeom>
                  </pic:spPr>
                </pic:pic>
              </a:graphicData>
            </a:graphic>
          </wp:inline>
        </w:drawing>
      </w:r>
      <w:r w:rsidR="0023720F" w:rsidRPr="002D4572">
        <w:rPr>
          <w:rFonts w:hint="eastAsia"/>
        </w:rPr>
        <w:t>：设置</w:t>
      </w:r>
      <w:r w:rsidR="00737A7A" w:rsidRPr="00204494">
        <w:rPr>
          <w:rStyle w:val="menucascade"/>
          <w:rFonts w:ascii="华文细黑" w:hAnsi="华文细黑"/>
        </w:rPr>
        <w:t>“</w:t>
      </w:r>
      <w:r w:rsidR="0023720F" w:rsidRPr="002D4572">
        <w:t>Glance</w:t>
      </w:r>
      <w:r w:rsidR="00737A7A">
        <w:rPr>
          <w:rFonts w:hint="eastAsia"/>
        </w:rPr>
        <w:t>”</w:t>
      </w:r>
      <w:r w:rsidR="00EF382F">
        <w:rPr>
          <w:rFonts w:hint="eastAsia"/>
        </w:rPr>
        <w:t>参数，</w:t>
      </w:r>
      <w:r w:rsidR="0023720F">
        <w:rPr>
          <w:rFonts w:hint="eastAsia"/>
        </w:rPr>
        <w:t>默认</w:t>
      </w:r>
      <w:r w:rsidR="0023720F">
        <w:t>选择</w:t>
      </w:r>
      <w:r w:rsidR="00737A7A" w:rsidRPr="00204494">
        <w:rPr>
          <w:rStyle w:val="menucascade"/>
          <w:rFonts w:ascii="华文细黑" w:hAnsi="华文细黑"/>
        </w:rPr>
        <w:t>“</w:t>
      </w:r>
      <w:r w:rsidR="0023720F">
        <w:t>swift</w:t>
      </w:r>
      <w:r w:rsidR="00737A7A">
        <w:rPr>
          <w:rFonts w:hint="eastAsia"/>
        </w:rPr>
        <w:t>”</w:t>
      </w:r>
      <w:r w:rsidR="00EF382F">
        <w:rPr>
          <w:rFonts w:hint="eastAsia"/>
        </w:rPr>
        <w:t>。</w:t>
      </w:r>
    </w:p>
    <w:p w14:paraId="52AE3F04" w14:textId="6D6979B5" w:rsidR="0023720F" w:rsidRDefault="00E40932" w:rsidP="00152C9C">
      <w:pPr>
        <w:pStyle w:val="4a"/>
      </w:pPr>
      <w:r>
        <w:rPr>
          <w:noProof/>
        </w:rPr>
        <w:drawing>
          <wp:inline distT="0" distB="0" distL="0" distR="0" wp14:anchorId="026F09CC" wp14:editId="78D78018">
            <wp:extent cx="257143" cy="23809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143" cy="238095"/>
                    </a:xfrm>
                    <a:prstGeom prst="rect">
                      <a:avLst/>
                    </a:prstGeom>
                  </pic:spPr>
                </pic:pic>
              </a:graphicData>
            </a:graphic>
          </wp:inline>
        </w:drawing>
      </w:r>
      <w:r w:rsidR="0023720F" w:rsidRPr="002D4572">
        <w:t>：单击</w:t>
      </w:r>
      <w:r w:rsidR="00737A7A" w:rsidRPr="00204494">
        <w:rPr>
          <w:rStyle w:val="menucascade"/>
          <w:rFonts w:ascii="华文细黑" w:hAnsi="华文细黑"/>
        </w:rPr>
        <w:t>“</w:t>
      </w:r>
      <w:r w:rsidR="0023720F" w:rsidRPr="002D4572">
        <w:t>提交</w:t>
      </w:r>
      <w:r w:rsidR="00737A7A">
        <w:rPr>
          <w:rFonts w:hint="eastAsia"/>
        </w:rPr>
        <w:t>”</w:t>
      </w:r>
      <w:r w:rsidR="00EF382F">
        <w:rPr>
          <w:rFonts w:hint="eastAsia"/>
        </w:rPr>
        <w:t>。</w:t>
      </w:r>
    </w:p>
    <w:p w14:paraId="01B45B17" w14:textId="77777777" w:rsidR="0023720F" w:rsidRPr="00152C9C" w:rsidRDefault="0023720F" w:rsidP="00152C9C">
      <w:pPr>
        <w:pStyle w:val="4"/>
        <w:rPr>
          <w:rFonts w:hint="default"/>
        </w:rPr>
      </w:pPr>
      <w:r w:rsidRPr="00152C9C">
        <w:t>配置</w:t>
      </w:r>
      <w:r w:rsidRPr="00152C9C">
        <w:t>N</w:t>
      </w:r>
      <w:r w:rsidRPr="00152C9C">
        <w:rPr>
          <w:rFonts w:hint="default"/>
        </w:rPr>
        <w:t>eutron</w:t>
      </w:r>
    </w:p>
    <w:p w14:paraId="7F1744A3" w14:textId="77777777" w:rsidR="0023720F" w:rsidRPr="00152C9C" w:rsidRDefault="0023720F" w:rsidP="00152C9C">
      <w:pPr>
        <w:pStyle w:val="5"/>
        <w:rPr>
          <w:rFonts w:hint="default"/>
        </w:rPr>
      </w:pPr>
      <w:r w:rsidRPr="00152C9C">
        <w:t>操作</w:t>
      </w:r>
      <w:r w:rsidRPr="00152C9C">
        <w:rPr>
          <w:rFonts w:hint="default"/>
        </w:rPr>
        <w:t>步骤</w:t>
      </w:r>
    </w:p>
    <w:p w14:paraId="3AB125C4" w14:textId="0EE60E55" w:rsidR="0023720F" w:rsidRDefault="0023720F" w:rsidP="00152C9C">
      <w:pPr>
        <w:pStyle w:val="30"/>
      </w:pPr>
      <w:r w:rsidRPr="00947A31">
        <w:rPr>
          <w:rFonts w:hint="eastAsia"/>
        </w:rPr>
        <w:t>单击</w:t>
      </w:r>
      <w:r w:rsidR="0087193B" w:rsidRPr="00204494">
        <w:rPr>
          <w:rStyle w:val="menucascade"/>
          <w:rFonts w:ascii="华文细黑" w:hAnsi="华文细黑"/>
        </w:rPr>
        <w:t>“</w:t>
      </w:r>
      <w:r w:rsidRPr="00947A31">
        <w:t>Neutron</w:t>
      </w:r>
      <w:r w:rsidR="0087193B">
        <w:rPr>
          <w:rFonts w:hint="eastAsia"/>
        </w:rPr>
        <w:t>”</w:t>
      </w:r>
      <w:r w:rsidRPr="00947A31">
        <w:rPr>
          <w:rFonts w:hint="eastAsia"/>
        </w:rPr>
        <w:t>，展开</w:t>
      </w:r>
      <w:r w:rsidRPr="00947A31">
        <w:rPr>
          <w:rFonts w:hint="eastAsia"/>
        </w:rPr>
        <w:t>N</w:t>
      </w:r>
      <w:r w:rsidRPr="00947A31">
        <w:t>eutron</w:t>
      </w:r>
      <w:r w:rsidRPr="00947A31">
        <w:rPr>
          <w:rFonts w:hint="eastAsia"/>
        </w:rPr>
        <w:t>配置框。</w:t>
      </w:r>
    </w:p>
    <w:p w14:paraId="3902A70C" w14:textId="77777777" w:rsidR="0023720F" w:rsidRDefault="0023720F" w:rsidP="00152C9C">
      <w:pPr>
        <w:pStyle w:val="30"/>
      </w:pPr>
      <w:r>
        <w:rPr>
          <w:rFonts w:hint="eastAsia"/>
        </w:rPr>
        <w:t>参考图片</w:t>
      </w:r>
      <w:r>
        <w:t>执行操作，</w:t>
      </w:r>
      <w:r>
        <w:rPr>
          <w:rFonts w:hint="eastAsia"/>
        </w:rPr>
        <w:t>配置</w:t>
      </w:r>
      <w:r>
        <w:rPr>
          <w:rFonts w:hint="eastAsia"/>
        </w:rPr>
        <w:t>N</w:t>
      </w:r>
      <w:r>
        <w:t>eutron</w:t>
      </w:r>
      <w:r>
        <w:rPr>
          <w:rFonts w:hint="eastAsia"/>
        </w:rPr>
        <w:t>相关</w:t>
      </w:r>
      <w:r>
        <w:t>参数。</w:t>
      </w:r>
    </w:p>
    <w:p w14:paraId="35CF3ED8" w14:textId="72C88E68" w:rsidR="0023720F" w:rsidRDefault="005F42E6" w:rsidP="00152C9C">
      <w:pPr>
        <w:pStyle w:val="1e"/>
      </w:pPr>
      <w:r>
        <w:rPr>
          <w:noProof/>
        </w:rPr>
        <w:lastRenderedPageBreak/>
        <w:drawing>
          <wp:inline distT="0" distB="0" distL="0" distR="0" wp14:anchorId="130C1D13" wp14:editId="52C42DF4">
            <wp:extent cx="6047619" cy="410476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47619" cy="4104762"/>
                    </a:xfrm>
                    <a:prstGeom prst="rect">
                      <a:avLst/>
                    </a:prstGeom>
                  </pic:spPr>
                </pic:pic>
              </a:graphicData>
            </a:graphic>
          </wp:inline>
        </w:drawing>
      </w:r>
    </w:p>
    <w:p w14:paraId="6AAAA2E2" w14:textId="244B5ECD" w:rsidR="0023720F" w:rsidRPr="00947A31" w:rsidRDefault="00E40932" w:rsidP="00152C9C">
      <w:pPr>
        <w:pStyle w:val="4a"/>
      </w:pPr>
      <w:r>
        <w:rPr>
          <w:noProof/>
        </w:rPr>
        <w:drawing>
          <wp:inline distT="0" distB="0" distL="0" distR="0" wp14:anchorId="7A80947E" wp14:editId="31CDA48E">
            <wp:extent cx="266667" cy="209524"/>
            <wp:effectExtent l="0" t="0" r="635"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667" cy="209524"/>
                    </a:xfrm>
                    <a:prstGeom prst="rect">
                      <a:avLst/>
                    </a:prstGeom>
                  </pic:spPr>
                </pic:pic>
              </a:graphicData>
            </a:graphic>
          </wp:inline>
        </w:drawing>
      </w:r>
      <w:r w:rsidR="0023720F" w:rsidRPr="00947A31">
        <w:rPr>
          <w:rFonts w:hint="eastAsia"/>
        </w:rPr>
        <w:t>：单击</w:t>
      </w:r>
      <w:r w:rsidR="0087193B" w:rsidRPr="00204494">
        <w:rPr>
          <w:rStyle w:val="menucascade"/>
          <w:rFonts w:ascii="华文细黑" w:hAnsi="华文细黑"/>
        </w:rPr>
        <w:t>“</w:t>
      </w:r>
      <w:r w:rsidR="0023720F" w:rsidRPr="00947A31">
        <w:t>Neutron</w:t>
      </w:r>
      <w:r w:rsidR="0087193B">
        <w:rPr>
          <w:rFonts w:hint="eastAsia"/>
        </w:rPr>
        <w:t>”</w:t>
      </w:r>
      <w:r w:rsidR="0023720F" w:rsidRPr="00947A31">
        <w:t>。</w:t>
      </w:r>
    </w:p>
    <w:p w14:paraId="2F379DB5" w14:textId="7FFFDE3F" w:rsidR="0023720F" w:rsidRPr="00B36BE0" w:rsidRDefault="00E40932" w:rsidP="00152C9C">
      <w:pPr>
        <w:pStyle w:val="4a"/>
      </w:pPr>
      <w:r>
        <w:rPr>
          <w:noProof/>
        </w:rPr>
        <w:drawing>
          <wp:inline distT="0" distB="0" distL="0" distR="0" wp14:anchorId="15FE17B1" wp14:editId="4FDF9E11">
            <wp:extent cx="266667" cy="238095"/>
            <wp:effectExtent l="0" t="0" r="635"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667" cy="238095"/>
                    </a:xfrm>
                    <a:prstGeom prst="rect">
                      <a:avLst/>
                    </a:prstGeom>
                  </pic:spPr>
                </pic:pic>
              </a:graphicData>
            </a:graphic>
          </wp:inline>
        </w:drawing>
      </w:r>
      <w:r w:rsidR="0023720F" w:rsidRPr="00947A31">
        <w:rPr>
          <w:rFonts w:hint="eastAsia"/>
        </w:rPr>
        <w:t>：设置开关类相关参数。</w:t>
      </w:r>
    </w:p>
    <w:p w14:paraId="03A9E7EC" w14:textId="17712FF5" w:rsidR="0023720F" w:rsidRDefault="00E40932" w:rsidP="00152C9C">
      <w:pPr>
        <w:pStyle w:val="4a"/>
      </w:pPr>
      <w:bookmarkStart w:id="93" w:name="ait_63_23_900009__neutron_li05"/>
      <w:bookmarkStart w:id="94" w:name="neutron_li05"/>
      <w:bookmarkEnd w:id="93"/>
      <w:bookmarkEnd w:id="94"/>
      <w:r>
        <w:rPr>
          <w:noProof/>
        </w:rPr>
        <w:drawing>
          <wp:inline distT="0" distB="0" distL="0" distR="0" wp14:anchorId="6C4998C0" wp14:editId="5E75FA48">
            <wp:extent cx="257143" cy="238095"/>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143" cy="238095"/>
                    </a:xfrm>
                    <a:prstGeom prst="rect">
                      <a:avLst/>
                    </a:prstGeom>
                  </pic:spPr>
                </pic:pic>
              </a:graphicData>
            </a:graphic>
          </wp:inline>
        </w:drawing>
      </w:r>
      <w:r w:rsidR="0023720F" w:rsidRPr="006B0520">
        <w:rPr>
          <w:rFonts w:hint="eastAsia"/>
        </w:rPr>
        <w:t>：单击</w:t>
      </w:r>
      <w:r w:rsidR="0087193B" w:rsidRPr="00204494">
        <w:rPr>
          <w:rStyle w:val="menucascade"/>
          <w:rFonts w:ascii="华文细黑" w:hAnsi="华文细黑"/>
        </w:rPr>
        <w:t>“</w:t>
      </w:r>
      <w:r w:rsidR="0023720F" w:rsidRPr="006B0520">
        <w:rPr>
          <w:rFonts w:hint="eastAsia"/>
        </w:rPr>
        <w:t>配置</w:t>
      </w:r>
      <w:r w:rsidR="0087193B">
        <w:rPr>
          <w:rFonts w:hint="eastAsia"/>
        </w:rPr>
        <w:t>”</w:t>
      </w:r>
      <w:r w:rsidR="0023720F" w:rsidRPr="006B0520">
        <w:rPr>
          <w:rFonts w:hint="eastAsia"/>
        </w:rPr>
        <w:t>进行创建</w:t>
      </w:r>
      <w:r w:rsidR="0023720F" w:rsidRPr="006B0520">
        <w:t>External API</w:t>
      </w:r>
      <w:r w:rsidR="0023720F" w:rsidRPr="006B0520">
        <w:rPr>
          <w:rFonts w:hint="eastAsia"/>
        </w:rPr>
        <w:t>网络</w:t>
      </w:r>
      <w:r w:rsidR="0023720F" w:rsidRPr="006B0520">
        <w:t>。</w:t>
      </w:r>
    </w:p>
    <w:p w14:paraId="283300EF" w14:textId="77777777" w:rsidR="0023720F" w:rsidRPr="00152C9C" w:rsidRDefault="0023720F" w:rsidP="00152C9C">
      <w:pPr>
        <w:pStyle w:val="30"/>
      </w:pPr>
      <w:r w:rsidRPr="00152C9C">
        <w:rPr>
          <w:rFonts w:hint="eastAsia"/>
        </w:rPr>
        <w:t>配置</w:t>
      </w:r>
      <w:r w:rsidRPr="00152C9C">
        <w:rPr>
          <w:rFonts w:hint="eastAsia"/>
        </w:rPr>
        <w:t>E</w:t>
      </w:r>
      <w:r w:rsidRPr="00152C9C">
        <w:t>xternal API</w:t>
      </w:r>
      <w:r w:rsidRPr="00152C9C">
        <w:rPr>
          <w:rFonts w:hint="eastAsia"/>
        </w:rPr>
        <w:t>网络。</w:t>
      </w:r>
    </w:p>
    <w:p w14:paraId="47B78D24" w14:textId="77777777" w:rsidR="0023720F" w:rsidRDefault="0023720F" w:rsidP="00152C9C">
      <w:pPr>
        <w:pStyle w:val="1e"/>
      </w:pPr>
      <w:r>
        <w:rPr>
          <w:noProof/>
        </w:rPr>
        <w:lastRenderedPageBreak/>
        <w:drawing>
          <wp:inline distT="0" distB="0" distL="0" distR="0" wp14:anchorId="08F3B522" wp14:editId="42BA7773">
            <wp:extent cx="5142857" cy="4847619"/>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2857" cy="4847619"/>
                    </a:xfrm>
                    <a:prstGeom prst="rect">
                      <a:avLst/>
                    </a:prstGeom>
                  </pic:spPr>
                </pic:pic>
              </a:graphicData>
            </a:graphic>
          </wp:inline>
        </w:drawing>
      </w:r>
    </w:p>
    <w:p w14:paraId="67AE8062" w14:textId="3AED35E8" w:rsidR="0023720F" w:rsidRPr="00981FAB" w:rsidRDefault="0023720F" w:rsidP="00152C9C">
      <w:pPr>
        <w:pStyle w:val="4a"/>
      </w:pPr>
      <w:r>
        <w:t>VLAN ID</w:t>
      </w:r>
      <w:r>
        <w:rPr>
          <w:rFonts w:hint="eastAsia"/>
        </w:rPr>
        <w:t>：</w:t>
      </w:r>
      <w:r w:rsidRPr="00981FAB">
        <w:rPr>
          <w:rFonts w:hint="eastAsia"/>
        </w:rPr>
        <w:t>E</w:t>
      </w:r>
      <w:r w:rsidRPr="00981FAB">
        <w:t>xternal API</w:t>
      </w:r>
      <w:r w:rsidRPr="00981FAB">
        <w:rPr>
          <w:rFonts w:hint="eastAsia"/>
        </w:rPr>
        <w:t>所处</w:t>
      </w:r>
      <w:r w:rsidRPr="00981FAB">
        <w:rPr>
          <w:rFonts w:hint="eastAsia"/>
        </w:rPr>
        <w:t>VLAN</w:t>
      </w:r>
      <w:r w:rsidRPr="00981FAB">
        <w:rPr>
          <w:rFonts w:hint="eastAsia"/>
        </w:rPr>
        <w:t>的</w:t>
      </w:r>
      <w:r w:rsidRPr="00981FAB">
        <w:rPr>
          <w:rFonts w:hint="eastAsia"/>
        </w:rPr>
        <w:t>ID</w:t>
      </w:r>
      <w:r w:rsidRPr="00981FAB">
        <w:rPr>
          <w:rFonts w:hint="eastAsia"/>
        </w:rPr>
        <w:t>，</w:t>
      </w:r>
      <w:r w:rsidRPr="00981FAB">
        <w:t>与</w:t>
      </w:r>
      <w:r>
        <w:t>2.4.1.3</w:t>
      </w:r>
      <w:r w:rsidRPr="00981FAB">
        <w:rPr>
          <w:rFonts w:hint="eastAsia"/>
        </w:rPr>
        <w:t>网络平面配置</w:t>
      </w:r>
      <w:r>
        <w:rPr>
          <w:rFonts w:hint="eastAsia"/>
        </w:rPr>
        <w:t>填写</w:t>
      </w:r>
      <w:r>
        <w:t>的</w:t>
      </w:r>
      <w:r>
        <w:rPr>
          <w:rFonts w:hint="eastAsia"/>
        </w:rPr>
        <w:t>E</w:t>
      </w:r>
      <w:r>
        <w:t>xternal API</w:t>
      </w:r>
      <w:r>
        <w:rPr>
          <w:rFonts w:hint="eastAsia"/>
        </w:rPr>
        <w:t>的</w:t>
      </w:r>
      <w:r>
        <w:rPr>
          <w:rFonts w:hint="eastAsia"/>
        </w:rPr>
        <w:t>VLAN ID</w:t>
      </w:r>
      <w:r>
        <w:rPr>
          <w:rFonts w:hint="eastAsia"/>
        </w:rPr>
        <w:t>相同</w:t>
      </w:r>
      <w:r w:rsidR="004F7878">
        <w:rPr>
          <w:rFonts w:hint="eastAsia"/>
        </w:rPr>
        <w:t>。</w:t>
      </w:r>
    </w:p>
    <w:p w14:paraId="2C80156E" w14:textId="67073B5C" w:rsidR="0023720F" w:rsidRDefault="0023720F" w:rsidP="00152C9C">
      <w:pPr>
        <w:pStyle w:val="4a"/>
      </w:pPr>
      <w:r>
        <w:rPr>
          <w:rFonts w:hint="eastAsia"/>
        </w:rPr>
        <w:t>子网</w:t>
      </w:r>
      <w:r>
        <w:t>的开始</w:t>
      </w:r>
      <w:r>
        <w:rPr>
          <w:rFonts w:hint="eastAsia"/>
        </w:rPr>
        <w:t>IP</w:t>
      </w:r>
      <w:r>
        <w:rPr>
          <w:rFonts w:hint="eastAsia"/>
        </w:rPr>
        <w:t>地址</w:t>
      </w:r>
      <w:r>
        <w:t>——</w:t>
      </w:r>
      <w:r>
        <w:t>结束</w:t>
      </w:r>
      <w:r>
        <w:rPr>
          <w:rFonts w:hint="eastAsia"/>
        </w:rPr>
        <w:t>IP</w:t>
      </w:r>
      <w:r>
        <w:rPr>
          <w:rFonts w:hint="eastAsia"/>
        </w:rPr>
        <w:t>地址</w:t>
      </w:r>
      <w:r>
        <w:t>：该</w:t>
      </w:r>
      <w:r>
        <w:rPr>
          <w:rFonts w:hint="eastAsia"/>
        </w:rPr>
        <w:t>IP</w:t>
      </w:r>
      <w:r>
        <w:rPr>
          <w:rFonts w:hint="eastAsia"/>
        </w:rPr>
        <w:t>地址</w:t>
      </w:r>
      <w:r>
        <w:t>为后续</w:t>
      </w:r>
      <w:r>
        <w:rPr>
          <w:rFonts w:hint="eastAsia"/>
        </w:rPr>
        <w:t>部署</w:t>
      </w:r>
      <w:r w:rsidR="001B6ACD">
        <w:rPr>
          <w:rFonts w:hint="eastAsia"/>
        </w:rPr>
        <w:t>S</w:t>
      </w:r>
      <w:r w:rsidR="001B6ACD">
        <w:t>ervice</w:t>
      </w:r>
      <w:r>
        <w:rPr>
          <w:rFonts w:hint="eastAsia"/>
        </w:rPr>
        <w:t>Center</w:t>
      </w:r>
      <w:r>
        <w:rPr>
          <w:rFonts w:hint="eastAsia"/>
        </w:rPr>
        <w:t>所用</w:t>
      </w:r>
      <w:r>
        <w:t>地址，</w:t>
      </w:r>
      <w:r>
        <w:rPr>
          <w:rFonts w:hint="eastAsia"/>
        </w:rPr>
        <w:t>若</w:t>
      </w:r>
      <w:r>
        <w:t>有多个</w:t>
      </w:r>
      <w:r w:rsidR="001B6ACD">
        <w:rPr>
          <w:rFonts w:hint="eastAsia"/>
        </w:rPr>
        <w:t>S</w:t>
      </w:r>
      <w:r w:rsidR="001B6ACD">
        <w:t>ervice</w:t>
      </w:r>
      <w:r>
        <w:rPr>
          <w:rFonts w:hint="eastAsia"/>
        </w:rPr>
        <w:t>Center</w:t>
      </w:r>
      <w:r>
        <w:rPr>
          <w:rFonts w:hint="eastAsia"/>
        </w:rPr>
        <w:t>则</w:t>
      </w:r>
      <w:r>
        <w:t>需要容量较大的地址池。</w:t>
      </w:r>
    </w:p>
    <w:p w14:paraId="48C2F108" w14:textId="4CE97E94" w:rsidR="0023720F" w:rsidRPr="005A7AE2" w:rsidRDefault="0023720F" w:rsidP="005A7AE2">
      <w:pPr>
        <w:pStyle w:val="30"/>
      </w:pPr>
      <w:r w:rsidRPr="005A7AE2">
        <w:rPr>
          <w:rFonts w:hint="eastAsia"/>
        </w:rPr>
        <w:t>单击</w:t>
      </w:r>
      <w:r w:rsidR="005A7AE2" w:rsidRPr="00204494">
        <w:rPr>
          <w:rStyle w:val="menucascade"/>
          <w:rFonts w:ascii="华文细黑" w:hAnsi="华文细黑"/>
        </w:rPr>
        <w:t>“</w:t>
      </w:r>
      <w:r w:rsidRPr="005A7AE2">
        <w:rPr>
          <w:rFonts w:hint="eastAsia"/>
        </w:rPr>
        <w:t>提交</w:t>
      </w:r>
      <w:r w:rsidR="0087193B" w:rsidRPr="005A7AE2">
        <w:rPr>
          <w:rFonts w:hint="eastAsia"/>
        </w:rPr>
        <w:t>”</w:t>
      </w:r>
      <w:r w:rsidRPr="005A7AE2">
        <w:rPr>
          <w:rFonts w:hint="eastAsia"/>
        </w:rPr>
        <w:t>。</w:t>
      </w:r>
    </w:p>
    <w:p w14:paraId="1BCF15FE" w14:textId="77777777" w:rsidR="0023720F" w:rsidRPr="001B39F5" w:rsidRDefault="0023720F" w:rsidP="001B39F5">
      <w:pPr>
        <w:pStyle w:val="4"/>
        <w:rPr>
          <w:rFonts w:hint="default"/>
        </w:rPr>
      </w:pPr>
      <w:r w:rsidRPr="001B39F5">
        <w:t>配置</w:t>
      </w:r>
      <w:r w:rsidRPr="001B39F5">
        <w:t>N</w:t>
      </w:r>
      <w:r w:rsidRPr="001B39F5">
        <w:rPr>
          <w:rFonts w:hint="default"/>
        </w:rPr>
        <w:t>ova</w:t>
      </w:r>
    </w:p>
    <w:p w14:paraId="728B7FA5" w14:textId="77777777" w:rsidR="0023720F" w:rsidRPr="001B39F5" w:rsidRDefault="0023720F" w:rsidP="001B39F5">
      <w:pPr>
        <w:pStyle w:val="5"/>
        <w:rPr>
          <w:rFonts w:hint="default"/>
        </w:rPr>
      </w:pPr>
      <w:r w:rsidRPr="001B39F5">
        <w:t>操作</w:t>
      </w:r>
      <w:r w:rsidRPr="001B39F5">
        <w:rPr>
          <w:rFonts w:hint="default"/>
        </w:rPr>
        <w:t>步骤</w:t>
      </w:r>
    </w:p>
    <w:p w14:paraId="6CACDCFE" w14:textId="3A4F377D" w:rsidR="0023720F" w:rsidRPr="005A7AE2" w:rsidRDefault="0023720F" w:rsidP="005A7AE2">
      <w:pPr>
        <w:pStyle w:val="30"/>
      </w:pPr>
      <w:r w:rsidRPr="005A7AE2">
        <w:rPr>
          <w:rFonts w:hint="eastAsia"/>
        </w:rPr>
        <w:t>单击</w:t>
      </w:r>
      <w:r w:rsidR="005A7AE2" w:rsidRPr="00204494">
        <w:rPr>
          <w:rStyle w:val="menucascade"/>
          <w:rFonts w:ascii="华文细黑" w:hAnsi="华文细黑"/>
        </w:rPr>
        <w:t>“</w:t>
      </w:r>
      <w:r w:rsidRPr="005A7AE2">
        <w:t>Nova</w:t>
      </w:r>
      <w:r w:rsidR="0087193B" w:rsidRPr="005A7AE2">
        <w:rPr>
          <w:rFonts w:hint="eastAsia"/>
        </w:rPr>
        <w:t>”</w:t>
      </w:r>
      <w:r w:rsidRPr="005A7AE2">
        <w:rPr>
          <w:rFonts w:hint="eastAsia"/>
        </w:rPr>
        <w:t>，</w:t>
      </w:r>
      <w:r w:rsidRPr="005A7AE2">
        <w:t>展开</w:t>
      </w:r>
      <w:r w:rsidRPr="005A7AE2">
        <w:rPr>
          <w:rFonts w:hint="eastAsia"/>
        </w:rPr>
        <w:t>N</w:t>
      </w:r>
      <w:r w:rsidRPr="005A7AE2">
        <w:t>ova</w:t>
      </w:r>
      <w:r w:rsidRPr="005A7AE2">
        <w:rPr>
          <w:rFonts w:hint="eastAsia"/>
        </w:rPr>
        <w:t>配置框</w:t>
      </w:r>
      <w:r w:rsidRPr="005A7AE2">
        <w:t>。</w:t>
      </w:r>
    </w:p>
    <w:p w14:paraId="3EA6E672" w14:textId="2971D27E" w:rsidR="0087193B" w:rsidRDefault="0023720F" w:rsidP="001B39F5">
      <w:pPr>
        <w:pStyle w:val="30"/>
      </w:pPr>
      <w:r>
        <w:rPr>
          <w:rFonts w:hint="eastAsia"/>
        </w:rPr>
        <w:t>参照</w:t>
      </w:r>
      <w:r>
        <w:t>图片执行操作，</w:t>
      </w:r>
      <w:r>
        <w:rPr>
          <w:rFonts w:hint="eastAsia"/>
        </w:rPr>
        <w:t>配置</w:t>
      </w:r>
      <w:r>
        <w:rPr>
          <w:rFonts w:hint="eastAsia"/>
        </w:rPr>
        <w:t>N</w:t>
      </w:r>
      <w:r>
        <w:t>ova</w:t>
      </w:r>
      <w:r>
        <w:rPr>
          <w:rFonts w:hint="eastAsia"/>
        </w:rPr>
        <w:t>相关</w:t>
      </w:r>
      <w:r>
        <w:t>参数。</w:t>
      </w:r>
    </w:p>
    <w:p w14:paraId="7A74AACD" w14:textId="77777777" w:rsidR="005A7AE2" w:rsidRDefault="005A7AE2" w:rsidP="005A7AE2">
      <w:pPr>
        <w:pStyle w:val="1e"/>
      </w:pPr>
      <w:r>
        <w:rPr>
          <w:noProof/>
        </w:rPr>
        <w:lastRenderedPageBreak/>
        <w:drawing>
          <wp:inline distT="0" distB="0" distL="0" distR="0" wp14:anchorId="3B5585DE" wp14:editId="64180432">
            <wp:extent cx="4554144" cy="5972175"/>
            <wp:effectExtent l="19050" t="19050" r="1841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8344" cy="5977682"/>
                    </a:xfrm>
                    <a:prstGeom prst="rect">
                      <a:avLst/>
                    </a:prstGeom>
                    <a:ln>
                      <a:solidFill>
                        <a:schemeClr val="tx1"/>
                      </a:solidFill>
                    </a:ln>
                  </pic:spPr>
                </pic:pic>
              </a:graphicData>
            </a:graphic>
          </wp:inline>
        </w:drawing>
      </w:r>
    </w:p>
    <w:p w14:paraId="6B821EAD" w14:textId="1BC11B9A" w:rsidR="0023720F" w:rsidRPr="005A7AE2" w:rsidRDefault="00E40932" w:rsidP="005A7AE2">
      <w:pPr>
        <w:pStyle w:val="4a"/>
      </w:pPr>
      <w:r>
        <w:rPr>
          <w:noProof/>
        </w:rPr>
        <w:drawing>
          <wp:inline distT="0" distB="0" distL="0" distR="0" wp14:anchorId="5A4CA508" wp14:editId="496405B0">
            <wp:extent cx="266667" cy="209524"/>
            <wp:effectExtent l="0" t="0" r="635" b="63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667" cy="209524"/>
                    </a:xfrm>
                    <a:prstGeom prst="rect">
                      <a:avLst/>
                    </a:prstGeom>
                  </pic:spPr>
                </pic:pic>
              </a:graphicData>
            </a:graphic>
          </wp:inline>
        </w:drawing>
      </w:r>
      <w:r w:rsidR="005A7AE2" w:rsidRPr="005A7AE2">
        <w:rPr>
          <w:rFonts w:hint="eastAsia"/>
        </w:rPr>
        <w:t>：</w:t>
      </w:r>
      <w:r w:rsidR="0023720F" w:rsidRPr="005A7AE2">
        <w:t>单击</w:t>
      </w:r>
      <w:r w:rsidR="005A7AE2" w:rsidRPr="00204494">
        <w:rPr>
          <w:rStyle w:val="menucascade"/>
          <w:rFonts w:ascii="华文细黑" w:hAnsi="华文细黑"/>
        </w:rPr>
        <w:t>“</w:t>
      </w:r>
      <w:r w:rsidR="0023720F" w:rsidRPr="005A7AE2">
        <w:rPr>
          <w:rStyle w:val="uicontrol"/>
        </w:rPr>
        <w:t>Nova</w:t>
      </w:r>
      <w:r w:rsidR="005A7AE2" w:rsidRPr="005A7AE2">
        <w:rPr>
          <w:rFonts w:hint="eastAsia"/>
        </w:rPr>
        <w:t>”</w:t>
      </w:r>
      <w:r w:rsidR="005A7AE2">
        <w:rPr>
          <w:rFonts w:hint="eastAsia"/>
        </w:rPr>
        <w:t>。</w:t>
      </w:r>
    </w:p>
    <w:p w14:paraId="53DD80F1" w14:textId="43BA4CD2" w:rsidR="005A7AE2" w:rsidRPr="005A7AE2" w:rsidRDefault="00E40932" w:rsidP="005A7AE2">
      <w:pPr>
        <w:pStyle w:val="4a"/>
        <w:rPr>
          <w:rStyle w:val="uicontrol"/>
        </w:rPr>
      </w:pPr>
      <w:r>
        <w:rPr>
          <w:noProof/>
        </w:rPr>
        <w:drawing>
          <wp:inline distT="0" distB="0" distL="0" distR="0" wp14:anchorId="5D21F41F" wp14:editId="7A9F2F50">
            <wp:extent cx="266667" cy="238095"/>
            <wp:effectExtent l="0" t="0" r="63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667" cy="238095"/>
                    </a:xfrm>
                    <a:prstGeom prst="rect">
                      <a:avLst/>
                    </a:prstGeom>
                  </pic:spPr>
                </pic:pic>
              </a:graphicData>
            </a:graphic>
          </wp:inline>
        </w:drawing>
      </w:r>
      <w:r w:rsidR="0023720F" w:rsidRPr="005A7AE2">
        <w:rPr>
          <w:rStyle w:val="uicontrol"/>
        </w:rPr>
        <w:t>：设置</w:t>
      </w:r>
      <w:r w:rsidR="0023720F" w:rsidRPr="005A7AE2">
        <w:rPr>
          <w:rStyle w:val="uicontrol"/>
        </w:rPr>
        <w:t>Nova</w:t>
      </w:r>
      <w:r w:rsidR="000F2C6A" w:rsidRPr="005A7AE2">
        <w:rPr>
          <w:rStyle w:val="uicontrol"/>
        </w:rPr>
        <w:t>参数</w:t>
      </w:r>
      <w:r w:rsidR="000F2C6A" w:rsidRPr="005A7AE2">
        <w:rPr>
          <w:rStyle w:val="uicontrol"/>
          <w:rFonts w:hint="eastAsia"/>
        </w:rPr>
        <w:t>，</w:t>
      </w:r>
      <w:r w:rsidR="0023720F" w:rsidRPr="005A7AE2">
        <w:rPr>
          <w:rStyle w:val="uicontrol"/>
          <w:rFonts w:hint="eastAsia"/>
        </w:rPr>
        <w:t>参照上图</w:t>
      </w:r>
      <w:r w:rsidR="0023720F" w:rsidRPr="005A7AE2">
        <w:rPr>
          <w:rStyle w:val="uicontrol"/>
        </w:rPr>
        <w:t>。</w:t>
      </w:r>
    </w:p>
    <w:p w14:paraId="182FDF04" w14:textId="3E8D908D" w:rsidR="0023720F" w:rsidRPr="005A7AE2" w:rsidRDefault="00E40932" w:rsidP="005A7AE2">
      <w:pPr>
        <w:pStyle w:val="4a"/>
        <w:rPr>
          <w:rStyle w:val="uicontrol"/>
        </w:rPr>
      </w:pPr>
      <w:r>
        <w:rPr>
          <w:noProof/>
        </w:rPr>
        <w:drawing>
          <wp:inline distT="0" distB="0" distL="0" distR="0" wp14:anchorId="57EF4B5C" wp14:editId="122AF5F8">
            <wp:extent cx="257143" cy="23809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143" cy="238095"/>
                    </a:xfrm>
                    <a:prstGeom prst="rect">
                      <a:avLst/>
                    </a:prstGeom>
                  </pic:spPr>
                </pic:pic>
              </a:graphicData>
            </a:graphic>
          </wp:inline>
        </w:drawing>
      </w:r>
      <w:r w:rsidR="0023720F" w:rsidRPr="005A7AE2">
        <w:rPr>
          <w:rStyle w:val="uicontrol"/>
        </w:rPr>
        <w:t>：单击</w:t>
      </w:r>
      <w:r w:rsidR="005A7AE2" w:rsidRPr="00204494">
        <w:rPr>
          <w:rStyle w:val="menucascade"/>
          <w:rFonts w:ascii="华文细黑" w:hAnsi="华文细黑"/>
        </w:rPr>
        <w:t>“</w:t>
      </w:r>
      <w:r w:rsidR="0023720F" w:rsidRPr="005A7AE2">
        <w:rPr>
          <w:rStyle w:val="uicontrol"/>
        </w:rPr>
        <w:t>提交</w:t>
      </w:r>
      <w:r w:rsidR="005A7AE2" w:rsidRPr="005A7AE2">
        <w:rPr>
          <w:rFonts w:hint="eastAsia"/>
        </w:rPr>
        <w:t>”</w:t>
      </w:r>
      <w:r w:rsidR="005A7AE2">
        <w:rPr>
          <w:rFonts w:hint="eastAsia"/>
        </w:rPr>
        <w:t>。</w:t>
      </w:r>
    </w:p>
    <w:p w14:paraId="7F8B5086" w14:textId="77777777" w:rsidR="0023720F" w:rsidRPr="001B39F5" w:rsidRDefault="0023720F" w:rsidP="001B39F5">
      <w:pPr>
        <w:pStyle w:val="4"/>
        <w:rPr>
          <w:rStyle w:val="uicontrol"/>
          <w:rFonts w:hint="default"/>
        </w:rPr>
      </w:pPr>
      <w:r w:rsidRPr="001B39F5">
        <w:rPr>
          <w:rStyle w:val="uicontrol"/>
        </w:rPr>
        <w:t>配置</w:t>
      </w:r>
      <w:r w:rsidRPr="001B39F5">
        <w:rPr>
          <w:rStyle w:val="uicontrol"/>
        </w:rPr>
        <w:t>C</w:t>
      </w:r>
      <w:r w:rsidRPr="001B39F5">
        <w:rPr>
          <w:rStyle w:val="uicontrol"/>
          <w:rFonts w:hint="default"/>
        </w:rPr>
        <w:t>eilometer</w:t>
      </w:r>
    </w:p>
    <w:p w14:paraId="1E9D2E1A" w14:textId="51ECC1F6" w:rsidR="0023720F" w:rsidRPr="005A7AE2" w:rsidRDefault="0023720F" w:rsidP="005A7AE2">
      <w:pPr>
        <w:pStyle w:val="30"/>
      </w:pPr>
      <w:r w:rsidRPr="005A7AE2">
        <w:t>单击</w:t>
      </w:r>
      <w:r w:rsidR="005A7AE2" w:rsidRPr="00204494">
        <w:rPr>
          <w:rStyle w:val="menucascade"/>
          <w:rFonts w:ascii="华文细黑" w:hAnsi="华文细黑"/>
        </w:rPr>
        <w:t>“</w:t>
      </w:r>
      <w:r w:rsidRPr="005A7AE2">
        <w:t>Ceilometer</w:t>
      </w:r>
      <w:r w:rsidR="0087193B" w:rsidRPr="005A7AE2">
        <w:rPr>
          <w:rFonts w:hint="eastAsia"/>
        </w:rPr>
        <w:t>”</w:t>
      </w:r>
      <w:r w:rsidRPr="005A7AE2">
        <w:t>，展开</w:t>
      </w:r>
      <w:r w:rsidRPr="005A7AE2">
        <w:t>Ceilometer</w:t>
      </w:r>
      <w:r w:rsidRPr="005A7AE2">
        <w:t>配置框。</w:t>
      </w:r>
    </w:p>
    <w:p w14:paraId="0EFE5405" w14:textId="77777777" w:rsidR="0023720F" w:rsidRPr="005A7AE2" w:rsidRDefault="0023720F" w:rsidP="005A7AE2">
      <w:pPr>
        <w:pStyle w:val="30"/>
      </w:pPr>
      <w:r w:rsidRPr="005A7AE2">
        <w:t>参照图片执行操作，设置</w:t>
      </w:r>
      <w:r w:rsidRPr="005A7AE2">
        <w:t>Ceilometer</w:t>
      </w:r>
      <w:r w:rsidRPr="005A7AE2">
        <w:t>相关参数。</w:t>
      </w:r>
    </w:p>
    <w:p w14:paraId="4DE9FC9D" w14:textId="7B55BD1C" w:rsidR="0023720F" w:rsidRDefault="0023720F" w:rsidP="001B39F5">
      <w:pPr>
        <w:pStyle w:val="1e"/>
      </w:pPr>
      <w:r>
        <w:lastRenderedPageBreak/>
        <w:t xml:space="preserve">           </w:t>
      </w:r>
      <w:r w:rsidR="00165C69">
        <w:rPr>
          <w:noProof/>
        </w:rPr>
        <w:drawing>
          <wp:inline distT="0" distB="0" distL="0" distR="0" wp14:anchorId="2344CDE4" wp14:editId="65172CE5">
            <wp:extent cx="4751714" cy="1762125"/>
            <wp:effectExtent l="19050" t="19050" r="1079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7632" cy="1764320"/>
                    </a:xfrm>
                    <a:prstGeom prst="rect">
                      <a:avLst/>
                    </a:prstGeom>
                    <a:ln>
                      <a:solidFill>
                        <a:schemeClr val="tx1"/>
                      </a:solidFill>
                    </a:ln>
                  </pic:spPr>
                </pic:pic>
              </a:graphicData>
            </a:graphic>
          </wp:inline>
        </w:drawing>
      </w:r>
    </w:p>
    <w:p w14:paraId="4B9673FF" w14:textId="7D55A33F" w:rsidR="0023720F" w:rsidRPr="005E75A8" w:rsidRDefault="00E40932" w:rsidP="001B39F5">
      <w:pPr>
        <w:pStyle w:val="4a"/>
        <w:rPr>
          <w:rStyle w:val="uicontrol"/>
        </w:rPr>
      </w:pPr>
      <w:r>
        <w:rPr>
          <w:noProof/>
        </w:rPr>
        <w:drawing>
          <wp:inline distT="0" distB="0" distL="0" distR="0" wp14:anchorId="59649DD3" wp14:editId="04077DE6">
            <wp:extent cx="266667" cy="209524"/>
            <wp:effectExtent l="0" t="0" r="635" b="63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667" cy="209524"/>
                    </a:xfrm>
                    <a:prstGeom prst="rect">
                      <a:avLst/>
                    </a:prstGeom>
                  </pic:spPr>
                </pic:pic>
              </a:graphicData>
            </a:graphic>
          </wp:inline>
        </w:drawing>
      </w:r>
      <w:r w:rsidR="0023720F" w:rsidRPr="005E75A8">
        <w:rPr>
          <w:rStyle w:val="uicontrol"/>
        </w:rPr>
        <w:t>：单击</w:t>
      </w:r>
      <w:r w:rsidR="0087193B" w:rsidRPr="00204494">
        <w:rPr>
          <w:rStyle w:val="menucascade"/>
          <w:rFonts w:ascii="华文细黑" w:hAnsi="华文细黑"/>
        </w:rPr>
        <w:t>“</w:t>
      </w:r>
      <w:r w:rsidR="0023720F" w:rsidRPr="005E75A8">
        <w:rPr>
          <w:rStyle w:val="uicontrol"/>
        </w:rPr>
        <w:t>Ceilometer</w:t>
      </w:r>
      <w:r w:rsidR="0087193B">
        <w:rPr>
          <w:rFonts w:hint="eastAsia"/>
        </w:rPr>
        <w:t>”</w:t>
      </w:r>
      <w:r w:rsidR="0023720F" w:rsidRPr="005E75A8">
        <w:rPr>
          <w:rStyle w:val="uicontrol"/>
        </w:rPr>
        <w:t>。</w:t>
      </w:r>
    </w:p>
    <w:p w14:paraId="65ECE676" w14:textId="089829C9" w:rsidR="0023720F" w:rsidRPr="005E75A8" w:rsidRDefault="00E40932" w:rsidP="001B39F5">
      <w:pPr>
        <w:pStyle w:val="4a"/>
        <w:rPr>
          <w:rStyle w:val="uicontrol"/>
        </w:rPr>
      </w:pPr>
      <w:r>
        <w:rPr>
          <w:noProof/>
        </w:rPr>
        <w:drawing>
          <wp:inline distT="0" distB="0" distL="0" distR="0" wp14:anchorId="5087B88B" wp14:editId="01BF9301">
            <wp:extent cx="266667" cy="238095"/>
            <wp:effectExtent l="0" t="0" r="635"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667" cy="238095"/>
                    </a:xfrm>
                    <a:prstGeom prst="rect">
                      <a:avLst/>
                    </a:prstGeom>
                  </pic:spPr>
                </pic:pic>
              </a:graphicData>
            </a:graphic>
          </wp:inline>
        </w:drawing>
      </w:r>
      <w:r w:rsidR="0023720F" w:rsidRPr="005E75A8">
        <w:rPr>
          <w:rStyle w:val="uicontrol"/>
        </w:rPr>
        <w:t>：设置</w:t>
      </w:r>
      <w:r w:rsidR="0087193B" w:rsidRPr="00204494">
        <w:rPr>
          <w:rStyle w:val="menucascade"/>
          <w:rFonts w:ascii="华文细黑" w:hAnsi="华文细黑"/>
        </w:rPr>
        <w:t>“</w:t>
      </w:r>
      <w:r w:rsidR="0023720F" w:rsidRPr="005E75A8">
        <w:rPr>
          <w:rStyle w:val="uicontrol"/>
        </w:rPr>
        <w:t>Ceilometer</w:t>
      </w:r>
      <w:r w:rsidR="0087193B">
        <w:rPr>
          <w:rFonts w:hint="eastAsia"/>
        </w:rPr>
        <w:t>”</w:t>
      </w:r>
      <w:r w:rsidR="0023720F" w:rsidRPr="005E75A8">
        <w:rPr>
          <w:rStyle w:val="uicontrol"/>
        </w:rPr>
        <w:t>参数</w:t>
      </w:r>
      <w:r w:rsidR="00EF382F">
        <w:rPr>
          <w:rStyle w:val="uicontrol"/>
          <w:rFonts w:hint="eastAsia"/>
        </w:rPr>
        <w:t>，</w:t>
      </w:r>
      <w:r w:rsidR="0023720F">
        <w:rPr>
          <w:rStyle w:val="uicontrol"/>
          <w:rFonts w:hint="eastAsia"/>
        </w:rPr>
        <w:t>参照</w:t>
      </w:r>
      <w:r w:rsidR="0023720F">
        <w:rPr>
          <w:rStyle w:val="uicontrol"/>
        </w:rPr>
        <w:t>上图。</w:t>
      </w:r>
    </w:p>
    <w:p w14:paraId="4C521B20" w14:textId="1DCDC3B1" w:rsidR="0023720F" w:rsidRDefault="00E40932" w:rsidP="001B39F5">
      <w:pPr>
        <w:pStyle w:val="4a"/>
        <w:rPr>
          <w:rStyle w:val="uicontrol"/>
        </w:rPr>
      </w:pPr>
      <w:r>
        <w:rPr>
          <w:noProof/>
        </w:rPr>
        <w:drawing>
          <wp:inline distT="0" distB="0" distL="0" distR="0" wp14:anchorId="79D92B26" wp14:editId="1B594672">
            <wp:extent cx="257143" cy="23809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143" cy="238095"/>
                    </a:xfrm>
                    <a:prstGeom prst="rect">
                      <a:avLst/>
                    </a:prstGeom>
                  </pic:spPr>
                </pic:pic>
              </a:graphicData>
            </a:graphic>
          </wp:inline>
        </w:drawing>
      </w:r>
      <w:r w:rsidR="0023720F" w:rsidRPr="000E33A2">
        <w:rPr>
          <w:rStyle w:val="uicontrol"/>
        </w:rPr>
        <w:t>：单击</w:t>
      </w:r>
      <w:r w:rsidR="0087193B" w:rsidRPr="00204494">
        <w:rPr>
          <w:rStyle w:val="menucascade"/>
          <w:rFonts w:ascii="华文细黑" w:hAnsi="华文细黑"/>
        </w:rPr>
        <w:t>“</w:t>
      </w:r>
      <w:r w:rsidR="0023720F" w:rsidRPr="000E33A2">
        <w:rPr>
          <w:rStyle w:val="uicontrol"/>
        </w:rPr>
        <w:t>提交</w:t>
      </w:r>
      <w:r w:rsidR="0087193B">
        <w:rPr>
          <w:rFonts w:hint="eastAsia"/>
        </w:rPr>
        <w:t>”</w:t>
      </w:r>
      <w:r w:rsidR="0023720F" w:rsidRPr="000E33A2">
        <w:rPr>
          <w:rStyle w:val="uicontrol"/>
        </w:rPr>
        <w:t>。</w:t>
      </w:r>
    </w:p>
    <w:p w14:paraId="04E787CD" w14:textId="77777777" w:rsidR="0023720F" w:rsidRPr="001B39F5" w:rsidRDefault="0023720F" w:rsidP="001B39F5">
      <w:pPr>
        <w:pStyle w:val="2"/>
      </w:pPr>
      <w:bookmarkStart w:id="95" w:name="_Toc497466101"/>
      <w:bookmarkStart w:id="96" w:name="_Toc500505180"/>
      <w:r w:rsidRPr="001B39F5">
        <w:rPr>
          <w:rFonts w:hint="eastAsia"/>
        </w:rPr>
        <w:t>结果</w:t>
      </w:r>
      <w:r w:rsidRPr="001B39F5">
        <w:t>验证</w:t>
      </w:r>
      <w:bookmarkEnd w:id="95"/>
      <w:bookmarkEnd w:id="96"/>
    </w:p>
    <w:p w14:paraId="41516989" w14:textId="07981D3B" w:rsidR="0023720F" w:rsidRDefault="0023720F" w:rsidP="001B39F5">
      <w:pPr>
        <w:pStyle w:val="4a"/>
      </w:pPr>
      <w:r w:rsidRPr="00992336">
        <w:rPr>
          <w:rFonts w:hint="eastAsia"/>
        </w:rPr>
        <w:t>在“配置</w:t>
      </w:r>
      <w:r w:rsidR="002D6FB9">
        <w:rPr>
          <w:rStyle w:val="uicontrol"/>
        </w:rPr>
        <w:t>——</w:t>
      </w:r>
      <w:r>
        <w:t>OpenStack</w:t>
      </w:r>
      <w:r w:rsidRPr="00992336">
        <w:rPr>
          <w:rFonts w:hint="eastAsia"/>
        </w:rPr>
        <w:t>”处</w:t>
      </w:r>
      <w:r w:rsidRPr="00992336">
        <w:t>查看每个角色的</w:t>
      </w:r>
      <w:r>
        <w:rPr>
          <w:rFonts w:hint="eastAsia"/>
        </w:rPr>
        <w:t>配置</w:t>
      </w:r>
      <w:r w:rsidRPr="00992336">
        <w:rPr>
          <w:rFonts w:hint="eastAsia"/>
        </w:rPr>
        <w:t>情况</w:t>
      </w:r>
      <w:r w:rsidRPr="00992336">
        <w:t>。</w:t>
      </w:r>
    </w:p>
    <w:p w14:paraId="6A7606CD" w14:textId="77777777" w:rsidR="001B39F5" w:rsidRDefault="001B39F5" w:rsidP="001B39F5">
      <w:pPr>
        <w:pStyle w:val="4a"/>
        <w:numPr>
          <w:ilvl w:val="0"/>
          <w:numId w:val="0"/>
        </w:numPr>
        <w:ind w:left="1446" w:hanging="425"/>
      </w:pPr>
    </w:p>
    <w:p w14:paraId="54B27383" w14:textId="77777777" w:rsidR="00165C69" w:rsidRDefault="00165C69" w:rsidP="001B39F5">
      <w:pPr>
        <w:pStyle w:val="4a"/>
        <w:numPr>
          <w:ilvl w:val="0"/>
          <w:numId w:val="0"/>
        </w:numPr>
        <w:ind w:left="1446" w:hanging="425"/>
      </w:pPr>
    </w:p>
    <w:p w14:paraId="5D06425A" w14:textId="77777777" w:rsidR="00165C69" w:rsidRDefault="00165C69" w:rsidP="001B39F5">
      <w:pPr>
        <w:pStyle w:val="4a"/>
        <w:numPr>
          <w:ilvl w:val="0"/>
          <w:numId w:val="0"/>
        </w:numPr>
        <w:ind w:left="1446" w:hanging="425"/>
      </w:pPr>
    </w:p>
    <w:p w14:paraId="542C67C3" w14:textId="77777777" w:rsidR="00165C69" w:rsidRDefault="00165C69" w:rsidP="001B39F5">
      <w:pPr>
        <w:pStyle w:val="4a"/>
        <w:numPr>
          <w:ilvl w:val="0"/>
          <w:numId w:val="0"/>
        </w:numPr>
        <w:ind w:left="1446" w:hanging="425"/>
      </w:pPr>
    </w:p>
    <w:p w14:paraId="4695815A" w14:textId="77777777" w:rsidR="00165C69" w:rsidRDefault="00165C69" w:rsidP="001B39F5">
      <w:pPr>
        <w:pStyle w:val="4a"/>
        <w:numPr>
          <w:ilvl w:val="0"/>
          <w:numId w:val="0"/>
        </w:numPr>
        <w:ind w:left="1446" w:hanging="425"/>
      </w:pPr>
    </w:p>
    <w:p w14:paraId="2AF91A7D" w14:textId="77777777" w:rsidR="001B39F5" w:rsidRDefault="001B39F5" w:rsidP="001B39F5">
      <w:pPr>
        <w:pStyle w:val="4a"/>
        <w:numPr>
          <w:ilvl w:val="0"/>
          <w:numId w:val="0"/>
        </w:numPr>
        <w:ind w:left="1446" w:hanging="425"/>
      </w:pPr>
    </w:p>
    <w:p w14:paraId="240BF17D" w14:textId="77777777" w:rsidR="001B39F5" w:rsidRDefault="001B39F5" w:rsidP="001B39F5">
      <w:pPr>
        <w:pStyle w:val="4a"/>
        <w:numPr>
          <w:ilvl w:val="0"/>
          <w:numId w:val="0"/>
        </w:numPr>
        <w:ind w:left="1446" w:hanging="425"/>
      </w:pPr>
    </w:p>
    <w:p w14:paraId="317A0959" w14:textId="77777777" w:rsidR="001B39F5" w:rsidRDefault="001B39F5" w:rsidP="001B39F5">
      <w:pPr>
        <w:pStyle w:val="4a"/>
        <w:numPr>
          <w:ilvl w:val="0"/>
          <w:numId w:val="0"/>
        </w:numPr>
        <w:ind w:left="1446" w:hanging="425"/>
      </w:pPr>
    </w:p>
    <w:p w14:paraId="31C5704D" w14:textId="77777777" w:rsidR="001B39F5" w:rsidRPr="00992336" w:rsidRDefault="001B39F5" w:rsidP="001B39F5">
      <w:pPr>
        <w:pStyle w:val="4a"/>
        <w:numPr>
          <w:ilvl w:val="0"/>
          <w:numId w:val="0"/>
        </w:numPr>
        <w:ind w:left="1446" w:hanging="425"/>
      </w:pPr>
    </w:p>
    <w:p w14:paraId="6B4A9119" w14:textId="77777777" w:rsidR="0023720F" w:rsidRPr="001B39F5" w:rsidRDefault="0023720F" w:rsidP="001B39F5">
      <w:pPr>
        <w:pStyle w:val="1"/>
      </w:pPr>
      <w:bookmarkStart w:id="97" w:name="_Toc497466102"/>
      <w:bookmarkStart w:id="98" w:name="_Toc500505181"/>
      <w:r w:rsidRPr="001B39F5">
        <w:rPr>
          <w:rFonts w:hint="eastAsia"/>
        </w:rPr>
        <w:lastRenderedPageBreak/>
        <w:t>配置</w:t>
      </w:r>
      <w:r w:rsidRPr="001B39F5">
        <w:t>对</w:t>
      </w:r>
      <w:r w:rsidRPr="001B39F5">
        <w:rPr>
          <w:rFonts w:hint="eastAsia"/>
        </w:rPr>
        <w:t>接</w:t>
      </w:r>
      <w:r w:rsidRPr="001B39F5">
        <w:t>虚拟化环境</w:t>
      </w:r>
      <w:bookmarkEnd w:id="97"/>
      <w:bookmarkEnd w:id="98"/>
    </w:p>
    <w:p w14:paraId="26AD4E3D" w14:textId="77777777" w:rsidR="0023720F" w:rsidRPr="001B39F5" w:rsidRDefault="0023720F" w:rsidP="001B39F5">
      <w:pPr>
        <w:pStyle w:val="2"/>
      </w:pPr>
      <w:bookmarkStart w:id="99" w:name="_Toc497466103"/>
      <w:bookmarkStart w:id="100" w:name="_Toc500505182"/>
      <w:r w:rsidRPr="001B39F5">
        <w:rPr>
          <w:rFonts w:hint="eastAsia"/>
        </w:rPr>
        <w:t>实验</w:t>
      </w:r>
      <w:r w:rsidRPr="001B39F5">
        <w:t>目标</w:t>
      </w:r>
      <w:bookmarkEnd w:id="99"/>
      <w:bookmarkEnd w:id="100"/>
    </w:p>
    <w:p w14:paraId="619F5233" w14:textId="77777777" w:rsidR="0023720F" w:rsidRDefault="0023720F" w:rsidP="001B39F5">
      <w:pPr>
        <w:pStyle w:val="4a"/>
      </w:pPr>
      <w:r w:rsidRPr="00EB053B">
        <w:rPr>
          <w:rFonts w:hint="eastAsia"/>
        </w:rPr>
        <w:t>将</w:t>
      </w:r>
      <w:r w:rsidRPr="00EB053B">
        <w:t>FusionCompute</w:t>
      </w:r>
      <w:r w:rsidRPr="00EB053B">
        <w:t>作为虚拟化资源池接入到</w:t>
      </w:r>
      <w:r w:rsidRPr="00EB053B">
        <w:t xml:space="preserve">FusionSphere </w:t>
      </w:r>
      <w:r>
        <w:t>OpenStack</w:t>
      </w:r>
      <w:r w:rsidRPr="00EB053B">
        <w:t>中</w:t>
      </w:r>
      <w:r>
        <w:rPr>
          <w:rFonts w:hint="eastAsia"/>
        </w:rPr>
        <w:t>。</w:t>
      </w:r>
    </w:p>
    <w:p w14:paraId="382158C7" w14:textId="793C11FD" w:rsidR="0023720F" w:rsidRPr="00EB053B" w:rsidRDefault="0023720F" w:rsidP="001B39F5">
      <w:pPr>
        <w:pStyle w:val="4a"/>
      </w:pPr>
      <w:r>
        <w:rPr>
          <w:rFonts w:hint="eastAsia"/>
        </w:rPr>
        <w:t>将</w:t>
      </w:r>
      <w:r>
        <w:rPr>
          <w:rFonts w:hint="eastAsia"/>
        </w:rPr>
        <w:t>F</w:t>
      </w:r>
      <w:r>
        <w:t>usionStorage</w:t>
      </w:r>
      <w:r>
        <w:rPr>
          <w:rFonts w:hint="eastAsia"/>
        </w:rPr>
        <w:t>作为</w:t>
      </w:r>
      <w:r>
        <w:t>虚拟机</w:t>
      </w:r>
      <w:r>
        <w:rPr>
          <w:rFonts w:hint="eastAsia"/>
        </w:rPr>
        <w:t>存储池</w:t>
      </w:r>
      <w:r>
        <w:t>接入到</w:t>
      </w:r>
      <w:r>
        <w:t>FusionCompute</w:t>
      </w:r>
      <w:r>
        <w:rPr>
          <w:rFonts w:hint="eastAsia"/>
        </w:rPr>
        <w:t>中</w:t>
      </w:r>
      <w:r w:rsidR="001B39F5">
        <w:rPr>
          <w:rFonts w:hint="eastAsia"/>
        </w:rPr>
        <w:t>。</w:t>
      </w:r>
    </w:p>
    <w:p w14:paraId="7257937F" w14:textId="77777777" w:rsidR="0023720F" w:rsidRPr="001B39F5" w:rsidRDefault="0023720F" w:rsidP="001B39F5">
      <w:pPr>
        <w:pStyle w:val="2"/>
      </w:pPr>
      <w:bookmarkStart w:id="101" w:name="_Toc497466104"/>
      <w:bookmarkStart w:id="102" w:name="_Toc500505183"/>
      <w:r w:rsidRPr="001B39F5">
        <w:rPr>
          <w:rFonts w:hint="eastAsia"/>
        </w:rPr>
        <w:t>实验</w:t>
      </w:r>
      <w:r w:rsidRPr="001B39F5">
        <w:t>准备</w:t>
      </w:r>
      <w:bookmarkEnd w:id="101"/>
      <w:bookmarkEnd w:id="102"/>
    </w:p>
    <w:p w14:paraId="24C25ABC" w14:textId="77777777" w:rsidR="0023720F" w:rsidRPr="00EB053B" w:rsidRDefault="0023720F" w:rsidP="001B39F5">
      <w:pPr>
        <w:pStyle w:val="4a"/>
      </w:pPr>
      <w:r w:rsidRPr="00EB053B">
        <w:t>已登录</w:t>
      </w:r>
      <w:r w:rsidRPr="00EB053B">
        <w:t xml:space="preserve">FusionSphere </w:t>
      </w:r>
      <w:r>
        <w:t>OpenStack</w:t>
      </w:r>
      <w:r w:rsidRPr="00EB053B">
        <w:t>安装部署界面。</w:t>
      </w:r>
    </w:p>
    <w:p w14:paraId="4F1FB1D7" w14:textId="70AB31C5" w:rsidR="0023720F" w:rsidRDefault="0023720F" w:rsidP="001B39F5">
      <w:pPr>
        <w:pStyle w:val="4a"/>
      </w:pPr>
      <w:r w:rsidRPr="00EB053B">
        <w:t>已在</w:t>
      </w:r>
      <w:r w:rsidRPr="00EB053B">
        <w:t xml:space="preserve">FusionSphere </w:t>
      </w:r>
      <w:r>
        <w:t>OpenStack</w:t>
      </w:r>
      <w:r w:rsidRPr="00EB053B">
        <w:t>安装部署界面，</w:t>
      </w:r>
      <w:r w:rsidR="00C27B9F" w:rsidRPr="00992336">
        <w:rPr>
          <w:rFonts w:hint="eastAsia"/>
        </w:rPr>
        <w:t>“</w:t>
      </w:r>
      <w:r w:rsidRPr="00EB053B">
        <w:t>配置</w:t>
      </w:r>
      <w:r>
        <w:t>——</w:t>
      </w:r>
      <w:r w:rsidRPr="00EB053B">
        <w:t xml:space="preserve"> </w:t>
      </w:r>
      <w:r>
        <w:t>OpenStack</w:t>
      </w:r>
      <w:r w:rsidR="00C27B9F" w:rsidRPr="00992336">
        <w:rPr>
          <w:rFonts w:hint="eastAsia"/>
        </w:rPr>
        <w:t>”</w:t>
      </w:r>
      <w:r w:rsidR="00EF382F">
        <w:t>页面</w:t>
      </w:r>
      <w:r w:rsidR="00C27B9F" w:rsidRPr="00992336">
        <w:rPr>
          <w:rFonts w:hint="eastAsia"/>
        </w:rPr>
        <w:t>“</w:t>
      </w:r>
      <w:r w:rsidRPr="00EB053B">
        <w:t>Nova</w:t>
      </w:r>
      <w:r w:rsidR="00C27B9F" w:rsidRPr="00992336">
        <w:rPr>
          <w:rFonts w:hint="eastAsia"/>
        </w:rPr>
        <w:t>”</w:t>
      </w:r>
      <w:r w:rsidRPr="00EB053B">
        <w:t>区域框开启</w:t>
      </w:r>
      <w:r w:rsidR="00C27B9F" w:rsidRPr="00992336">
        <w:rPr>
          <w:rFonts w:hint="eastAsia"/>
        </w:rPr>
        <w:t>“</w:t>
      </w:r>
      <w:r w:rsidRPr="00EB053B">
        <w:t>创建管理主机组开关</w:t>
      </w:r>
      <w:r w:rsidR="00C27B9F" w:rsidRPr="00992336">
        <w:rPr>
          <w:rFonts w:hint="eastAsia"/>
        </w:rPr>
        <w:t>”</w:t>
      </w:r>
      <w:r w:rsidRPr="00EB053B">
        <w:t>。</w:t>
      </w:r>
    </w:p>
    <w:p w14:paraId="0DF67341" w14:textId="09B7BAEC" w:rsidR="0023720F" w:rsidRPr="00B15C72" w:rsidRDefault="0023720F" w:rsidP="001B39F5">
      <w:pPr>
        <w:pStyle w:val="4a"/>
      </w:pPr>
      <w:r>
        <w:rPr>
          <w:rFonts w:hint="eastAsia"/>
        </w:rPr>
        <w:t>已</w:t>
      </w:r>
      <w:r>
        <w:t>获取</w:t>
      </w:r>
      <w:r w:rsidRPr="00F348BC">
        <w:t>VRM</w:t>
      </w:r>
      <w:r w:rsidRPr="00F348BC">
        <w:t>虚拟机模板的软件包</w:t>
      </w:r>
      <w:r w:rsidR="00EF382F">
        <w:rPr>
          <w:rFonts w:hint="eastAsia"/>
        </w:rPr>
        <w:t>：</w:t>
      </w:r>
      <w:r>
        <w:t>FusionCompute V100R006C</w:t>
      </w:r>
      <w:r w:rsidR="005F42E6">
        <w:t>10PC100</w:t>
      </w:r>
      <w:r w:rsidR="00EF382F">
        <w:t>_DC.zip</w:t>
      </w:r>
      <w:r w:rsidR="00EF382F">
        <w:rPr>
          <w:rFonts w:hint="eastAsia"/>
        </w:rPr>
        <w:t>。</w:t>
      </w:r>
    </w:p>
    <w:p w14:paraId="7D75DB3F" w14:textId="77777777" w:rsidR="0023720F" w:rsidRPr="001B39F5" w:rsidRDefault="0023720F" w:rsidP="001B39F5">
      <w:pPr>
        <w:pStyle w:val="2"/>
      </w:pPr>
      <w:bookmarkStart w:id="103" w:name="_Toc497466105"/>
      <w:bookmarkStart w:id="104" w:name="_Toc500505184"/>
      <w:r w:rsidRPr="001B39F5">
        <w:rPr>
          <w:rFonts w:hint="eastAsia"/>
        </w:rPr>
        <w:t>配置</w:t>
      </w:r>
      <w:r w:rsidRPr="001B39F5">
        <w:t>思路</w:t>
      </w:r>
      <w:bookmarkEnd w:id="103"/>
      <w:bookmarkEnd w:id="104"/>
    </w:p>
    <w:p w14:paraId="2D690D47" w14:textId="55BF2C24" w:rsidR="0023720F" w:rsidRDefault="0023720F" w:rsidP="001B39F5">
      <w:pPr>
        <w:pStyle w:val="4a"/>
      </w:pPr>
      <w:r>
        <w:rPr>
          <w:rFonts w:hint="eastAsia"/>
        </w:rPr>
        <w:t>创建</w:t>
      </w:r>
      <w:r>
        <w:rPr>
          <w:rFonts w:hint="eastAsia"/>
        </w:rPr>
        <w:t>F</w:t>
      </w:r>
      <w:r>
        <w:t>usionCompute VRM</w:t>
      </w:r>
    </w:p>
    <w:p w14:paraId="322F2D58" w14:textId="721B49B6" w:rsidR="0023720F" w:rsidRDefault="0023720F" w:rsidP="001B39F5">
      <w:pPr>
        <w:pStyle w:val="4a"/>
      </w:pPr>
      <w:r w:rsidRPr="00074741">
        <w:t>接入</w:t>
      </w:r>
      <w:r w:rsidRPr="00074741">
        <w:t>FusionCompute</w:t>
      </w:r>
      <w:r w:rsidRPr="00074741">
        <w:t>资源</w:t>
      </w:r>
      <w:r w:rsidRPr="00074741">
        <w:rPr>
          <w:rFonts w:hint="eastAsia"/>
        </w:rPr>
        <w:t>池</w:t>
      </w:r>
    </w:p>
    <w:p w14:paraId="56EB468F" w14:textId="1BE7BBBD" w:rsidR="0023720F" w:rsidRPr="00074741" w:rsidRDefault="0023720F" w:rsidP="001B39F5">
      <w:pPr>
        <w:pStyle w:val="4a"/>
      </w:pPr>
      <w:r>
        <w:rPr>
          <w:rFonts w:hint="eastAsia"/>
        </w:rPr>
        <w:t>创建</w:t>
      </w:r>
      <w:r w:rsidR="001B39F5">
        <w:rPr>
          <w:rFonts w:hint="eastAsia"/>
        </w:rPr>
        <w:t>FusionStorage</w:t>
      </w:r>
    </w:p>
    <w:p w14:paraId="1AFEC1A1" w14:textId="2419F570" w:rsidR="0023720F" w:rsidRPr="00074741" w:rsidRDefault="0023720F" w:rsidP="001B39F5">
      <w:pPr>
        <w:pStyle w:val="4a"/>
      </w:pPr>
      <w:r w:rsidRPr="00074741">
        <w:t>接入</w:t>
      </w:r>
      <w:r w:rsidRPr="00074741">
        <w:t>FusionCompute</w:t>
      </w:r>
      <w:r w:rsidRPr="00074741">
        <w:t>存储集</w:t>
      </w:r>
      <w:r w:rsidRPr="00074741">
        <w:rPr>
          <w:rFonts w:hint="eastAsia"/>
        </w:rPr>
        <w:t>群</w:t>
      </w:r>
    </w:p>
    <w:p w14:paraId="3A57039F" w14:textId="77777777" w:rsidR="0023720F" w:rsidRPr="001B39F5" w:rsidRDefault="0023720F" w:rsidP="001B39F5">
      <w:pPr>
        <w:pStyle w:val="2"/>
      </w:pPr>
      <w:bookmarkStart w:id="105" w:name="_Toc497466106"/>
      <w:bookmarkStart w:id="106" w:name="_Toc500505185"/>
      <w:r w:rsidRPr="001B39F5">
        <w:rPr>
          <w:rFonts w:hint="eastAsia"/>
        </w:rPr>
        <w:t>配置</w:t>
      </w:r>
      <w:r w:rsidRPr="001B39F5">
        <w:t>步骤</w:t>
      </w:r>
      <w:bookmarkEnd w:id="105"/>
      <w:bookmarkEnd w:id="106"/>
    </w:p>
    <w:p w14:paraId="3732C533" w14:textId="77777777" w:rsidR="0023720F" w:rsidRPr="001B39F5" w:rsidRDefault="0023720F" w:rsidP="001B39F5">
      <w:pPr>
        <w:pStyle w:val="3"/>
      </w:pPr>
      <w:bookmarkStart w:id="107" w:name="_Toc497466107"/>
      <w:bookmarkStart w:id="108" w:name="_Toc500505186"/>
      <w:r w:rsidRPr="001B39F5">
        <w:rPr>
          <w:rFonts w:hint="eastAsia"/>
        </w:rPr>
        <w:t>创建</w:t>
      </w:r>
      <w:r w:rsidRPr="001B39F5">
        <w:t>FusionCompute VRM</w:t>
      </w:r>
      <w:bookmarkEnd w:id="107"/>
      <w:bookmarkEnd w:id="108"/>
    </w:p>
    <w:p w14:paraId="31C41895" w14:textId="77777777" w:rsidR="0023720F" w:rsidRPr="00AB5265" w:rsidRDefault="0023720F" w:rsidP="00AB5265">
      <w:pPr>
        <w:pStyle w:val="4"/>
        <w:rPr>
          <w:rFonts w:hint="default"/>
        </w:rPr>
      </w:pPr>
      <w:r w:rsidRPr="00AB5265">
        <w:t>创建</w:t>
      </w:r>
      <w:r w:rsidRPr="00AB5265">
        <w:t>VRM</w:t>
      </w:r>
    </w:p>
    <w:p w14:paraId="4AEFEAEA" w14:textId="77777777" w:rsidR="0023720F" w:rsidRPr="00F348BC" w:rsidRDefault="0023720F" w:rsidP="001B39F5">
      <w:pPr>
        <w:pStyle w:val="30"/>
      </w:pPr>
      <w:r w:rsidRPr="00F348BC">
        <w:t>通过反向代理</w:t>
      </w:r>
      <w:r w:rsidRPr="00F348BC">
        <w:t>IP</w:t>
      </w:r>
      <w:r w:rsidRPr="00F348BC">
        <w:t>地址登录</w:t>
      </w:r>
      <w:r w:rsidRPr="00F348BC">
        <w:t xml:space="preserve">FusionSphere </w:t>
      </w:r>
      <w:r>
        <w:t>OpenStack</w:t>
      </w:r>
      <w:r w:rsidRPr="00F348BC">
        <w:t>的安装部署界面。</w:t>
      </w:r>
      <w:r w:rsidRPr="00F348BC">
        <w:t xml:space="preserve"> </w:t>
      </w:r>
    </w:p>
    <w:p w14:paraId="7113E43A" w14:textId="77777777" w:rsidR="0023720F" w:rsidRPr="00F348BC" w:rsidRDefault="0023720F" w:rsidP="00AB5265">
      <w:pPr>
        <w:pStyle w:val="1e"/>
      </w:pPr>
      <w:r w:rsidRPr="00AB5265">
        <w:rPr>
          <w:noProof/>
        </w:rPr>
        <w:lastRenderedPageBreak/>
        <w:drawing>
          <wp:inline distT="0" distB="0" distL="0" distR="0" wp14:anchorId="7DA92709" wp14:editId="5D4B7137">
            <wp:extent cx="3248025" cy="2505075"/>
            <wp:effectExtent l="0" t="0" r="9525" b="9525"/>
            <wp:docPr id="219" name="图片 219" descr="http://localhost:7890/pages/YZF0919M/02/YZF0919M/02/resources/07_fm/soft_inst/fig/fig_it_60_23_200001_01_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localhost:7890/pages/YZF0919M/02/YZF0919M/02/resources/07_fm/soft_inst/fig/fig_it_60_23_200001_01_ic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8025" cy="2505075"/>
                    </a:xfrm>
                    <a:prstGeom prst="rect">
                      <a:avLst/>
                    </a:prstGeom>
                    <a:noFill/>
                    <a:ln>
                      <a:noFill/>
                    </a:ln>
                  </pic:spPr>
                </pic:pic>
              </a:graphicData>
            </a:graphic>
          </wp:inline>
        </w:drawing>
      </w:r>
    </w:p>
    <w:p w14:paraId="23278161" w14:textId="7C808380" w:rsidR="0023720F" w:rsidRPr="00AB5265" w:rsidRDefault="0023720F" w:rsidP="00AB5265">
      <w:pPr>
        <w:pStyle w:val="4a"/>
      </w:pPr>
      <w:r w:rsidRPr="00AB5265">
        <w:t>登录地址格式为</w:t>
      </w:r>
      <w:r w:rsidRPr="00393337">
        <w:rPr>
          <w:b/>
        </w:rPr>
        <w:t>https://FusionSphere OpenStack</w:t>
      </w:r>
      <w:r w:rsidRPr="00393337">
        <w:rPr>
          <w:b/>
        </w:rPr>
        <w:t>反向代理</w:t>
      </w:r>
      <w:r w:rsidRPr="00393337">
        <w:rPr>
          <w:b/>
        </w:rPr>
        <w:t>IP</w:t>
      </w:r>
      <w:r w:rsidRPr="00393337">
        <w:rPr>
          <w:b/>
        </w:rPr>
        <w:t>地址</w:t>
      </w:r>
      <w:r w:rsidRPr="00393337">
        <w:rPr>
          <w:b/>
        </w:rPr>
        <w:t>:8890</w:t>
      </w:r>
      <w:r w:rsidRPr="00AB5265">
        <w:t>，例如</w:t>
      </w:r>
      <w:r w:rsidR="00393337" w:rsidRPr="00992336">
        <w:rPr>
          <w:rFonts w:hint="eastAsia"/>
        </w:rPr>
        <w:t>“</w:t>
      </w:r>
      <w:r w:rsidRPr="00AB5265">
        <w:t>https://192.168.210.2:8890</w:t>
      </w:r>
      <w:r w:rsidR="00393337" w:rsidRPr="00992336">
        <w:rPr>
          <w:rFonts w:hint="eastAsia"/>
        </w:rPr>
        <w:t>”</w:t>
      </w:r>
      <w:r w:rsidRPr="00AB5265">
        <w:rPr>
          <w:rFonts w:hint="eastAsia"/>
        </w:rPr>
        <w:t>。</w:t>
      </w:r>
    </w:p>
    <w:p w14:paraId="3D9B26E7" w14:textId="7B8C09BE" w:rsidR="0023720F" w:rsidRPr="00AB5265" w:rsidRDefault="0023720F" w:rsidP="00AB5265">
      <w:pPr>
        <w:pStyle w:val="4a"/>
      </w:pPr>
      <w:r w:rsidRPr="00AB5265">
        <w:t>默认用户：</w:t>
      </w:r>
      <w:r w:rsidR="00393337" w:rsidRPr="00992336">
        <w:rPr>
          <w:rFonts w:hint="eastAsia"/>
        </w:rPr>
        <w:t>“</w:t>
      </w:r>
      <w:r w:rsidRPr="00393337">
        <w:rPr>
          <w:b/>
        </w:rPr>
        <w:t>admin</w:t>
      </w:r>
      <w:r w:rsidR="00393337" w:rsidRPr="00992336">
        <w:rPr>
          <w:rFonts w:hint="eastAsia"/>
        </w:rPr>
        <w:t>”</w:t>
      </w:r>
      <w:r w:rsidRPr="00AB5265">
        <w:t>，初始密码为</w:t>
      </w:r>
      <w:r w:rsidR="00393337" w:rsidRPr="00992336">
        <w:rPr>
          <w:rFonts w:hint="eastAsia"/>
        </w:rPr>
        <w:t>“</w:t>
      </w:r>
      <w:r w:rsidRPr="00393337">
        <w:rPr>
          <w:b/>
        </w:rPr>
        <w:t>FusionSphere123</w:t>
      </w:r>
      <w:r w:rsidR="00393337" w:rsidRPr="00992336">
        <w:rPr>
          <w:rFonts w:hint="eastAsia"/>
        </w:rPr>
        <w:t>”</w:t>
      </w:r>
      <w:r w:rsidRPr="00AB5265">
        <w:t>，密码已经在</w:t>
      </w:r>
      <w:hyperlink r:id="rId61" w:history="1">
        <w:r w:rsidRPr="00AB5265">
          <w:t>PXE</w:t>
        </w:r>
        <w:r w:rsidRPr="00AB5265">
          <w:t>方式安装主机（推荐）</w:t>
        </w:r>
      </w:hyperlink>
      <w:r w:rsidRPr="00AB5265">
        <w:t>首次登录时更改</w:t>
      </w:r>
      <w:r w:rsidRPr="00AB5265">
        <w:rPr>
          <w:rFonts w:hint="eastAsia"/>
        </w:rPr>
        <w:t>。</w:t>
      </w:r>
    </w:p>
    <w:p w14:paraId="04303C65" w14:textId="465ECA10" w:rsidR="0023720F" w:rsidRPr="00F348BC" w:rsidRDefault="0023720F" w:rsidP="001B39F5">
      <w:pPr>
        <w:pStyle w:val="30"/>
      </w:pPr>
      <w:r w:rsidRPr="00F348BC">
        <w:t>上传</w:t>
      </w:r>
      <w:r w:rsidRPr="00F348BC">
        <w:t>VRM</w:t>
      </w:r>
      <w:r w:rsidRPr="00F348BC">
        <w:t>虚拟机模板软件包。</w:t>
      </w:r>
    </w:p>
    <w:p w14:paraId="4989A550" w14:textId="6CE6117B" w:rsidR="0023720F" w:rsidRPr="00F348BC" w:rsidRDefault="00A02E22" w:rsidP="00AB5265">
      <w:pPr>
        <w:pStyle w:val="1e"/>
      </w:pPr>
      <w:r>
        <w:rPr>
          <w:noProof/>
        </w:rPr>
        <w:drawing>
          <wp:inline distT="0" distB="0" distL="0" distR="0" wp14:anchorId="51399C1C" wp14:editId="54D48CDD">
            <wp:extent cx="5229225" cy="2645477"/>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4967" cy="2648382"/>
                    </a:xfrm>
                    <a:prstGeom prst="rect">
                      <a:avLst/>
                    </a:prstGeom>
                  </pic:spPr>
                </pic:pic>
              </a:graphicData>
            </a:graphic>
          </wp:inline>
        </w:drawing>
      </w:r>
    </w:p>
    <w:p w14:paraId="4097D7DD" w14:textId="0C346C25" w:rsidR="0023720F" w:rsidRDefault="00AB5265" w:rsidP="00C27B9F">
      <w:pPr>
        <w:pStyle w:val="4a"/>
      </w:pPr>
      <w:r>
        <w:rPr>
          <w:noProof/>
        </w:rPr>
        <w:drawing>
          <wp:inline distT="0" distB="0" distL="0" distR="0" wp14:anchorId="446B3990" wp14:editId="608C29E5">
            <wp:extent cx="257143" cy="23809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143" cy="238095"/>
                    </a:xfrm>
                    <a:prstGeom prst="rect">
                      <a:avLst/>
                    </a:prstGeom>
                  </pic:spPr>
                </pic:pic>
              </a:graphicData>
            </a:graphic>
          </wp:inline>
        </w:drawing>
      </w:r>
      <w:r w:rsidR="0023720F" w:rsidRPr="00F348BC">
        <w:t>选择</w:t>
      </w:r>
      <w:r w:rsidR="0023720F" w:rsidRPr="00F348BC">
        <w:t>VRM</w:t>
      </w:r>
      <w:r w:rsidR="0023720F" w:rsidRPr="00F348BC">
        <w:t>虚拟机模板的软件包</w:t>
      </w:r>
      <w:r w:rsidR="00393337" w:rsidRPr="00992336">
        <w:rPr>
          <w:rFonts w:hint="eastAsia"/>
        </w:rPr>
        <w:t>“</w:t>
      </w:r>
      <w:r w:rsidR="0023720F" w:rsidRPr="00C27B9F">
        <w:rPr>
          <w:b/>
        </w:rPr>
        <w:t>FusionCompute V100R006C</w:t>
      </w:r>
      <w:r w:rsidR="005F42E6">
        <w:rPr>
          <w:b/>
        </w:rPr>
        <w:t>10PC100</w:t>
      </w:r>
      <w:r w:rsidR="0023720F" w:rsidRPr="00C27B9F">
        <w:rPr>
          <w:b/>
        </w:rPr>
        <w:t>_DC.zip</w:t>
      </w:r>
      <w:r w:rsidR="00393337" w:rsidRPr="00992336">
        <w:rPr>
          <w:rFonts w:hint="eastAsia"/>
        </w:rPr>
        <w:t>”</w:t>
      </w:r>
      <w:r w:rsidR="0023720F">
        <w:rPr>
          <w:rFonts w:hint="eastAsia"/>
        </w:rPr>
        <w:t>所在</w:t>
      </w:r>
      <w:r w:rsidR="0023720F">
        <w:t>路径</w:t>
      </w:r>
      <w:r w:rsidR="0023720F" w:rsidRPr="00F348BC">
        <w:rPr>
          <w:rFonts w:hint="eastAsia"/>
        </w:rPr>
        <w:t>。</w:t>
      </w:r>
    </w:p>
    <w:p w14:paraId="1C40FF0C" w14:textId="0560B19A" w:rsidR="0023720F" w:rsidRPr="00F348BC" w:rsidRDefault="00AB5265" w:rsidP="00C27B9F">
      <w:pPr>
        <w:pStyle w:val="4a"/>
      </w:pPr>
      <w:r>
        <w:rPr>
          <w:noProof/>
        </w:rPr>
        <w:drawing>
          <wp:inline distT="0" distB="0" distL="0" distR="0" wp14:anchorId="5EDB01DD" wp14:editId="12E35FFE">
            <wp:extent cx="257143" cy="238095"/>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143" cy="238095"/>
                    </a:xfrm>
                    <a:prstGeom prst="rect">
                      <a:avLst/>
                    </a:prstGeom>
                  </pic:spPr>
                </pic:pic>
              </a:graphicData>
            </a:graphic>
          </wp:inline>
        </w:drawing>
      </w:r>
      <w:r w:rsidR="0023720F">
        <w:rPr>
          <w:rFonts w:hint="eastAsia"/>
        </w:rPr>
        <w:t>单击</w:t>
      </w:r>
      <w:r w:rsidR="00393337" w:rsidRPr="00992336">
        <w:rPr>
          <w:rFonts w:hint="eastAsia"/>
        </w:rPr>
        <w:t>“</w:t>
      </w:r>
      <w:r w:rsidR="0023720F">
        <w:rPr>
          <w:rFonts w:hint="eastAsia"/>
        </w:rPr>
        <w:t>上传</w:t>
      </w:r>
      <w:r w:rsidR="00393337" w:rsidRPr="00992336">
        <w:rPr>
          <w:rFonts w:hint="eastAsia"/>
        </w:rPr>
        <w:t>”</w:t>
      </w:r>
      <w:r w:rsidR="0023720F">
        <w:rPr>
          <w:rFonts w:hint="eastAsia"/>
        </w:rPr>
        <w:t>。</w:t>
      </w:r>
    </w:p>
    <w:p w14:paraId="048526F6" w14:textId="77777777" w:rsidR="0023720F" w:rsidRPr="00F348BC" w:rsidRDefault="0023720F" w:rsidP="001B39F5">
      <w:pPr>
        <w:pStyle w:val="30"/>
      </w:pPr>
      <w:bookmarkStart w:id="109" w:name="ait_58_23_000013_ict__create"/>
      <w:bookmarkStart w:id="110" w:name="create"/>
      <w:bookmarkEnd w:id="109"/>
      <w:bookmarkEnd w:id="110"/>
      <w:r w:rsidRPr="00F348BC">
        <w:t>虚拟机模板软件包上</w:t>
      </w:r>
      <w:proofErr w:type="gramStart"/>
      <w:r w:rsidRPr="00F348BC">
        <w:t>传成功</w:t>
      </w:r>
      <w:proofErr w:type="gramEnd"/>
      <w:r w:rsidRPr="00F348BC">
        <w:t>后，单击</w:t>
      </w:r>
      <w:r w:rsidRPr="00F348BC">
        <w:rPr>
          <w:noProof/>
        </w:rPr>
        <w:drawing>
          <wp:inline distT="0" distB="0" distL="0" distR="0" wp14:anchorId="07F04968" wp14:editId="5651932E">
            <wp:extent cx="723900" cy="342900"/>
            <wp:effectExtent l="0" t="0" r="0" b="0"/>
            <wp:docPr id="189" name="图片 189" descr="http://localhost:7890/pages/YZF0919M/02/YZF0919M/02/resources/05_fc/soft_inst/fig/fig_it_58_23_000013_ic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ocalhost:7890/pages/YZF0919M/02/YZF0919M/02/resources/05_fc/soft_inst/fig/fig_it_58_23_000013_ict_0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3900" cy="342900"/>
                    </a:xfrm>
                    <a:prstGeom prst="rect">
                      <a:avLst/>
                    </a:prstGeom>
                    <a:noFill/>
                    <a:ln>
                      <a:noFill/>
                    </a:ln>
                  </pic:spPr>
                </pic:pic>
              </a:graphicData>
            </a:graphic>
          </wp:inline>
        </w:drawing>
      </w:r>
      <w:r w:rsidRPr="00F348BC">
        <w:t>。</w:t>
      </w:r>
      <w:r w:rsidRPr="00F348BC">
        <w:t xml:space="preserve"> </w:t>
      </w:r>
    </w:p>
    <w:p w14:paraId="0334564E" w14:textId="5E30C099" w:rsidR="0023720F" w:rsidRPr="00F348BC" w:rsidRDefault="008864B1" w:rsidP="001B39F5">
      <w:pPr>
        <w:pStyle w:val="1e"/>
      </w:pPr>
      <w:ins w:id="111" w:author="miaojunzjhw" w:date="2018-08-01T14:41:00Z">
        <w:r>
          <w:rPr>
            <w:noProof/>
          </w:rPr>
          <w:lastRenderedPageBreak/>
          <w:drawing>
            <wp:inline distT="0" distB="0" distL="0" distR="0" wp14:anchorId="0F5992AA" wp14:editId="48A965C2">
              <wp:extent cx="5273604" cy="1704975"/>
              <wp:effectExtent l="0" t="0" r="381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7067" cy="1706095"/>
                      </a:xfrm>
                      <a:prstGeom prst="rect">
                        <a:avLst/>
                      </a:prstGeom>
                    </pic:spPr>
                  </pic:pic>
                </a:graphicData>
              </a:graphic>
            </wp:inline>
          </w:drawing>
        </w:r>
      </w:ins>
    </w:p>
    <w:p w14:paraId="63C554EF" w14:textId="0E0ABEC0" w:rsidR="0023720F" w:rsidRPr="001B39F5" w:rsidRDefault="00C34727" w:rsidP="004F7878">
      <w:pPr>
        <w:pStyle w:val="4a"/>
      </w:pPr>
      <w:r>
        <w:rPr>
          <w:noProof/>
        </w:rPr>
        <w:drawing>
          <wp:inline distT="0" distB="0" distL="0" distR="0" wp14:anchorId="4D4483DF" wp14:editId="5883DDB9">
            <wp:extent cx="266667" cy="209524"/>
            <wp:effectExtent l="0" t="0" r="635" b="63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667" cy="209524"/>
                    </a:xfrm>
                    <a:prstGeom prst="rect">
                      <a:avLst/>
                    </a:prstGeom>
                  </pic:spPr>
                </pic:pic>
              </a:graphicData>
            </a:graphic>
          </wp:inline>
        </w:drawing>
      </w:r>
      <w:r w:rsidR="0023720F" w:rsidRPr="001B39F5">
        <w:rPr>
          <w:rFonts w:hint="eastAsia"/>
        </w:rPr>
        <w:t>设置</w:t>
      </w:r>
      <w:r w:rsidR="0023720F" w:rsidRPr="001B39F5">
        <w:t>VRM</w:t>
      </w:r>
      <w:r w:rsidR="0023720F" w:rsidRPr="001B39F5">
        <w:rPr>
          <w:rFonts w:hint="eastAsia"/>
        </w:rPr>
        <w:t>虚拟机参数：</w:t>
      </w:r>
      <w:r w:rsidR="0023720F" w:rsidRPr="001B39F5">
        <w:t>HA</w:t>
      </w:r>
      <w:r w:rsidR="004F7878">
        <w:rPr>
          <w:rFonts w:hint="eastAsia"/>
        </w:rPr>
        <w:t>模式</w:t>
      </w:r>
      <w:r w:rsidR="0023720F" w:rsidRPr="001B39F5">
        <w:rPr>
          <w:rFonts w:hint="eastAsia"/>
        </w:rPr>
        <w:t>选择单节点模式</w:t>
      </w:r>
      <w:r w:rsidRPr="00992336">
        <w:rPr>
          <w:rFonts w:hint="eastAsia"/>
        </w:rPr>
        <w:t>“</w:t>
      </w:r>
      <w:r w:rsidR="0023720F" w:rsidRPr="000F2C6A">
        <w:t>Single</w:t>
      </w:r>
      <w:r w:rsidRPr="00992336">
        <w:rPr>
          <w:rFonts w:hint="eastAsia"/>
        </w:rPr>
        <w:t>”</w:t>
      </w:r>
      <w:r w:rsidR="0023720F" w:rsidRPr="001B39F5">
        <w:t>。</w:t>
      </w:r>
    </w:p>
    <w:p w14:paraId="245835B3" w14:textId="49B62D0A" w:rsidR="0023720F" w:rsidRPr="001B39F5" w:rsidRDefault="00C34727" w:rsidP="001B39F5">
      <w:pPr>
        <w:pStyle w:val="4a"/>
      </w:pPr>
      <w:r>
        <w:rPr>
          <w:noProof/>
        </w:rPr>
        <w:drawing>
          <wp:inline distT="0" distB="0" distL="0" distR="0" wp14:anchorId="6CEABCE2" wp14:editId="045D2BA8">
            <wp:extent cx="266667" cy="238095"/>
            <wp:effectExtent l="0" t="0" r="635"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667" cy="238095"/>
                    </a:xfrm>
                    <a:prstGeom prst="rect">
                      <a:avLst/>
                    </a:prstGeom>
                  </pic:spPr>
                </pic:pic>
              </a:graphicData>
            </a:graphic>
          </wp:inline>
        </w:drawing>
      </w:r>
      <w:r w:rsidR="0023720F" w:rsidRPr="001B39F5">
        <w:t>选择用于部署</w:t>
      </w:r>
      <w:r w:rsidR="0023720F" w:rsidRPr="001B39F5">
        <w:t>VRM</w:t>
      </w:r>
      <w:r w:rsidR="0023720F" w:rsidRPr="001B39F5">
        <w:t>虚拟机</w:t>
      </w:r>
      <w:r w:rsidR="0023720F" w:rsidRPr="001B39F5">
        <w:rPr>
          <w:rFonts w:hint="eastAsia"/>
        </w:rPr>
        <w:t>的</w:t>
      </w:r>
      <w:r w:rsidR="0023720F" w:rsidRPr="001B39F5">
        <w:t>主机。</w:t>
      </w:r>
    </w:p>
    <w:p w14:paraId="6710D942" w14:textId="6E5B4A95" w:rsidR="0023720F" w:rsidRPr="001B39F5" w:rsidRDefault="00C34727" w:rsidP="001B39F5">
      <w:pPr>
        <w:pStyle w:val="4a"/>
      </w:pPr>
      <w:r>
        <w:rPr>
          <w:noProof/>
        </w:rPr>
        <w:drawing>
          <wp:inline distT="0" distB="0" distL="0" distR="0" wp14:anchorId="6E1B96D3" wp14:editId="3375FC30">
            <wp:extent cx="257143" cy="23809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143" cy="238095"/>
                    </a:xfrm>
                    <a:prstGeom prst="rect">
                      <a:avLst/>
                    </a:prstGeom>
                  </pic:spPr>
                </pic:pic>
              </a:graphicData>
            </a:graphic>
          </wp:inline>
        </w:drawing>
      </w:r>
      <w:r w:rsidR="005516A6">
        <w:rPr>
          <w:rFonts w:hint="eastAsia"/>
        </w:rPr>
        <w:t>单击“创建</w:t>
      </w:r>
      <w:r w:rsidR="005516A6">
        <w:t>虚拟机</w:t>
      </w:r>
      <w:r w:rsidR="005516A6">
        <w:rPr>
          <w:rFonts w:hint="eastAsia"/>
        </w:rPr>
        <w:t>”，</w:t>
      </w:r>
      <w:r w:rsidR="0023720F" w:rsidRPr="001B39F5">
        <w:rPr>
          <w:rFonts w:hint="eastAsia"/>
        </w:rPr>
        <w:t>创建</w:t>
      </w:r>
      <w:r w:rsidR="0023720F" w:rsidRPr="001B39F5">
        <w:t>VRM</w:t>
      </w:r>
      <w:r w:rsidR="0023720F" w:rsidRPr="001B39F5">
        <w:rPr>
          <w:rFonts w:hint="eastAsia"/>
        </w:rPr>
        <w:t>虚拟机大约需要</w:t>
      </w:r>
      <w:r w:rsidR="0023720F" w:rsidRPr="001B39F5">
        <w:t>30</w:t>
      </w:r>
      <w:r w:rsidR="0023720F" w:rsidRPr="001B39F5">
        <w:rPr>
          <w:rFonts w:hint="eastAsia"/>
        </w:rPr>
        <w:t>分钟</w:t>
      </w:r>
      <w:r w:rsidR="0023720F" w:rsidRPr="001B39F5">
        <w:t>。</w:t>
      </w:r>
      <w:r w:rsidR="0023720F" w:rsidRPr="001B39F5">
        <w:rPr>
          <w:rFonts w:hint="eastAsia"/>
        </w:rPr>
        <w:t>可</w:t>
      </w:r>
      <w:r w:rsidR="0023720F" w:rsidRPr="001B39F5">
        <w:t>单击</w:t>
      </w:r>
      <w:r w:rsidR="0023720F" w:rsidRPr="001B39F5">
        <w:rPr>
          <w:noProof/>
        </w:rPr>
        <w:drawing>
          <wp:inline distT="0" distB="0" distL="0" distR="0" wp14:anchorId="0727ED6A" wp14:editId="72CD2F6A">
            <wp:extent cx="600075" cy="466725"/>
            <wp:effectExtent l="0" t="0" r="9525"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075" cy="466725"/>
                    </a:xfrm>
                    <a:prstGeom prst="rect">
                      <a:avLst/>
                    </a:prstGeom>
                  </pic:spPr>
                </pic:pic>
              </a:graphicData>
            </a:graphic>
          </wp:inline>
        </w:drawing>
      </w:r>
      <w:r w:rsidR="0023720F" w:rsidRPr="001B39F5">
        <w:rPr>
          <w:rFonts w:hint="eastAsia"/>
        </w:rPr>
        <w:t>查看创建</w:t>
      </w:r>
      <w:r w:rsidR="0023720F" w:rsidRPr="001B39F5">
        <w:t>进度。</w:t>
      </w:r>
    </w:p>
    <w:p w14:paraId="1ABA7640" w14:textId="77777777" w:rsidR="0023720F" w:rsidRPr="001B39F5" w:rsidRDefault="0023720F" w:rsidP="001B39F5">
      <w:pPr>
        <w:pStyle w:val="4"/>
        <w:rPr>
          <w:rFonts w:hint="default"/>
        </w:rPr>
      </w:pPr>
      <w:r w:rsidRPr="001B39F5">
        <w:t>配置</w:t>
      </w:r>
      <w:r w:rsidRPr="001B39F5">
        <w:rPr>
          <w:rFonts w:hint="default"/>
        </w:rPr>
        <w:t>对接</w:t>
      </w:r>
      <w:r w:rsidRPr="001B39F5">
        <w:t>F</w:t>
      </w:r>
      <w:r w:rsidRPr="001B39F5">
        <w:rPr>
          <w:rFonts w:hint="default"/>
        </w:rPr>
        <w:t>usionSphere OpenStack</w:t>
      </w:r>
    </w:p>
    <w:p w14:paraId="7E57292C" w14:textId="77777777" w:rsidR="0023720F" w:rsidRPr="001B39F5" w:rsidRDefault="0023720F" w:rsidP="001B39F5">
      <w:pPr>
        <w:pStyle w:val="1e"/>
      </w:pPr>
      <w:r w:rsidRPr="001B39F5">
        <w:t>请先完成对接</w:t>
      </w:r>
      <w:r w:rsidRPr="001B39F5">
        <w:t>FusionSphere OpenStack</w:t>
      </w:r>
      <w:r w:rsidRPr="001B39F5">
        <w:t>，再添加主机。</w:t>
      </w:r>
    </w:p>
    <w:p w14:paraId="70D37877" w14:textId="710A04C3" w:rsidR="0023720F" w:rsidRDefault="0023720F" w:rsidP="001B39F5">
      <w:pPr>
        <w:pStyle w:val="30"/>
      </w:pPr>
      <w:r w:rsidRPr="00587483">
        <w:t>在</w:t>
      </w:r>
      <w:r w:rsidRPr="00587483">
        <w:t xml:space="preserve">FusionSphere </w:t>
      </w:r>
      <w:r w:rsidR="00671925">
        <w:t>CPS</w:t>
      </w:r>
      <w:r w:rsidRPr="00587483">
        <w:t>界面，单击</w:t>
      </w:r>
      <w:r w:rsidR="00C34727" w:rsidRPr="00992336">
        <w:rPr>
          <w:rFonts w:hint="eastAsia"/>
        </w:rPr>
        <w:t>“</w:t>
      </w:r>
      <w:r w:rsidRPr="00587483">
        <w:t>云化服务</w:t>
      </w:r>
      <w:r w:rsidR="002D6FB9">
        <w:rPr>
          <w:rStyle w:val="uicontrol"/>
        </w:rPr>
        <w:t>——</w:t>
      </w:r>
      <w:r w:rsidRPr="00587483">
        <w:t>FusionCompute</w:t>
      </w:r>
      <w:r w:rsidR="00C34727" w:rsidRPr="00992336">
        <w:rPr>
          <w:rFonts w:hint="eastAsia"/>
        </w:rPr>
        <w:t>”</w:t>
      </w:r>
      <w:r w:rsidRPr="00587483">
        <w:t>。</w:t>
      </w:r>
    </w:p>
    <w:p w14:paraId="7BC15441" w14:textId="77777777" w:rsidR="0023720F" w:rsidRDefault="0023720F" w:rsidP="001B39F5">
      <w:pPr>
        <w:pStyle w:val="30"/>
      </w:pPr>
      <w:r>
        <w:rPr>
          <w:rFonts w:hint="eastAsia"/>
        </w:rPr>
        <w:t>在</w:t>
      </w:r>
      <w:r>
        <w:t>虚拟机列表找到创建好的</w:t>
      </w:r>
      <w:r>
        <w:rPr>
          <w:rFonts w:hint="eastAsia"/>
        </w:rPr>
        <w:t>VRM</w:t>
      </w:r>
      <w:r>
        <w:rPr>
          <w:rFonts w:hint="eastAsia"/>
        </w:rPr>
        <w:t>虚拟机</w:t>
      </w:r>
      <w:r>
        <w:t>，单击</w:t>
      </w:r>
      <w:r>
        <w:rPr>
          <w:rFonts w:hint="eastAsia"/>
        </w:rPr>
        <w:t>F</w:t>
      </w:r>
      <w:r>
        <w:t>usionCompute</w:t>
      </w:r>
      <w:r>
        <w:t>页面链接</w:t>
      </w:r>
      <w:r>
        <w:rPr>
          <w:rFonts w:hint="eastAsia"/>
        </w:rPr>
        <w:t>，</w:t>
      </w:r>
      <w:r>
        <w:t>进入</w:t>
      </w:r>
      <w:r>
        <w:rPr>
          <w:rFonts w:hint="eastAsia"/>
        </w:rPr>
        <w:t>Fusio</w:t>
      </w:r>
      <w:r>
        <w:t>nCompute</w:t>
      </w:r>
      <w:r>
        <w:rPr>
          <w:rFonts w:hint="eastAsia"/>
        </w:rPr>
        <w:t>界面。</w:t>
      </w:r>
    </w:p>
    <w:p w14:paraId="42CA3886" w14:textId="77777777" w:rsidR="0023720F" w:rsidRPr="00587483" w:rsidRDefault="0023720F" w:rsidP="001B39F5">
      <w:pPr>
        <w:pStyle w:val="1e"/>
      </w:pPr>
      <w:r>
        <w:rPr>
          <w:noProof/>
        </w:rPr>
        <w:drawing>
          <wp:inline distT="0" distB="0" distL="0" distR="0" wp14:anchorId="1EB14376" wp14:editId="614DB749">
            <wp:extent cx="5454000" cy="1103425"/>
            <wp:effectExtent l="0" t="0" r="0" b="190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4000" cy="1103425"/>
                    </a:xfrm>
                    <a:prstGeom prst="rect">
                      <a:avLst/>
                    </a:prstGeom>
                  </pic:spPr>
                </pic:pic>
              </a:graphicData>
            </a:graphic>
          </wp:inline>
        </w:drawing>
      </w:r>
    </w:p>
    <w:p w14:paraId="62E750B5" w14:textId="1A696F70" w:rsidR="0023720F" w:rsidRDefault="0023720F" w:rsidP="001B39F5">
      <w:pPr>
        <w:pStyle w:val="30"/>
      </w:pPr>
      <w:r>
        <w:rPr>
          <w:rFonts w:hint="eastAsia"/>
        </w:rPr>
        <w:t>在</w:t>
      </w:r>
      <w:r>
        <w:rPr>
          <w:rFonts w:hint="eastAsia"/>
        </w:rPr>
        <w:t>F</w:t>
      </w:r>
      <w:r>
        <w:t>usionCompute</w:t>
      </w:r>
      <w:r>
        <w:rPr>
          <w:rFonts w:hint="eastAsia"/>
        </w:rPr>
        <w:t>界面</w:t>
      </w:r>
      <w:r>
        <w:t>，</w:t>
      </w:r>
      <w:r>
        <w:rPr>
          <w:rFonts w:hint="eastAsia"/>
        </w:rPr>
        <w:t>输入</w:t>
      </w:r>
      <w:r>
        <w:t>账号密码</w:t>
      </w:r>
      <w:r>
        <w:rPr>
          <w:rFonts w:hint="eastAsia"/>
        </w:rPr>
        <w:t>。</w:t>
      </w:r>
      <w:r>
        <w:t>默认</w:t>
      </w:r>
      <w:r>
        <w:rPr>
          <w:rFonts w:hint="eastAsia"/>
        </w:rPr>
        <w:t>账号</w:t>
      </w:r>
      <w:r>
        <w:t>为</w:t>
      </w:r>
      <w:r w:rsidR="00C34727">
        <w:rPr>
          <w:rFonts w:hint="eastAsia"/>
        </w:rPr>
        <w:t>“</w:t>
      </w:r>
      <w:r w:rsidRPr="00BF0601">
        <w:rPr>
          <w:b/>
        </w:rPr>
        <w:t>admin</w:t>
      </w:r>
      <w:r w:rsidR="00C34727">
        <w:rPr>
          <w:rFonts w:hint="eastAsia"/>
        </w:rPr>
        <w:t>”</w:t>
      </w:r>
      <w:r>
        <w:rPr>
          <w:rFonts w:hint="eastAsia"/>
        </w:rPr>
        <w:t>，</w:t>
      </w:r>
      <w:r>
        <w:t>默认密码为</w:t>
      </w:r>
      <w:r>
        <w:rPr>
          <w:rFonts w:hint="eastAsia"/>
        </w:rPr>
        <w:t>“</w:t>
      </w:r>
      <w:r w:rsidRPr="00BF0601">
        <w:rPr>
          <w:rFonts w:hint="eastAsia"/>
          <w:b/>
        </w:rPr>
        <w:t>H</w:t>
      </w:r>
      <w:r w:rsidRPr="00BF0601">
        <w:rPr>
          <w:b/>
        </w:rPr>
        <w:t>uawei@CLOUD8!</w:t>
      </w:r>
      <w:r>
        <w:rPr>
          <w:rFonts w:hint="eastAsia"/>
        </w:rPr>
        <w:t>”。</w:t>
      </w:r>
    </w:p>
    <w:p w14:paraId="5F101C66" w14:textId="5B12CD11" w:rsidR="0023720F" w:rsidRDefault="0023720F" w:rsidP="002D6FB9">
      <w:pPr>
        <w:pStyle w:val="1e"/>
      </w:pPr>
      <w:r>
        <w:rPr>
          <w:rFonts w:hint="eastAsia"/>
        </w:rPr>
        <w:t>首次</w:t>
      </w:r>
      <w:r>
        <w:t>登录，需更改密码，建议更改为</w:t>
      </w:r>
      <w:r w:rsidR="00C34727">
        <w:rPr>
          <w:rFonts w:hint="eastAsia"/>
        </w:rPr>
        <w:t>“</w:t>
      </w:r>
      <w:r w:rsidRPr="00BF0601">
        <w:rPr>
          <w:b/>
        </w:rPr>
        <w:t>Huawei@123</w:t>
      </w:r>
      <w:r w:rsidR="00C34727">
        <w:rPr>
          <w:rFonts w:hint="eastAsia"/>
        </w:rPr>
        <w:t>”</w:t>
      </w:r>
      <w:r w:rsidR="004F7878">
        <w:rPr>
          <w:rFonts w:hint="eastAsia"/>
        </w:rPr>
        <w:t>。</w:t>
      </w:r>
    </w:p>
    <w:p w14:paraId="081E5D6F" w14:textId="5EA725CD" w:rsidR="0023720F" w:rsidRDefault="0023720F" w:rsidP="001B39F5">
      <w:pPr>
        <w:pStyle w:val="30"/>
      </w:pPr>
      <w:r w:rsidRPr="00587483">
        <w:t>在</w:t>
      </w:r>
      <w:r w:rsidRPr="00587483">
        <w:t>FusionCompute</w:t>
      </w:r>
      <w:r w:rsidRPr="00587483">
        <w:t>上，选择</w:t>
      </w:r>
      <w:r w:rsidR="00C34727">
        <w:rPr>
          <w:rFonts w:hint="eastAsia"/>
        </w:rPr>
        <w:t>“</w:t>
      </w:r>
      <w:r w:rsidRPr="00587483">
        <w:t>系统管理</w:t>
      </w:r>
      <w:r>
        <w:t>——</w:t>
      </w:r>
      <w:r w:rsidRPr="00587483">
        <w:t>第三方对接</w:t>
      </w:r>
      <w:r>
        <w:t>——OpenStack</w:t>
      </w:r>
      <w:r w:rsidR="00C34727">
        <w:rPr>
          <w:rFonts w:hint="eastAsia"/>
        </w:rPr>
        <w:t>”</w:t>
      </w:r>
      <w:r w:rsidRPr="00587483">
        <w:rPr>
          <w:rFonts w:hint="eastAsia"/>
        </w:rPr>
        <w:t>。</w:t>
      </w:r>
    </w:p>
    <w:p w14:paraId="0FF31FC7" w14:textId="13C3B9BF" w:rsidR="0023720F" w:rsidRDefault="0023720F" w:rsidP="001B39F5">
      <w:pPr>
        <w:pStyle w:val="30"/>
      </w:pPr>
      <w:r>
        <w:rPr>
          <w:rFonts w:hint="eastAsia"/>
        </w:rPr>
        <w:t>勾选</w:t>
      </w:r>
      <w:r w:rsidR="00C34727">
        <w:rPr>
          <w:rFonts w:hint="eastAsia"/>
        </w:rPr>
        <w:t>“</w:t>
      </w:r>
      <w:r>
        <w:rPr>
          <w:rFonts w:hint="eastAsia"/>
        </w:rPr>
        <w:t>对接</w:t>
      </w:r>
      <w:r>
        <w:rPr>
          <w:rFonts w:hint="eastAsia"/>
        </w:rPr>
        <w:t>OpenStack</w:t>
      </w:r>
      <w:r w:rsidR="00C34727">
        <w:rPr>
          <w:rFonts w:hint="eastAsia"/>
        </w:rPr>
        <w:t>”</w:t>
      </w:r>
      <w:r>
        <w:rPr>
          <w:rFonts w:hint="eastAsia"/>
        </w:rPr>
        <w:t>。</w:t>
      </w:r>
    </w:p>
    <w:p w14:paraId="7D16CE76" w14:textId="77777777" w:rsidR="0023720F" w:rsidRPr="00274FD7" w:rsidRDefault="0023720F" w:rsidP="001B39F5">
      <w:pPr>
        <w:pStyle w:val="1e"/>
      </w:pPr>
      <w:r>
        <w:rPr>
          <w:noProof/>
        </w:rPr>
        <w:lastRenderedPageBreak/>
        <w:drawing>
          <wp:inline distT="0" distB="0" distL="0" distR="0" wp14:anchorId="6F7352AF" wp14:editId="6CD551AB">
            <wp:extent cx="5454000" cy="3813381"/>
            <wp:effectExtent l="19050" t="19050" r="13970" b="1587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4000" cy="3813381"/>
                    </a:xfrm>
                    <a:prstGeom prst="rect">
                      <a:avLst/>
                    </a:prstGeom>
                    <a:ln>
                      <a:solidFill>
                        <a:schemeClr val="tx1"/>
                      </a:solidFill>
                    </a:ln>
                  </pic:spPr>
                </pic:pic>
              </a:graphicData>
            </a:graphic>
          </wp:inline>
        </w:drawing>
      </w:r>
    </w:p>
    <w:p w14:paraId="6EFB7568" w14:textId="77777777" w:rsidR="0023720F" w:rsidRDefault="0023720F" w:rsidP="001B39F5">
      <w:pPr>
        <w:pStyle w:val="30"/>
      </w:pPr>
      <w:r>
        <w:rPr>
          <w:rFonts w:hint="eastAsia"/>
        </w:rPr>
        <w:t>在“基本</w:t>
      </w:r>
      <w:r>
        <w:t>配置</w:t>
      </w:r>
      <w:r>
        <w:rPr>
          <w:rFonts w:hint="eastAsia"/>
        </w:rPr>
        <w:t>”中</w:t>
      </w:r>
      <w:r>
        <w:t>，填写相关数据</w:t>
      </w:r>
      <w:r>
        <w:rPr>
          <w:rFonts w:hint="eastAsia"/>
        </w:rPr>
        <w:t>：</w:t>
      </w:r>
    </w:p>
    <w:p w14:paraId="3DD5C1A5" w14:textId="7352DA00" w:rsidR="00627CBA" w:rsidRDefault="00627CBA" w:rsidP="00627CBA">
      <w:pPr>
        <w:pStyle w:val="30"/>
        <w:numPr>
          <w:ilvl w:val="0"/>
          <w:numId w:val="0"/>
        </w:numPr>
        <w:ind w:left="1134"/>
      </w:pPr>
      <w:r>
        <w:rPr>
          <w:rFonts w:hint="eastAsia"/>
        </w:rPr>
        <w:t>鼠标</w:t>
      </w:r>
      <w:r>
        <w:t>悬停在</w:t>
      </w:r>
      <w:r>
        <w:rPr>
          <w:noProof/>
        </w:rPr>
        <w:drawing>
          <wp:inline distT="0" distB="0" distL="0" distR="0" wp14:anchorId="70D87EB8" wp14:editId="433489C4">
            <wp:extent cx="285750" cy="357188"/>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126" cy="361408"/>
                    </a:xfrm>
                    <a:prstGeom prst="rect">
                      <a:avLst/>
                    </a:prstGeom>
                  </pic:spPr>
                </pic:pic>
              </a:graphicData>
            </a:graphic>
          </wp:inline>
        </w:drawing>
      </w:r>
      <w:r>
        <w:rPr>
          <w:rFonts w:hint="eastAsia"/>
        </w:rPr>
        <w:t>可以</w:t>
      </w:r>
      <w:r>
        <w:t>查看其推荐的格式。</w:t>
      </w:r>
    </w:p>
    <w:p w14:paraId="45859EAD" w14:textId="13F3D992" w:rsidR="0023720F" w:rsidRPr="00ED7CDE" w:rsidRDefault="0023720F" w:rsidP="000F2C6A">
      <w:pPr>
        <w:pStyle w:val="4a"/>
      </w:pPr>
      <w:r w:rsidRPr="000F2C6A">
        <w:t>Keystone URL</w:t>
      </w:r>
      <w:r>
        <w:rPr>
          <w:rFonts w:hint="eastAsia"/>
        </w:rPr>
        <w:t>：</w:t>
      </w:r>
      <w:r>
        <w:t>必选参数</w:t>
      </w:r>
      <w:r>
        <w:rPr>
          <w:rFonts w:hint="eastAsia"/>
        </w:rPr>
        <w:t>，</w:t>
      </w:r>
      <w:r w:rsidRPr="00ED7CDE">
        <w:t>Keystone</w:t>
      </w:r>
      <w:r w:rsidRPr="00ED7CDE">
        <w:rPr>
          <w:rFonts w:hint="eastAsia"/>
        </w:rPr>
        <w:t>是</w:t>
      </w:r>
      <w:r w:rsidRPr="00ED7CDE">
        <w:t xml:space="preserve">FusionSphere </w:t>
      </w:r>
      <w:r>
        <w:t>OpenStack</w:t>
      </w:r>
      <w:r w:rsidRPr="00ED7CDE">
        <w:rPr>
          <w:rFonts w:hint="eastAsia"/>
        </w:rPr>
        <w:t>的权限管理服务</w:t>
      </w:r>
      <w:r w:rsidRPr="00ED7CDE">
        <w:t>。</w:t>
      </w:r>
      <w:r w:rsidRPr="00ED7CDE">
        <w:rPr>
          <w:rFonts w:hint="eastAsia"/>
        </w:rPr>
        <w:t>格式为：</w:t>
      </w:r>
      <w:r w:rsidR="00C34727">
        <w:rPr>
          <w:rFonts w:hint="eastAsia"/>
        </w:rPr>
        <w:t>“</w:t>
      </w:r>
      <w:r w:rsidRPr="00BF0601">
        <w:rPr>
          <w:b/>
        </w:rPr>
        <w:t>https://identity.Keystone</w:t>
      </w:r>
      <w:r w:rsidRPr="00BF0601">
        <w:rPr>
          <w:rFonts w:hint="eastAsia"/>
          <w:b/>
        </w:rPr>
        <w:t>域名</w:t>
      </w:r>
      <w:r w:rsidR="00627CBA">
        <w:rPr>
          <w:b/>
        </w:rPr>
        <w:t>/identity/v3</w:t>
      </w:r>
      <w:r w:rsidR="00C34727">
        <w:rPr>
          <w:rFonts w:hint="eastAsia"/>
        </w:rPr>
        <w:t>”</w:t>
      </w:r>
      <w:r w:rsidRPr="00ED7CDE">
        <w:t>。</w:t>
      </w:r>
      <w:r w:rsidRPr="00ED7CDE">
        <w:rPr>
          <w:rFonts w:hint="eastAsia"/>
        </w:rPr>
        <w:t>其中，</w:t>
      </w:r>
      <w:r w:rsidR="00C34727">
        <w:rPr>
          <w:rFonts w:hint="eastAsia"/>
        </w:rPr>
        <w:t>“</w:t>
      </w:r>
      <w:r w:rsidRPr="000F2C6A">
        <w:t>Keystone</w:t>
      </w:r>
      <w:r w:rsidRPr="000F2C6A">
        <w:rPr>
          <w:rFonts w:hint="eastAsia"/>
        </w:rPr>
        <w:t>域名</w:t>
      </w:r>
      <w:r w:rsidR="00C34727">
        <w:rPr>
          <w:rFonts w:hint="eastAsia"/>
        </w:rPr>
        <w:t>”</w:t>
      </w:r>
      <w:r w:rsidRPr="00ED7CDE">
        <w:rPr>
          <w:rFonts w:hint="eastAsia"/>
        </w:rPr>
        <w:t>可通过以下方法查询</w:t>
      </w:r>
      <w:r w:rsidRPr="00ED7CDE">
        <w:t>：</w:t>
      </w:r>
      <w:r w:rsidRPr="00ED7CDE">
        <w:rPr>
          <w:rFonts w:hint="eastAsia"/>
        </w:rPr>
        <w:t>登录</w:t>
      </w:r>
      <w:r w:rsidRPr="00ED7CDE">
        <w:t xml:space="preserve">FusionSphere </w:t>
      </w:r>
      <w:r>
        <w:t>OpenStack</w:t>
      </w:r>
      <w:r w:rsidRPr="00ED7CDE">
        <w:rPr>
          <w:rFonts w:hint="eastAsia"/>
        </w:rPr>
        <w:t>的安装部署界面，在</w:t>
      </w:r>
      <w:r w:rsidR="00C34727">
        <w:rPr>
          <w:rFonts w:hint="eastAsia"/>
        </w:rPr>
        <w:t>“</w:t>
      </w:r>
      <w:r w:rsidRPr="00ED7CDE">
        <w:rPr>
          <w:rFonts w:hint="eastAsia"/>
        </w:rPr>
        <w:t>配置</w:t>
      </w:r>
      <w:r>
        <w:t>——</w:t>
      </w:r>
      <w:r w:rsidRPr="00ED7CDE">
        <w:rPr>
          <w:rFonts w:hint="eastAsia"/>
        </w:rPr>
        <w:t>系统</w:t>
      </w:r>
      <w:r>
        <w:t>——</w:t>
      </w:r>
      <w:r w:rsidRPr="00ED7CDE">
        <w:rPr>
          <w:rFonts w:hint="eastAsia"/>
        </w:rPr>
        <w:t>域名修改</w:t>
      </w:r>
      <w:r w:rsidR="00C34727">
        <w:rPr>
          <w:rFonts w:hint="eastAsia"/>
        </w:rPr>
        <w:t>”</w:t>
      </w:r>
      <w:r w:rsidRPr="00ED7CDE">
        <w:rPr>
          <w:rFonts w:hint="eastAsia"/>
        </w:rPr>
        <w:t>中单击</w:t>
      </w:r>
      <w:r w:rsidR="00C34727">
        <w:rPr>
          <w:rFonts w:hint="eastAsia"/>
        </w:rPr>
        <w:t>“</w:t>
      </w:r>
      <w:r w:rsidRPr="00ED7CDE">
        <w:rPr>
          <w:rFonts w:hint="eastAsia"/>
        </w:rPr>
        <w:t>修改</w:t>
      </w:r>
      <w:r w:rsidR="00C34727">
        <w:rPr>
          <w:rFonts w:hint="eastAsia"/>
        </w:rPr>
        <w:t>”</w:t>
      </w:r>
      <w:r w:rsidRPr="00ED7CDE">
        <w:rPr>
          <w:rFonts w:hint="eastAsia"/>
        </w:rPr>
        <w:t>，查询</w:t>
      </w:r>
      <w:r w:rsidR="00C34727">
        <w:rPr>
          <w:rFonts w:hint="eastAsia"/>
        </w:rPr>
        <w:t>“</w:t>
      </w:r>
      <w:r w:rsidRPr="00ED7CDE">
        <w:t>Keystone</w:t>
      </w:r>
      <w:r w:rsidR="00C34727">
        <w:rPr>
          <w:rFonts w:hint="eastAsia"/>
        </w:rPr>
        <w:t>”</w:t>
      </w:r>
      <w:r w:rsidRPr="00ED7CDE">
        <w:rPr>
          <w:rFonts w:hint="eastAsia"/>
        </w:rPr>
        <w:t>配置的域名</w:t>
      </w:r>
      <w:r w:rsidRPr="00ED7CDE">
        <w:t>。</w:t>
      </w:r>
    </w:p>
    <w:p w14:paraId="32251E3A" w14:textId="5ECB70F7" w:rsidR="0023720F" w:rsidRPr="00ED7CDE" w:rsidRDefault="0023720F" w:rsidP="001B39F5">
      <w:pPr>
        <w:pStyle w:val="4a"/>
      </w:pPr>
      <w:r w:rsidRPr="000F2C6A">
        <w:t>Keystone IP</w:t>
      </w:r>
      <w:r w:rsidRPr="00ED7CDE">
        <w:t>地址</w:t>
      </w:r>
      <w:r>
        <w:rPr>
          <w:rFonts w:hint="eastAsia"/>
        </w:rPr>
        <w:t>：</w:t>
      </w:r>
      <w:r w:rsidRPr="00ED7CDE">
        <w:rPr>
          <w:rFonts w:hint="eastAsia"/>
        </w:rPr>
        <w:t>必选参数</w:t>
      </w:r>
      <w:r w:rsidRPr="00ED7CDE">
        <w:t>。</w:t>
      </w:r>
      <w:r w:rsidRPr="00ED7CDE">
        <w:rPr>
          <w:rFonts w:hint="eastAsia"/>
        </w:rPr>
        <w:t>登录</w:t>
      </w:r>
      <w:r w:rsidRPr="00ED7CDE">
        <w:t xml:space="preserve">FusionSphere </w:t>
      </w:r>
      <w:r>
        <w:t>OpenStack</w:t>
      </w:r>
      <w:r w:rsidRPr="00ED7CDE">
        <w:rPr>
          <w:rFonts w:hint="eastAsia"/>
        </w:rPr>
        <w:t>的安装部署界面，在</w:t>
      </w:r>
      <w:r w:rsidR="00C34727">
        <w:rPr>
          <w:rFonts w:hint="eastAsia"/>
        </w:rPr>
        <w:t>“</w:t>
      </w:r>
      <w:r w:rsidRPr="00ED7CDE">
        <w:rPr>
          <w:rFonts w:hint="eastAsia"/>
        </w:rPr>
        <w:t>配置</w:t>
      </w:r>
      <w:r>
        <w:t>——</w:t>
      </w:r>
      <w:r w:rsidRPr="00ED7CDE">
        <w:rPr>
          <w:rFonts w:hint="eastAsia"/>
        </w:rPr>
        <w:t>系统</w:t>
      </w:r>
      <w:r>
        <w:t>——</w:t>
      </w:r>
      <w:r w:rsidRPr="00ED7CDE">
        <w:rPr>
          <w:rFonts w:hint="eastAsia"/>
        </w:rPr>
        <w:t>反向代理</w:t>
      </w:r>
      <w:r w:rsidR="00C34727">
        <w:rPr>
          <w:rFonts w:hint="eastAsia"/>
        </w:rPr>
        <w:t>”</w:t>
      </w:r>
      <w:r w:rsidRPr="00ED7CDE">
        <w:rPr>
          <w:rFonts w:hint="eastAsia"/>
        </w:rPr>
        <w:t>中，查看</w:t>
      </w:r>
      <w:r w:rsidRPr="00ED7CDE">
        <w:t>external_om</w:t>
      </w:r>
      <w:r w:rsidRPr="00ED7CDE">
        <w:rPr>
          <w:rFonts w:hint="eastAsia"/>
        </w:rPr>
        <w:t>网络平面的</w:t>
      </w:r>
      <w:r w:rsidRPr="00ED7CDE">
        <w:t>system</w:t>
      </w:r>
      <w:r w:rsidRPr="00ED7CDE">
        <w:rPr>
          <w:rFonts w:hint="eastAsia"/>
        </w:rPr>
        <w:t>代理服务的</w:t>
      </w:r>
      <w:r w:rsidRPr="00ED7CDE">
        <w:t>IP</w:t>
      </w:r>
      <w:r w:rsidRPr="00ED7CDE">
        <w:rPr>
          <w:rFonts w:hint="eastAsia"/>
        </w:rPr>
        <w:t>地址</w:t>
      </w:r>
      <w:r w:rsidRPr="00ED7CDE">
        <w:t>。</w:t>
      </w:r>
    </w:p>
    <w:p w14:paraId="55056691" w14:textId="20F3C023" w:rsidR="0023720F" w:rsidRPr="00ED7CDE" w:rsidRDefault="0023720F" w:rsidP="001B39F5">
      <w:pPr>
        <w:pStyle w:val="4a"/>
      </w:pPr>
      <w:r w:rsidRPr="000F2C6A">
        <w:t>Region Name:</w:t>
      </w:r>
      <w:r w:rsidRPr="00ED7CDE">
        <w:t xml:space="preserve"> </w:t>
      </w:r>
      <w:r w:rsidRPr="00ED7CDE">
        <w:rPr>
          <w:rFonts w:hint="eastAsia"/>
        </w:rPr>
        <w:t>必选参数</w:t>
      </w:r>
      <w:r w:rsidRPr="00ED7CDE">
        <w:t>。</w:t>
      </w:r>
      <w:r w:rsidRPr="00ED7CDE">
        <w:rPr>
          <w:rFonts w:hint="eastAsia"/>
        </w:rPr>
        <w:t>对接</w:t>
      </w:r>
      <w:r w:rsidRPr="00ED7CDE">
        <w:t xml:space="preserve">FusionSphere </w:t>
      </w:r>
      <w:r>
        <w:t>OpenStack</w:t>
      </w:r>
      <w:r w:rsidRPr="00ED7CDE">
        <w:rPr>
          <w:rFonts w:hint="eastAsia"/>
        </w:rPr>
        <w:t>的本地域名前缀，例如：</w:t>
      </w:r>
      <w:r w:rsidRPr="00081D20">
        <w:rPr>
          <w:b/>
        </w:rPr>
        <w:t>az1.dc1</w:t>
      </w:r>
      <w:r w:rsidRPr="00ED7CDE">
        <w:t>。</w:t>
      </w:r>
      <w:r w:rsidRPr="00ED7CDE">
        <w:rPr>
          <w:rFonts w:hint="eastAsia"/>
        </w:rPr>
        <w:t>可通过以下方法查询</w:t>
      </w:r>
      <w:r w:rsidRPr="00ED7CDE">
        <w:t>：</w:t>
      </w:r>
      <w:r w:rsidRPr="00ED7CDE">
        <w:rPr>
          <w:rFonts w:hint="eastAsia"/>
        </w:rPr>
        <w:t>登录</w:t>
      </w:r>
      <w:r w:rsidRPr="00ED7CDE">
        <w:t xml:space="preserve">FusionSphere </w:t>
      </w:r>
      <w:r>
        <w:t>OpenStack</w:t>
      </w:r>
      <w:r w:rsidRPr="00ED7CDE">
        <w:rPr>
          <w:rFonts w:hint="eastAsia"/>
        </w:rPr>
        <w:t>的安装部署界面，在</w:t>
      </w:r>
      <w:r w:rsidR="00C34727">
        <w:rPr>
          <w:rFonts w:hint="eastAsia"/>
        </w:rPr>
        <w:t>“</w:t>
      </w:r>
      <w:r w:rsidRPr="00ED7CDE">
        <w:rPr>
          <w:rFonts w:hint="eastAsia"/>
        </w:rPr>
        <w:t>配置</w:t>
      </w:r>
      <w:r>
        <w:t>——</w:t>
      </w:r>
      <w:r w:rsidRPr="00ED7CDE">
        <w:rPr>
          <w:rFonts w:hint="eastAsia"/>
        </w:rPr>
        <w:t>系统</w:t>
      </w:r>
      <w:r>
        <w:t>——</w:t>
      </w:r>
      <w:r w:rsidRPr="00ED7CDE">
        <w:rPr>
          <w:rFonts w:hint="eastAsia"/>
        </w:rPr>
        <w:t>域名修改</w:t>
      </w:r>
      <w:r w:rsidR="00C34727">
        <w:rPr>
          <w:rFonts w:hint="eastAsia"/>
        </w:rPr>
        <w:t>”</w:t>
      </w:r>
      <w:r w:rsidRPr="00ED7CDE">
        <w:rPr>
          <w:rFonts w:hint="eastAsia"/>
        </w:rPr>
        <w:t>中单击</w:t>
      </w:r>
      <w:r w:rsidR="00C34727">
        <w:rPr>
          <w:rFonts w:hint="eastAsia"/>
        </w:rPr>
        <w:t>“</w:t>
      </w:r>
      <w:r w:rsidRPr="00ED7CDE">
        <w:rPr>
          <w:rFonts w:hint="eastAsia"/>
        </w:rPr>
        <w:t>修改</w:t>
      </w:r>
      <w:r w:rsidR="00C34727">
        <w:rPr>
          <w:rFonts w:hint="eastAsia"/>
        </w:rPr>
        <w:t>”</w:t>
      </w:r>
      <w:r w:rsidRPr="00ED7CDE">
        <w:rPr>
          <w:rFonts w:hint="eastAsia"/>
        </w:rPr>
        <w:t>，查询</w:t>
      </w:r>
      <w:r w:rsidR="00C34727">
        <w:rPr>
          <w:rFonts w:hint="eastAsia"/>
        </w:rPr>
        <w:t>“</w:t>
      </w:r>
      <w:r w:rsidRPr="00ED7CDE">
        <w:rPr>
          <w:rFonts w:hint="eastAsia"/>
        </w:rPr>
        <w:t>本地域名</w:t>
      </w:r>
      <w:r w:rsidR="00C34727">
        <w:rPr>
          <w:rFonts w:hint="eastAsia"/>
        </w:rPr>
        <w:t>”</w:t>
      </w:r>
      <w:r w:rsidRPr="00ED7CDE">
        <w:rPr>
          <w:rFonts w:hint="eastAsia"/>
        </w:rPr>
        <w:t>中前两个字段</w:t>
      </w:r>
      <w:r w:rsidRPr="00ED7CDE">
        <w:t>。</w:t>
      </w:r>
    </w:p>
    <w:p w14:paraId="4B3CBE2A" w14:textId="2F8FA900" w:rsidR="0023720F" w:rsidRPr="00ED7CDE" w:rsidRDefault="0023720F" w:rsidP="001B39F5">
      <w:pPr>
        <w:pStyle w:val="4a"/>
      </w:pPr>
      <w:r w:rsidRPr="00ED7CDE">
        <w:t>用户名：此处用户名为</w:t>
      </w:r>
      <w:r w:rsidR="00C34727">
        <w:rPr>
          <w:rFonts w:hint="eastAsia"/>
        </w:rPr>
        <w:t>“</w:t>
      </w:r>
      <w:r w:rsidRPr="00BF0601">
        <w:rPr>
          <w:b/>
        </w:rPr>
        <w:t>neutron</w:t>
      </w:r>
      <w:r w:rsidR="00C34727">
        <w:rPr>
          <w:rFonts w:hint="eastAsia"/>
        </w:rPr>
        <w:t>”</w:t>
      </w:r>
      <w:r w:rsidRPr="00ED7CDE">
        <w:t>。</w:t>
      </w:r>
    </w:p>
    <w:p w14:paraId="745823E7" w14:textId="154C13CB" w:rsidR="0023720F" w:rsidRDefault="0023720F" w:rsidP="001B39F5">
      <w:pPr>
        <w:pStyle w:val="4a"/>
      </w:pPr>
      <w:r w:rsidRPr="00ED7CDE">
        <w:rPr>
          <w:rFonts w:hint="eastAsia"/>
        </w:rPr>
        <w:t>密码：输入</w:t>
      </w:r>
      <w:r w:rsidR="00C34727">
        <w:rPr>
          <w:rFonts w:hint="eastAsia"/>
        </w:rPr>
        <w:t>“</w:t>
      </w:r>
      <w:r w:rsidRPr="000F2C6A">
        <w:t>neutron</w:t>
      </w:r>
      <w:r w:rsidR="00C34727">
        <w:rPr>
          <w:rFonts w:hint="eastAsia"/>
        </w:rPr>
        <w:t>”</w:t>
      </w:r>
      <w:r w:rsidRPr="00ED7CDE">
        <w:rPr>
          <w:rFonts w:hint="eastAsia"/>
        </w:rPr>
        <w:t>用户关于</w:t>
      </w:r>
      <w:r w:rsidRPr="00ED7CDE">
        <w:t>KeyStone</w:t>
      </w:r>
      <w:r w:rsidRPr="00ED7CDE">
        <w:rPr>
          <w:rFonts w:hint="eastAsia"/>
        </w:rPr>
        <w:t>服务的密码，默认密码为：</w:t>
      </w:r>
      <w:r w:rsidR="00EF382F">
        <w:rPr>
          <w:rFonts w:hint="eastAsia"/>
        </w:rPr>
        <w:t>“</w:t>
      </w:r>
      <w:r w:rsidR="00EF382F" w:rsidRPr="00BF0601">
        <w:rPr>
          <w:b/>
        </w:rPr>
        <w:t>FusionSphere123</w:t>
      </w:r>
      <w:r w:rsidR="00C34727">
        <w:rPr>
          <w:rFonts w:hint="eastAsia"/>
        </w:rPr>
        <w:t>”</w:t>
      </w:r>
      <w:r w:rsidRPr="00ED7CDE">
        <w:t>。</w:t>
      </w:r>
    </w:p>
    <w:p w14:paraId="74663C2B" w14:textId="77777777" w:rsidR="0023720F" w:rsidRPr="003F3F3A" w:rsidRDefault="0023720F" w:rsidP="001B39F5">
      <w:pPr>
        <w:pStyle w:val="1e"/>
      </w:pPr>
      <w:r>
        <w:rPr>
          <w:noProof/>
        </w:rPr>
        <w:lastRenderedPageBreak/>
        <w:drawing>
          <wp:inline distT="0" distB="0" distL="0" distR="0" wp14:anchorId="1EADB2C4" wp14:editId="08AFC7FF">
            <wp:extent cx="3923809" cy="2523809"/>
            <wp:effectExtent l="0" t="0" r="635"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3809" cy="2523809"/>
                    </a:xfrm>
                    <a:prstGeom prst="rect">
                      <a:avLst/>
                    </a:prstGeom>
                  </pic:spPr>
                </pic:pic>
              </a:graphicData>
            </a:graphic>
          </wp:inline>
        </w:drawing>
      </w:r>
    </w:p>
    <w:p w14:paraId="111F2327" w14:textId="3B2A89BF" w:rsidR="0023720F" w:rsidRPr="00ED7CDE" w:rsidRDefault="0023720F" w:rsidP="001B39F5">
      <w:pPr>
        <w:pStyle w:val="4a"/>
      </w:pPr>
      <w:r w:rsidRPr="000F2C6A">
        <w:rPr>
          <w:rFonts w:hint="eastAsia"/>
        </w:rPr>
        <w:t>MQ IP</w:t>
      </w:r>
      <w:r w:rsidRPr="000F2C6A">
        <w:rPr>
          <w:rFonts w:hint="eastAsia"/>
        </w:rPr>
        <w:t>地址</w:t>
      </w:r>
      <w:r w:rsidRPr="000F2C6A">
        <w:t>：</w:t>
      </w:r>
      <w:r w:rsidRPr="00ED7CDE">
        <w:rPr>
          <w:rFonts w:hint="eastAsia"/>
        </w:rPr>
        <w:t>必选参数</w:t>
      </w:r>
      <w:r w:rsidRPr="00ED7CDE">
        <w:t>。</w:t>
      </w:r>
      <w:r w:rsidRPr="00ED7CDE">
        <w:rPr>
          <w:rFonts w:hint="eastAsia"/>
        </w:rPr>
        <w:t>在配置网络信息时，设置的</w:t>
      </w:r>
      <w:r w:rsidR="00C34727">
        <w:rPr>
          <w:rFonts w:hint="eastAsia"/>
        </w:rPr>
        <w:t>“</w:t>
      </w:r>
      <w:r w:rsidRPr="00ED7CDE">
        <w:t>rabbitmq</w:t>
      </w:r>
      <w:r w:rsidR="00C34727">
        <w:rPr>
          <w:rFonts w:hint="eastAsia"/>
        </w:rPr>
        <w:t>”</w:t>
      </w:r>
      <w:r w:rsidRPr="00ED7CDE">
        <w:rPr>
          <w:rFonts w:hint="eastAsia"/>
        </w:rPr>
        <w:t>服务</w:t>
      </w:r>
      <w:r>
        <w:rPr>
          <w:rFonts w:hint="eastAsia"/>
        </w:rPr>
        <w:t>的</w:t>
      </w:r>
      <w:r w:rsidRPr="00ED7CDE">
        <w:t>IP</w:t>
      </w:r>
      <w:r w:rsidRPr="00ED7CDE">
        <w:rPr>
          <w:rFonts w:hint="eastAsia"/>
        </w:rPr>
        <w:t>地址</w:t>
      </w:r>
      <w:r w:rsidRPr="00ED7CDE">
        <w:t>。</w:t>
      </w:r>
      <w:r w:rsidRPr="00ED7CDE">
        <w:rPr>
          <w:rFonts w:hint="eastAsia"/>
        </w:rPr>
        <w:t>登录</w:t>
      </w:r>
      <w:r w:rsidRPr="00ED7CDE">
        <w:t xml:space="preserve">FusionSphere </w:t>
      </w:r>
      <w:r>
        <w:t>OpenStack</w:t>
      </w:r>
      <w:r w:rsidRPr="00ED7CDE">
        <w:rPr>
          <w:rFonts w:hint="eastAsia"/>
        </w:rPr>
        <w:t>的安装部署界面，在</w:t>
      </w:r>
      <w:r w:rsidR="00C34727">
        <w:rPr>
          <w:rFonts w:hint="eastAsia"/>
        </w:rPr>
        <w:t>“</w:t>
      </w:r>
      <w:r w:rsidRPr="00ED7CDE">
        <w:rPr>
          <w:rFonts w:hint="eastAsia"/>
        </w:rPr>
        <w:t>配置</w:t>
      </w:r>
      <w:r>
        <w:t>——</w:t>
      </w:r>
      <w:r w:rsidRPr="00ED7CDE">
        <w:t xml:space="preserve"> </w:t>
      </w:r>
      <w:r>
        <w:t>OpenStack——</w:t>
      </w:r>
      <w:r w:rsidRPr="00ED7CDE">
        <w:t>Rabbitmq</w:t>
      </w:r>
      <w:r w:rsidR="00C34727">
        <w:rPr>
          <w:rFonts w:hint="eastAsia"/>
        </w:rPr>
        <w:t>”</w:t>
      </w:r>
      <w:r w:rsidRPr="00ED7CDE">
        <w:rPr>
          <w:rFonts w:hint="eastAsia"/>
        </w:rPr>
        <w:t>中，查看其</w:t>
      </w:r>
      <w:r w:rsidRPr="00ED7CDE">
        <w:t>IP</w:t>
      </w:r>
      <w:r w:rsidRPr="00ED7CDE">
        <w:rPr>
          <w:rFonts w:hint="eastAsia"/>
        </w:rPr>
        <w:t>地址</w:t>
      </w:r>
      <w:r w:rsidRPr="00ED7CDE">
        <w:t>。</w:t>
      </w:r>
    </w:p>
    <w:p w14:paraId="72944770" w14:textId="382E2D99" w:rsidR="0023720F" w:rsidRDefault="0023720F" w:rsidP="001B39F5">
      <w:pPr>
        <w:pStyle w:val="4a"/>
      </w:pPr>
      <w:r w:rsidRPr="000F2C6A">
        <w:t>MQ</w:t>
      </w:r>
      <w:r w:rsidRPr="000F2C6A">
        <w:rPr>
          <w:rFonts w:hint="eastAsia"/>
        </w:rPr>
        <w:t>密码</w:t>
      </w:r>
      <w:r>
        <w:t>：</w:t>
      </w:r>
      <w:r w:rsidRPr="00ED7CDE">
        <w:rPr>
          <w:rFonts w:hint="eastAsia"/>
        </w:rPr>
        <w:t>必选参数</w:t>
      </w:r>
      <w:r w:rsidRPr="00ED7CDE">
        <w:t>。</w:t>
      </w:r>
      <w:r w:rsidRPr="00ED7CDE">
        <w:t xml:space="preserve">FusionSphere </w:t>
      </w:r>
      <w:r>
        <w:t>OpenStack</w:t>
      </w:r>
      <w:r w:rsidRPr="00ED7CDE">
        <w:rPr>
          <w:rFonts w:hint="eastAsia"/>
        </w:rPr>
        <w:t>的</w:t>
      </w:r>
      <w:r w:rsidRPr="000F2C6A">
        <w:t>rabbit</w:t>
      </w:r>
      <w:proofErr w:type="gramStart"/>
      <w:r w:rsidR="00EF382F">
        <w:rPr>
          <w:rFonts w:hint="eastAsia"/>
        </w:rPr>
        <w:t>帐户</w:t>
      </w:r>
      <w:proofErr w:type="gramEnd"/>
      <w:r w:rsidR="00EF382F">
        <w:rPr>
          <w:rFonts w:hint="eastAsia"/>
        </w:rPr>
        <w:t>的密码，默认密码为“</w:t>
      </w:r>
      <w:r w:rsidR="00EF382F" w:rsidRPr="00BF0601">
        <w:rPr>
          <w:b/>
        </w:rPr>
        <w:t>FusionSphere123</w:t>
      </w:r>
      <w:r w:rsidR="00C34727">
        <w:rPr>
          <w:rFonts w:hint="eastAsia"/>
        </w:rPr>
        <w:t>”</w:t>
      </w:r>
      <w:r w:rsidRPr="00ED7CDE">
        <w:t>。</w:t>
      </w:r>
    </w:p>
    <w:p w14:paraId="3D857D56" w14:textId="77777777" w:rsidR="0023720F" w:rsidRPr="003F3F3A" w:rsidRDefault="0023720F" w:rsidP="001B39F5">
      <w:pPr>
        <w:pStyle w:val="1e"/>
      </w:pPr>
      <w:r>
        <w:rPr>
          <w:noProof/>
        </w:rPr>
        <w:drawing>
          <wp:inline distT="0" distB="0" distL="0" distR="0" wp14:anchorId="5A983D5A" wp14:editId="1D769CFC">
            <wp:extent cx="3914286" cy="180000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4286" cy="1800000"/>
                    </a:xfrm>
                    <a:prstGeom prst="rect">
                      <a:avLst/>
                    </a:prstGeom>
                  </pic:spPr>
                </pic:pic>
              </a:graphicData>
            </a:graphic>
          </wp:inline>
        </w:drawing>
      </w:r>
    </w:p>
    <w:p w14:paraId="45262A94" w14:textId="43AD742E" w:rsidR="0023720F" w:rsidRPr="00ED7CDE" w:rsidRDefault="0023720F" w:rsidP="001B39F5">
      <w:pPr>
        <w:pStyle w:val="4a"/>
      </w:pPr>
      <w:r w:rsidRPr="000F2C6A">
        <w:t>Nova URL</w:t>
      </w:r>
      <w:r>
        <w:t>:</w:t>
      </w:r>
      <w:r w:rsidRPr="00ED7CDE">
        <w:t xml:space="preserve"> </w:t>
      </w:r>
      <w:r w:rsidRPr="00ED7CDE">
        <w:rPr>
          <w:rFonts w:hint="eastAsia"/>
        </w:rPr>
        <w:t>必选参数</w:t>
      </w:r>
      <w:r w:rsidRPr="00ED7CDE">
        <w:t>。</w:t>
      </w:r>
      <w:r w:rsidRPr="00ED7CDE">
        <w:rPr>
          <w:rFonts w:hint="eastAsia"/>
        </w:rPr>
        <w:t>格式为：</w:t>
      </w:r>
      <w:r w:rsidR="00C34727">
        <w:rPr>
          <w:rFonts w:hint="eastAsia"/>
        </w:rPr>
        <w:t>“</w:t>
      </w:r>
      <w:r w:rsidRPr="00BF0601">
        <w:rPr>
          <w:b/>
        </w:rPr>
        <w:t>https://compute.</w:t>
      </w:r>
      <w:r w:rsidRPr="00BF0601">
        <w:rPr>
          <w:rFonts w:hint="eastAsia"/>
          <w:b/>
        </w:rPr>
        <w:t>本地域名</w:t>
      </w:r>
      <w:r w:rsidRPr="00BF0601">
        <w:rPr>
          <w:b/>
        </w:rPr>
        <w:t>:443/v2</w:t>
      </w:r>
      <w:r w:rsidR="00627CBA">
        <w:rPr>
          <w:rFonts w:hint="eastAsia"/>
          <w:b/>
        </w:rPr>
        <w:t>.</w:t>
      </w:r>
      <w:r w:rsidR="00627CBA">
        <w:rPr>
          <w:b/>
        </w:rPr>
        <w:t>1</w:t>
      </w:r>
      <w:r w:rsidR="00C34727">
        <w:rPr>
          <w:rFonts w:hint="eastAsia"/>
        </w:rPr>
        <w:t>”</w:t>
      </w:r>
      <w:r w:rsidRPr="00ED7CDE">
        <w:t>。</w:t>
      </w:r>
      <w:r w:rsidRPr="00ED7CDE">
        <w:rPr>
          <w:rFonts w:hint="eastAsia"/>
        </w:rPr>
        <w:t>其中，</w:t>
      </w:r>
      <w:r w:rsidR="00C34727">
        <w:rPr>
          <w:rFonts w:hint="eastAsia"/>
        </w:rPr>
        <w:t>“</w:t>
      </w:r>
      <w:r w:rsidRPr="00ED7CDE">
        <w:rPr>
          <w:rFonts w:hint="eastAsia"/>
        </w:rPr>
        <w:t>本地域名</w:t>
      </w:r>
      <w:r w:rsidR="00C34727">
        <w:rPr>
          <w:rFonts w:hint="eastAsia"/>
        </w:rPr>
        <w:t>”</w:t>
      </w:r>
      <w:r w:rsidRPr="00ED7CDE">
        <w:rPr>
          <w:rFonts w:hint="eastAsia"/>
        </w:rPr>
        <w:t>可通过以下方法查询</w:t>
      </w:r>
      <w:r w:rsidRPr="00ED7CDE">
        <w:t>：</w:t>
      </w:r>
      <w:r w:rsidRPr="00ED7CDE">
        <w:rPr>
          <w:rFonts w:hint="eastAsia"/>
        </w:rPr>
        <w:t>登录</w:t>
      </w:r>
      <w:r w:rsidRPr="00ED7CDE">
        <w:t xml:space="preserve">FusionSphere </w:t>
      </w:r>
      <w:r>
        <w:t>OpenStack</w:t>
      </w:r>
      <w:r w:rsidRPr="00ED7CDE">
        <w:rPr>
          <w:rFonts w:hint="eastAsia"/>
        </w:rPr>
        <w:t>的安装部署界面，在</w:t>
      </w:r>
      <w:r w:rsidR="00C34727">
        <w:rPr>
          <w:rFonts w:hint="eastAsia"/>
        </w:rPr>
        <w:t>“</w:t>
      </w:r>
      <w:r w:rsidRPr="00ED7CDE">
        <w:rPr>
          <w:rFonts w:hint="eastAsia"/>
        </w:rPr>
        <w:t>配置</w:t>
      </w:r>
      <w:r>
        <w:t>——</w:t>
      </w:r>
      <w:r w:rsidRPr="00ED7CDE">
        <w:rPr>
          <w:rFonts w:hint="eastAsia"/>
        </w:rPr>
        <w:t>系统</w:t>
      </w:r>
      <w:r>
        <w:t>——</w:t>
      </w:r>
      <w:r w:rsidRPr="00ED7CDE">
        <w:rPr>
          <w:rFonts w:hint="eastAsia"/>
        </w:rPr>
        <w:t>域名修改</w:t>
      </w:r>
      <w:r w:rsidR="00C34727">
        <w:rPr>
          <w:rFonts w:hint="eastAsia"/>
        </w:rPr>
        <w:t>”</w:t>
      </w:r>
      <w:r w:rsidRPr="00ED7CDE">
        <w:rPr>
          <w:rFonts w:hint="eastAsia"/>
        </w:rPr>
        <w:t>中单击</w:t>
      </w:r>
      <w:r w:rsidR="00C34727">
        <w:rPr>
          <w:rFonts w:hint="eastAsia"/>
        </w:rPr>
        <w:t>“</w:t>
      </w:r>
      <w:r w:rsidRPr="00ED7CDE">
        <w:rPr>
          <w:rFonts w:hint="eastAsia"/>
        </w:rPr>
        <w:t>修改</w:t>
      </w:r>
      <w:r w:rsidR="00C34727">
        <w:rPr>
          <w:rFonts w:hint="eastAsia"/>
        </w:rPr>
        <w:t>”</w:t>
      </w:r>
      <w:r w:rsidRPr="00ED7CDE">
        <w:rPr>
          <w:rFonts w:hint="eastAsia"/>
        </w:rPr>
        <w:t>，查询</w:t>
      </w:r>
      <w:r w:rsidR="00C34727">
        <w:rPr>
          <w:rFonts w:hint="eastAsia"/>
        </w:rPr>
        <w:t>“</w:t>
      </w:r>
      <w:r w:rsidRPr="00ED7CDE">
        <w:rPr>
          <w:rFonts w:hint="eastAsia"/>
        </w:rPr>
        <w:t>本地</w:t>
      </w:r>
      <w:r w:rsidR="00C34727">
        <w:rPr>
          <w:rFonts w:hint="eastAsia"/>
        </w:rPr>
        <w:t>”</w:t>
      </w:r>
      <w:r w:rsidRPr="00ED7CDE">
        <w:rPr>
          <w:rFonts w:hint="eastAsia"/>
        </w:rPr>
        <w:t>配置的域名</w:t>
      </w:r>
      <w:r w:rsidRPr="00ED7CDE">
        <w:t>。</w:t>
      </w:r>
    </w:p>
    <w:p w14:paraId="643C3D8A" w14:textId="68C0B4A0" w:rsidR="0023720F" w:rsidRDefault="0023720F" w:rsidP="001B39F5">
      <w:pPr>
        <w:pStyle w:val="4a"/>
      </w:pPr>
      <w:r w:rsidRPr="000F2C6A">
        <w:t>Nova IP</w:t>
      </w:r>
      <w:r>
        <w:t>:</w:t>
      </w:r>
      <w:r w:rsidRPr="00ED7CDE">
        <w:t xml:space="preserve"> </w:t>
      </w:r>
      <w:r w:rsidRPr="00ED7CDE">
        <w:rPr>
          <w:rFonts w:hint="eastAsia"/>
        </w:rPr>
        <w:t>必选参数</w:t>
      </w:r>
      <w:r w:rsidRPr="00ED7CDE">
        <w:t>。</w:t>
      </w:r>
      <w:r w:rsidRPr="00ED7CDE">
        <w:rPr>
          <w:rFonts w:hint="eastAsia"/>
        </w:rPr>
        <w:t>登录</w:t>
      </w:r>
      <w:r w:rsidRPr="00ED7CDE">
        <w:t xml:space="preserve">FusionSphere </w:t>
      </w:r>
      <w:r>
        <w:t>OpenStack</w:t>
      </w:r>
      <w:r w:rsidRPr="00ED7CDE">
        <w:rPr>
          <w:rFonts w:hint="eastAsia"/>
        </w:rPr>
        <w:t>的安装部署界面，在</w:t>
      </w:r>
      <w:r w:rsidR="00C34727">
        <w:rPr>
          <w:rFonts w:hint="eastAsia"/>
        </w:rPr>
        <w:t>“</w:t>
      </w:r>
      <w:r w:rsidRPr="00ED7CDE">
        <w:rPr>
          <w:rFonts w:hint="eastAsia"/>
        </w:rPr>
        <w:t>配置</w:t>
      </w:r>
      <w:r>
        <w:t>——</w:t>
      </w:r>
      <w:r w:rsidRPr="00ED7CDE">
        <w:t xml:space="preserve"> </w:t>
      </w:r>
      <w:r w:rsidRPr="00ED7CDE">
        <w:rPr>
          <w:rFonts w:hint="eastAsia"/>
        </w:rPr>
        <w:t>系统</w:t>
      </w:r>
      <w:r>
        <w:t>——</w:t>
      </w:r>
      <w:r w:rsidRPr="00ED7CDE">
        <w:rPr>
          <w:rFonts w:hint="eastAsia"/>
        </w:rPr>
        <w:t>反向代理</w:t>
      </w:r>
      <w:r w:rsidR="00C34727">
        <w:rPr>
          <w:rFonts w:hint="eastAsia"/>
        </w:rPr>
        <w:t>”</w:t>
      </w:r>
      <w:r w:rsidRPr="00ED7CDE">
        <w:rPr>
          <w:rFonts w:hint="eastAsia"/>
        </w:rPr>
        <w:t>中，查看</w:t>
      </w:r>
      <w:r w:rsidRPr="00ED7CDE">
        <w:t>external_om</w:t>
      </w:r>
      <w:r w:rsidRPr="00ED7CDE">
        <w:rPr>
          <w:rFonts w:hint="eastAsia"/>
        </w:rPr>
        <w:t>网络平面的</w:t>
      </w:r>
      <w:r w:rsidRPr="00ED7CDE">
        <w:t>system</w:t>
      </w:r>
      <w:r w:rsidRPr="00ED7CDE">
        <w:rPr>
          <w:rFonts w:hint="eastAsia"/>
        </w:rPr>
        <w:t>代理服务的</w:t>
      </w:r>
      <w:r w:rsidRPr="00ED7CDE">
        <w:t>IP</w:t>
      </w:r>
      <w:r w:rsidRPr="00ED7CDE">
        <w:rPr>
          <w:rFonts w:hint="eastAsia"/>
        </w:rPr>
        <w:t>地址</w:t>
      </w:r>
      <w:r w:rsidRPr="00ED7CDE">
        <w:t>。</w:t>
      </w:r>
    </w:p>
    <w:p w14:paraId="7611C5CD" w14:textId="77777777" w:rsidR="0023720F" w:rsidRPr="00ED7CDE" w:rsidRDefault="0023720F" w:rsidP="001B39F5">
      <w:pPr>
        <w:pStyle w:val="1e"/>
      </w:pPr>
      <w:r>
        <w:rPr>
          <w:noProof/>
        </w:rPr>
        <w:drawing>
          <wp:inline distT="0" distB="0" distL="0" distR="0" wp14:anchorId="6A71299D" wp14:editId="12566379">
            <wp:extent cx="4000000" cy="1257143"/>
            <wp:effectExtent l="0" t="0" r="635" b="63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0000" cy="1257143"/>
                    </a:xfrm>
                    <a:prstGeom prst="rect">
                      <a:avLst/>
                    </a:prstGeom>
                  </pic:spPr>
                </pic:pic>
              </a:graphicData>
            </a:graphic>
          </wp:inline>
        </w:drawing>
      </w:r>
    </w:p>
    <w:p w14:paraId="22DE2E2E" w14:textId="2355F974" w:rsidR="0023720F" w:rsidRDefault="0023720F" w:rsidP="001B39F5">
      <w:pPr>
        <w:pStyle w:val="4a"/>
      </w:pPr>
      <w:r w:rsidRPr="000F2C6A">
        <w:t>Neutron URL</w:t>
      </w:r>
      <w:r>
        <w:t>:</w:t>
      </w:r>
      <w:r w:rsidRPr="00ED7CDE">
        <w:rPr>
          <w:rFonts w:hint="eastAsia"/>
        </w:rPr>
        <w:t xml:space="preserve"> </w:t>
      </w:r>
      <w:r w:rsidRPr="00ED7CDE">
        <w:rPr>
          <w:rFonts w:hint="eastAsia"/>
        </w:rPr>
        <w:t>必选参数</w:t>
      </w:r>
      <w:r w:rsidRPr="00ED7CDE">
        <w:t>。格式为：</w:t>
      </w:r>
      <w:r w:rsidR="00C34727">
        <w:rPr>
          <w:rFonts w:hint="eastAsia"/>
        </w:rPr>
        <w:t>“</w:t>
      </w:r>
      <w:r w:rsidRPr="00BF0601">
        <w:rPr>
          <w:b/>
        </w:rPr>
        <w:t>https://network.</w:t>
      </w:r>
      <w:r w:rsidRPr="00BF0601">
        <w:rPr>
          <w:b/>
        </w:rPr>
        <w:t>本地域名</w:t>
      </w:r>
      <w:r w:rsidRPr="00BF0601">
        <w:rPr>
          <w:b/>
        </w:rPr>
        <w:t>:443/v2.0</w:t>
      </w:r>
      <w:r w:rsidR="00C34727">
        <w:rPr>
          <w:rFonts w:hint="eastAsia"/>
        </w:rPr>
        <w:t>”</w:t>
      </w:r>
      <w:r w:rsidRPr="00ED7CDE">
        <w:t>。其中，</w:t>
      </w:r>
      <w:r w:rsidR="00C34727">
        <w:rPr>
          <w:rFonts w:hint="eastAsia"/>
        </w:rPr>
        <w:t>“</w:t>
      </w:r>
      <w:r w:rsidRPr="00ED7CDE">
        <w:t>本地域名</w:t>
      </w:r>
      <w:r w:rsidR="00C34727">
        <w:rPr>
          <w:rFonts w:hint="eastAsia"/>
        </w:rPr>
        <w:t>”</w:t>
      </w:r>
      <w:r w:rsidRPr="00ED7CDE">
        <w:t>可通过以下方法查询：登录</w:t>
      </w:r>
      <w:r w:rsidRPr="00ED7CDE">
        <w:t xml:space="preserve">FusionSphere </w:t>
      </w:r>
      <w:r>
        <w:t>OpenStack</w:t>
      </w:r>
      <w:r w:rsidRPr="00ED7CDE">
        <w:t>的安装部署界面，在</w:t>
      </w:r>
      <w:r w:rsidR="00C34727">
        <w:rPr>
          <w:rFonts w:hint="eastAsia"/>
        </w:rPr>
        <w:t>“</w:t>
      </w:r>
      <w:r w:rsidRPr="00ED7CDE">
        <w:t>配置</w:t>
      </w:r>
      <w:r>
        <w:t>——</w:t>
      </w:r>
      <w:r w:rsidRPr="00ED7CDE">
        <w:t>系统</w:t>
      </w:r>
      <w:r>
        <w:t>——</w:t>
      </w:r>
      <w:r w:rsidRPr="00ED7CDE">
        <w:t>域名修改</w:t>
      </w:r>
      <w:r w:rsidR="00C34727">
        <w:rPr>
          <w:rFonts w:hint="eastAsia"/>
        </w:rPr>
        <w:t>”</w:t>
      </w:r>
      <w:r w:rsidRPr="00ED7CDE">
        <w:t>中单击</w:t>
      </w:r>
      <w:r w:rsidR="00C34727">
        <w:rPr>
          <w:rFonts w:hint="eastAsia"/>
        </w:rPr>
        <w:t>“</w:t>
      </w:r>
      <w:r w:rsidRPr="00ED7CDE">
        <w:t>修改</w:t>
      </w:r>
      <w:r w:rsidR="00C34727">
        <w:rPr>
          <w:rFonts w:hint="eastAsia"/>
        </w:rPr>
        <w:t>”</w:t>
      </w:r>
      <w:r w:rsidRPr="00ED7CDE">
        <w:t>，查询</w:t>
      </w:r>
      <w:r w:rsidR="00C34727">
        <w:rPr>
          <w:rFonts w:hint="eastAsia"/>
        </w:rPr>
        <w:t>“</w:t>
      </w:r>
      <w:r w:rsidRPr="00ED7CDE">
        <w:t>本地</w:t>
      </w:r>
      <w:r w:rsidR="00C34727">
        <w:rPr>
          <w:rFonts w:hint="eastAsia"/>
        </w:rPr>
        <w:t>”</w:t>
      </w:r>
      <w:r w:rsidRPr="00ED7CDE">
        <w:t>配置的域名。</w:t>
      </w:r>
    </w:p>
    <w:p w14:paraId="409E52FB" w14:textId="2B672FB3" w:rsidR="0023720F" w:rsidRPr="00AF2D88" w:rsidRDefault="0023720F" w:rsidP="001B39F5">
      <w:pPr>
        <w:pStyle w:val="4a"/>
      </w:pPr>
      <w:r w:rsidRPr="00081D20">
        <w:rPr>
          <w:rFonts w:hint="eastAsia"/>
        </w:rPr>
        <w:lastRenderedPageBreak/>
        <w:t>Ne</w:t>
      </w:r>
      <w:r w:rsidRPr="00081D20">
        <w:t>utron IP</w:t>
      </w:r>
      <w:r>
        <w:t>:</w:t>
      </w:r>
      <w:r w:rsidRPr="00ED7CDE">
        <w:t xml:space="preserve"> </w:t>
      </w:r>
      <w:r w:rsidRPr="00ED7CDE">
        <w:rPr>
          <w:rFonts w:hint="eastAsia"/>
        </w:rPr>
        <w:t>必选参数</w:t>
      </w:r>
      <w:r w:rsidRPr="00ED7CDE">
        <w:t>。</w:t>
      </w:r>
      <w:r w:rsidRPr="00AF2D88">
        <w:rPr>
          <w:rFonts w:hint="eastAsia"/>
        </w:rPr>
        <w:t>登录</w:t>
      </w:r>
      <w:r w:rsidRPr="00AF2D88">
        <w:t xml:space="preserve">FusionSphere </w:t>
      </w:r>
      <w:r>
        <w:t>OpenStack</w:t>
      </w:r>
      <w:r w:rsidRPr="00AF2D88">
        <w:rPr>
          <w:rFonts w:hint="eastAsia"/>
        </w:rPr>
        <w:t>的安装部署界面，在</w:t>
      </w:r>
      <w:r w:rsidR="00C34727">
        <w:rPr>
          <w:rFonts w:hint="eastAsia"/>
        </w:rPr>
        <w:t>“</w:t>
      </w:r>
      <w:r w:rsidRPr="00AF2D88">
        <w:rPr>
          <w:rFonts w:hint="eastAsia"/>
        </w:rPr>
        <w:t>配置</w:t>
      </w:r>
      <w:r w:rsidR="00EF78AD">
        <w:t xml:space="preserve"> ——</w:t>
      </w:r>
      <w:r w:rsidRPr="00AF2D88">
        <w:rPr>
          <w:rFonts w:hint="eastAsia"/>
        </w:rPr>
        <w:t>系统</w:t>
      </w:r>
      <w:r w:rsidR="00EF78AD">
        <w:t>——</w:t>
      </w:r>
      <w:r w:rsidRPr="00AF2D88">
        <w:rPr>
          <w:rFonts w:hint="eastAsia"/>
        </w:rPr>
        <w:t>反向代理</w:t>
      </w:r>
      <w:r w:rsidR="00C34727">
        <w:rPr>
          <w:rFonts w:hint="eastAsia"/>
        </w:rPr>
        <w:t>”</w:t>
      </w:r>
      <w:r w:rsidRPr="00AF2D88">
        <w:rPr>
          <w:rFonts w:hint="eastAsia"/>
        </w:rPr>
        <w:t>中，查看</w:t>
      </w:r>
      <w:r w:rsidRPr="00AF2D88">
        <w:t>external_om</w:t>
      </w:r>
      <w:r w:rsidRPr="00AF2D88">
        <w:rPr>
          <w:rFonts w:hint="eastAsia"/>
        </w:rPr>
        <w:t>网络平面的</w:t>
      </w:r>
      <w:r w:rsidRPr="00AF2D88">
        <w:t>system</w:t>
      </w:r>
      <w:r w:rsidRPr="00AF2D88">
        <w:rPr>
          <w:rFonts w:hint="eastAsia"/>
        </w:rPr>
        <w:t>代理服务的</w:t>
      </w:r>
      <w:r w:rsidRPr="00AF2D88">
        <w:t>IP</w:t>
      </w:r>
      <w:r w:rsidRPr="00AF2D88">
        <w:rPr>
          <w:rFonts w:hint="eastAsia"/>
        </w:rPr>
        <w:t>地址</w:t>
      </w:r>
      <w:r w:rsidRPr="00AF2D88">
        <w:t>。</w:t>
      </w:r>
    </w:p>
    <w:p w14:paraId="14E250D6" w14:textId="77777777" w:rsidR="0023720F" w:rsidRPr="00ED7CDE" w:rsidRDefault="0023720F" w:rsidP="001B39F5">
      <w:pPr>
        <w:pStyle w:val="1e"/>
      </w:pPr>
      <w:r>
        <w:rPr>
          <w:noProof/>
        </w:rPr>
        <w:drawing>
          <wp:inline distT="0" distB="0" distL="0" distR="0" wp14:anchorId="1732E0F7" wp14:editId="15ED2C90">
            <wp:extent cx="4076190" cy="1523810"/>
            <wp:effectExtent l="0" t="0" r="635"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6190" cy="1523810"/>
                    </a:xfrm>
                    <a:prstGeom prst="rect">
                      <a:avLst/>
                    </a:prstGeom>
                  </pic:spPr>
                </pic:pic>
              </a:graphicData>
            </a:graphic>
          </wp:inline>
        </w:drawing>
      </w:r>
    </w:p>
    <w:p w14:paraId="4943D990" w14:textId="5760C156" w:rsidR="0023720F" w:rsidRDefault="0023720F" w:rsidP="001B39F5">
      <w:pPr>
        <w:pStyle w:val="30"/>
      </w:pPr>
      <w:r>
        <w:rPr>
          <w:rFonts w:hint="eastAsia"/>
        </w:rPr>
        <w:t>在</w:t>
      </w:r>
      <w:r>
        <w:t>填写完毕后，单击</w:t>
      </w:r>
      <w:r w:rsidR="00C34727">
        <w:rPr>
          <w:rFonts w:hint="eastAsia"/>
        </w:rPr>
        <w:t>“</w:t>
      </w:r>
      <w:r>
        <w:rPr>
          <w:rFonts w:hint="eastAsia"/>
        </w:rPr>
        <w:t>保存</w:t>
      </w:r>
      <w:r w:rsidR="00C34727">
        <w:rPr>
          <w:rFonts w:hint="eastAsia"/>
        </w:rPr>
        <w:t>”</w:t>
      </w:r>
      <w:r>
        <w:rPr>
          <w:rFonts w:hint="eastAsia"/>
        </w:rPr>
        <w:t>。</w:t>
      </w:r>
    </w:p>
    <w:p w14:paraId="4AFE4F84" w14:textId="7C69F8D5" w:rsidR="0023720F" w:rsidRPr="001B39F5" w:rsidRDefault="00FA6276" w:rsidP="001B39F5">
      <w:pPr>
        <w:pStyle w:val="4"/>
        <w:rPr>
          <w:rFonts w:hint="default"/>
        </w:rPr>
      </w:pPr>
      <w:r>
        <w:t>配置</w:t>
      </w:r>
      <w:r w:rsidR="0023720F" w:rsidRPr="001B39F5">
        <w:rPr>
          <w:rFonts w:hint="default"/>
        </w:rPr>
        <w:t>FusionCompute</w:t>
      </w:r>
    </w:p>
    <w:p w14:paraId="193D4B81" w14:textId="77777777" w:rsidR="0023720F" w:rsidRPr="001B39F5" w:rsidRDefault="0023720F" w:rsidP="001B39F5">
      <w:pPr>
        <w:pStyle w:val="5"/>
        <w:rPr>
          <w:rFonts w:hint="default"/>
        </w:rPr>
      </w:pPr>
      <w:r w:rsidRPr="001B39F5">
        <w:t>创建</w:t>
      </w:r>
      <w:r w:rsidRPr="001B39F5">
        <w:rPr>
          <w:rFonts w:hint="default"/>
        </w:rPr>
        <w:t>集群</w:t>
      </w:r>
    </w:p>
    <w:p w14:paraId="5F865174" w14:textId="77777777" w:rsidR="0023720F" w:rsidRDefault="0023720F" w:rsidP="001B39F5">
      <w:pPr>
        <w:pStyle w:val="30"/>
      </w:pPr>
      <w:r w:rsidRPr="005D0E92">
        <w:rPr>
          <w:rFonts w:hint="eastAsia"/>
        </w:rPr>
        <w:t>使用</w:t>
      </w:r>
      <w:r w:rsidRPr="005D0E92">
        <w:rPr>
          <w:rFonts w:hint="eastAsia"/>
        </w:rPr>
        <w:t>admin</w:t>
      </w:r>
      <w:r w:rsidRPr="005D0E92">
        <w:rPr>
          <w:rFonts w:hint="eastAsia"/>
        </w:rPr>
        <w:t>账户</w:t>
      </w:r>
      <w:r>
        <w:rPr>
          <w:rFonts w:hint="eastAsia"/>
        </w:rPr>
        <w:t>登录</w:t>
      </w:r>
      <w:r>
        <w:rPr>
          <w:rFonts w:hint="eastAsia"/>
        </w:rPr>
        <w:t xml:space="preserve">FusionSphere OpenStack </w:t>
      </w:r>
      <w:r>
        <w:rPr>
          <w:rFonts w:hint="eastAsia"/>
        </w:rPr>
        <w:t>环境</w:t>
      </w:r>
      <w:r>
        <w:t>中的</w:t>
      </w:r>
      <w:r>
        <w:rPr>
          <w:rFonts w:hint="eastAsia"/>
        </w:rPr>
        <w:t>FusionCompute</w:t>
      </w:r>
      <w:r>
        <w:rPr>
          <w:rFonts w:hint="eastAsia"/>
        </w:rPr>
        <w:t>。</w:t>
      </w:r>
    </w:p>
    <w:p w14:paraId="3EEFB4D2" w14:textId="7BD6D736" w:rsidR="0023720F" w:rsidRDefault="0023720F" w:rsidP="001B39F5">
      <w:pPr>
        <w:pStyle w:val="30"/>
      </w:pPr>
      <w:r>
        <w:rPr>
          <w:rFonts w:hint="eastAsia"/>
        </w:rPr>
        <w:t>在</w:t>
      </w:r>
      <w:r>
        <w:t>上方导航栏，单击</w:t>
      </w:r>
      <w:r w:rsidR="00C34727">
        <w:rPr>
          <w:rFonts w:hint="eastAsia"/>
        </w:rPr>
        <w:t>“</w:t>
      </w:r>
      <w:r>
        <w:rPr>
          <w:rFonts w:hint="eastAsia"/>
        </w:rPr>
        <w:t>计算池</w:t>
      </w:r>
      <w:r w:rsidR="00C34727">
        <w:rPr>
          <w:rFonts w:hint="eastAsia"/>
        </w:rPr>
        <w:t>”</w:t>
      </w:r>
      <w:r>
        <w:rPr>
          <w:rFonts w:hint="eastAsia"/>
        </w:rPr>
        <w:t>。</w:t>
      </w:r>
    </w:p>
    <w:p w14:paraId="0CF8A26D" w14:textId="544EC16C" w:rsidR="0023720F" w:rsidRDefault="0023720F" w:rsidP="001B39F5">
      <w:pPr>
        <w:pStyle w:val="1e"/>
      </w:pPr>
      <w:r>
        <w:rPr>
          <w:rFonts w:hint="eastAsia"/>
        </w:rPr>
        <w:t>进入</w:t>
      </w:r>
      <w:r w:rsidR="00C34727">
        <w:rPr>
          <w:rFonts w:hint="eastAsia"/>
        </w:rPr>
        <w:t>“</w:t>
      </w:r>
      <w:r>
        <w:rPr>
          <w:rFonts w:hint="eastAsia"/>
        </w:rPr>
        <w:t>计算池</w:t>
      </w:r>
      <w:r w:rsidR="00B276E6">
        <w:t>——</w:t>
      </w:r>
      <w:r w:rsidR="00B276E6">
        <w:rPr>
          <w:rFonts w:hint="eastAsia"/>
        </w:rPr>
        <w:t>站点</w:t>
      </w:r>
      <w:r w:rsidR="00C34727">
        <w:rPr>
          <w:rFonts w:hint="eastAsia"/>
        </w:rPr>
        <w:t>”</w:t>
      </w:r>
      <w:r>
        <w:rPr>
          <w:rFonts w:hint="eastAsia"/>
        </w:rPr>
        <w:t>界面</w:t>
      </w:r>
      <w:r>
        <w:t>。</w:t>
      </w:r>
    </w:p>
    <w:p w14:paraId="2B1F2CEB" w14:textId="4362B8FC" w:rsidR="0023720F" w:rsidRDefault="0023720F" w:rsidP="001B39F5">
      <w:pPr>
        <w:pStyle w:val="30"/>
      </w:pPr>
      <w:r>
        <w:rPr>
          <w:rFonts w:hint="eastAsia"/>
        </w:rPr>
        <w:t>在</w:t>
      </w:r>
      <w:r>
        <w:t>站点名称下方导航栏中，单击</w:t>
      </w:r>
      <w:r w:rsidR="00C34727">
        <w:rPr>
          <w:rFonts w:hint="eastAsia"/>
        </w:rPr>
        <w:t>“</w:t>
      </w:r>
      <w:r>
        <w:rPr>
          <w:rFonts w:hint="eastAsia"/>
        </w:rPr>
        <w:t>入门</w:t>
      </w:r>
      <w:r>
        <w:t>——</w:t>
      </w:r>
      <w:r>
        <w:rPr>
          <w:rFonts w:hint="eastAsia"/>
        </w:rPr>
        <w:t>创建</w:t>
      </w:r>
      <w:r>
        <w:t>集群</w:t>
      </w:r>
      <w:r>
        <w:rPr>
          <w:rFonts w:hint="eastAsia"/>
        </w:rPr>
        <w:t>”。</w:t>
      </w:r>
    </w:p>
    <w:p w14:paraId="660B0497" w14:textId="79D71E9A" w:rsidR="0023720F" w:rsidRDefault="0023720F" w:rsidP="001B39F5">
      <w:pPr>
        <w:pStyle w:val="1e"/>
      </w:pPr>
      <w:r>
        <w:rPr>
          <w:rFonts w:hint="eastAsia"/>
        </w:rPr>
        <w:t>跳转</w:t>
      </w:r>
      <w:r>
        <w:t>到</w:t>
      </w:r>
      <w:r w:rsidR="00C34727">
        <w:rPr>
          <w:rFonts w:hint="eastAsia"/>
        </w:rPr>
        <w:t>“</w:t>
      </w:r>
      <w:r>
        <w:rPr>
          <w:rFonts w:hint="eastAsia"/>
        </w:rPr>
        <w:t>创建</w:t>
      </w:r>
      <w:r>
        <w:t>集群</w:t>
      </w:r>
      <w:r w:rsidR="00C34727">
        <w:rPr>
          <w:rFonts w:hint="eastAsia"/>
        </w:rPr>
        <w:t>”</w:t>
      </w:r>
      <w:r>
        <w:rPr>
          <w:rFonts w:hint="eastAsia"/>
        </w:rPr>
        <w:t>界面</w:t>
      </w:r>
      <w:r>
        <w:t>。</w:t>
      </w:r>
    </w:p>
    <w:p w14:paraId="4FBC1129" w14:textId="77777777" w:rsidR="0023720F" w:rsidRPr="005D0E92" w:rsidRDefault="0023720F" w:rsidP="001B39F5">
      <w:pPr>
        <w:pStyle w:val="1e"/>
      </w:pPr>
      <w:r>
        <w:rPr>
          <w:noProof/>
        </w:rPr>
        <w:drawing>
          <wp:inline distT="0" distB="0" distL="0" distR="0" wp14:anchorId="46D35911" wp14:editId="3055D668">
            <wp:extent cx="5454000" cy="2108375"/>
            <wp:effectExtent l="0" t="0" r="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4000" cy="2108375"/>
                    </a:xfrm>
                    <a:prstGeom prst="rect">
                      <a:avLst/>
                    </a:prstGeom>
                  </pic:spPr>
                </pic:pic>
              </a:graphicData>
            </a:graphic>
          </wp:inline>
        </w:drawing>
      </w:r>
    </w:p>
    <w:p w14:paraId="7CEB38D8" w14:textId="7805BA5D" w:rsidR="0023720F" w:rsidRDefault="0023720F" w:rsidP="001B39F5">
      <w:pPr>
        <w:pStyle w:val="30"/>
      </w:pPr>
      <w:r>
        <w:rPr>
          <w:rFonts w:hint="eastAsia"/>
        </w:rPr>
        <w:t>在“基本</w:t>
      </w:r>
      <w:r>
        <w:t>信息</w:t>
      </w:r>
      <w:r>
        <w:rPr>
          <w:rFonts w:hint="eastAsia"/>
        </w:rPr>
        <w:t>”界面</w:t>
      </w:r>
      <w:r>
        <w:t>，</w:t>
      </w:r>
      <w:r>
        <w:rPr>
          <w:rFonts w:hint="eastAsia"/>
        </w:rPr>
        <w:t>填写</w:t>
      </w:r>
      <w:r w:rsidR="00DF6E1E">
        <w:rPr>
          <w:rFonts w:hint="eastAsia"/>
        </w:rPr>
        <w:t>“</w:t>
      </w:r>
      <w:r>
        <w:rPr>
          <w:rFonts w:hint="eastAsia"/>
        </w:rPr>
        <w:t>集群</w:t>
      </w:r>
      <w:r>
        <w:t>名称</w:t>
      </w:r>
      <w:r w:rsidR="00DF6E1E">
        <w:rPr>
          <w:rFonts w:hint="eastAsia"/>
        </w:rPr>
        <w:t>”</w:t>
      </w:r>
      <w:r w:rsidR="00AA0869">
        <w:rPr>
          <w:rFonts w:hint="eastAsia"/>
        </w:rPr>
        <w:t>，</w:t>
      </w:r>
      <w:r>
        <w:rPr>
          <w:rFonts w:hint="eastAsia"/>
        </w:rPr>
        <w:t>如</w:t>
      </w:r>
      <w:r w:rsidR="00DF6E1E">
        <w:rPr>
          <w:rFonts w:hint="eastAsia"/>
        </w:rPr>
        <w:t>“</w:t>
      </w:r>
      <w:r w:rsidRPr="00EF78AD">
        <w:rPr>
          <w:b/>
        </w:rPr>
        <w:t>ManagementCluster</w:t>
      </w:r>
      <w:r w:rsidR="00DF6E1E">
        <w:rPr>
          <w:rFonts w:hint="eastAsia"/>
        </w:rPr>
        <w:t>”</w:t>
      </w:r>
      <w:r>
        <w:rPr>
          <w:rFonts w:hint="eastAsia"/>
        </w:rPr>
        <w:t>。</w:t>
      </w:r>
      <w:r>
        <w:t>其余</w:t>
      </w:r>
      <w:r>
        <w:rPr>
          <w:rFonts w:hint="eastAsia"/>
        </w:rPr>
        <w:t>选项</w:t>
      </w:r>
      <w:r>
        <w:t>保持默认即可。</w:t>
      </w:r>
    </w:p>
    <w:p w14:paraId="66F0A656" w14:textId="77777777" w:rsidR="0023720F" w:rsidRPr="0067469F" w:rsidRDefault="0023720F" w:rsidP="001B39F5">
      <w:pPr>
        <w:pStyle w:val="1e"/>
      </w:pPr>
      <w:r>
        <w:rPr>
          <w:noProof/>
        </w:rPr>
        <w:lastRenderedPageBreak/>
        <w:drawing>
          <wp:inline distT="0" distB="0" distL="0" distR="0" wp14:anchorId="4694616C" wp14:editId="456A5822">
            <wp:extent cx="4568974" cy="3035935"/>
            <wp:effectExtent l="0" t="0" r="317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031" cy="3038631"/>
                    </a:xfrm>
                    <a:prstGeom prst="rect">
                      <a:avLst/>
                    </a:prstGeom>
                  </pic:spPr>
                </pic:pic>
              </a:graphicData>
            </a:graphic>
          </wp:inline>
        </w:drawing>
      </w:r>
    </w:p>
    <w:p w14:paraId="392A126D" w14:textId="18D8D205" w:rsidR="0023720F" w:rsidRDefault="0023720F" w:rsidP="001B39F5">
      <w:pPr>
        <w:pStyle w:val="30"/>
      </w:pPr>
      <w:r>
        <w:rPr>
          <w:rFonts w:hint="eastAsia"/>
        </w:rPr>
        <w:t>单击</w:t>
      </w:r>
      <w:r w:rsidR="00DF6E1E">
        <w:rPr>
          <w:rFonts w:hint="eastAsia"/>
        </w:rPr>
        <w:t>“</w:t>
      </w:r>
      <w:r>
        <w:rPr>
          <w:rFonts w:hint="eastAsia"/>
        </w:rPr>
        <w:t>下一步</w:t>
      </w:r>
      <w:r w:rsidR="00DF6E1E">
        <w:rPr>
          <w:rFonts w:hint="eastAsia"/>
        </w:rPr>
        <w:t>”</w:t>
      </w:r>
      <w:r>
        <w:rPr>
          <w:rFonts w:hint="eastAsia"/>
        </w:rPr>
        <w:t>。</w:t>
      </w:r>
    </w:p>
    <w:p w14:paraId="1E11A9A1" w14:textId="4E58C983" w:rsidR="0023720F" w:rsidRDefault="0023720F" w:rsidP="001B39F5">
      <w:pPr>
        <w:pStyle w:val="1e"/>
      </w:pPr>
      <w:r>
        <w:rPr>
          <w:rFonts w:hint="eastAsia"/>
        </w:rPr>
        <w:t>进入</w:t>
      </w:r>
      <w:r w:rsidR="00DF6E1E">
        <w:rPr>
          <w:rFonts w:hint="eastAsia"/>
        </w:rPr>
        <w:t>“</w:t>
      </w:r>
      <w:r>
        <w:rPr>
          <w:rFonts w:hint="eastAsia"/>
        </w:rPr>
        <w:t>基本</w:t>
      </w:r>
      <w:r>
        <w:t>配置</w:t>
      </w:r>
      <w:r w:rsidR="00DF6E1E">
        <w:rPr>
          <w:rFonts w:hint="eastAsia"/>
        </w:rPr>
        <w:t>”</w:t>
      </w:r>
      <w:r>
        <w:rPr>
          <w:rFonts w:hint="eastAsia"/>
        </w:rPr>
        <w:t>界面</w:t>
      </w:r>
      <w:r>
        <w:t>。</w:t>
      </w:r>
    </w:p>
    <w:p w14:paraId="26A54AA6" w14:textId="71E29D19" w:rsidR="0023720F" w:rsidRDefault="0023720F" w:rsidP="001B39F5">
      <w:pPr>
        <w:pStyle w:val="30"/>
      </w:pPr>
      <w:r>
        <w:rPr>
          <w:rFonts w:hint="eastAsia"/>
        </w:rPr>
        <w:t>所有</w:t>
      </w:r>
      <w:r>
        <w:t>选项保持默认即可，单击</w:t>
      </w:r>
      <w:r w:rsidR="00DF6E1E">
        <w:rPr>
          <w:rFonts w:hint="eastAsia"/>
        </w:rPr>
        <w:t>“下一步”</w:t>
      </w:r>
      <w:r>
        <w:rPr>
          <w:rFonts w:hint="eastAsia"/>
        </w:rPr>
        <w:t>。</w:t>
      </w:r>
    </w:p>
    <w:p w14:paraId="2E2D8EE2" w14:textId="28158CBC" w:rsidR="0023720F" w:rsidRDefault="0023720F" w:rsidP="001B39F5">
      <w:pPr>
        <w:pStyle w:val="1e"/>
      </w:pPr>
      <w:r>
        <w:rPr>
          <w:rFonts w:hint="eastAsia"/>
        </w:rPr>
        <w:t>进入</w:t>
      </w:r>
      <w:r w:rsidR="00DF6E1E">
        <w:rPr>
          <w:rFonts w:hint="eastAsia"/>
        </w:rPr>
        <w:t>“</w:t>
      </w:r>
      <w:r>
        <w:rPr>
          <w:rFonts w:hint="eastAsia"/>
        </w:rPr>
        <w:t>性能</w:t>
      </w:r>
      <w:r>
        <w:t>配置</w:t>
      </w:r>
      <w:r w:rsidR="00DF6E1E">
        <w:rPr>
          <w:rFonts w:hint="eastAsia"/>
        </w:rPr>
        <w:t>”</w:t>
      </w:r>
      <w:r>
        <w:rPr>
          <w:rFonts w:hint="eastAsia"/>
        </w:rPr>
        <w:t>界面</w:t>
      </w:r>
      <w:r>
        <w:t>。</w:t>
      </w:r>
    </w:p>
    <w:p w14:paraId="24CF4002" w14:textId="446997CA" w:rsidR="0023720F" w:rsidRDefault="0023720F" w:rsidP="001B39F5">
      <w:pPr>
        <w:pStyle w:val="30"/>
      </w:pPr>
      <w:r>
        <w:rPr>
          <w:rFonts w:hint="eastAsia"/>
        </w:rPr>
        <w:t>所有</w:t>
      </w:r>
      <w:r>
        <w:t>选项保持默认即可，单击</w:t>
      </w:r>
      <w:r w:rsidR="00DF6E1E">
        <w:rPr>
          <w:rFonts w:hint="eastAsia"/>
        </w:rPr>
        <w:t>“下一步”</w:t>
      </w:r>
      <w:r>
        <w:rPr>
          <w:rFonts w:hint="eastAsia"/>
        </w:rPr>
        <w:t>。</w:t>
      </w:r>
    </w:p>
    <w:p w14:paraId="3DD74047" w14:textId="415B1D9E" w:rsidR="0023720F" w:rsidRDefault="0023720F" w:rsidP="001B39F5">
      <w:pPr>
        <w:pStyle w:val="1e"/>
      </w:pPr>
      <w:r>
        <w:rPr>
          <w:rFonts w:hint="eastAsia"/>
        </w:rPr>
        <w:t>进入</w:t>
      </w:r>
      <w:r w:rsidR="00DF6E1E">
        <w:rPr>
          <w:rFonts w:hint="eastAsia"/>
        </w:rPr>
        <w:t>“</w:t>
      </w:r>
      <w:r>
        <w:rPr>
          <w:rFonts w:hint="eastAsia"/>
        </w:rPr>
        <w:t>确认</w:t>
      </w:r>
      <w:r>
        <w:t>信息</w:t>
      </w:r>
      <w:r w:rsidR="00DF6E1E">
        <w:rPr>
          <w:rFonts w:hint="eastAsia"/>
        </w:rPr>
        <w:t>”</w:t>
      </w:r>
      <w:r>
        <w:rPr>
          <w:rFonts w:hint="eastAsia"/>
        </w:rPr>
        <w:t>界面</w:t>
      </w:r>
      <w:r>
        <w:t>。</w:t>
      </w:r>
    </w:p>
    <w:p w14:paraId="05C9BC70" w14:textId="19DF36C7" w:rsidR="0023720F" w:rsidRDefault="0023720F" w:rsidP="001B39F5">
      <w:pPr>
        <w:pStyle w:val="30"/>
      </w:pPr>
      <w:r>
        <w:rPr>
          <w:rFonts w:hint="eastAsia"/>
        </w:rPr>
        <w:t>确认信息</w:t>
      </w:r>
      <w:r>
        <w:t>无误后，单击</w:t>
      </w:r>
      <w:r w:rsidR="00DF6E1E">
        <w:rPr>
          <w:rFonts w:hint="eastAsia"/>
        </w:rPr>
        <w:t>“</w:t>
      </w:r>
      <w:r>
        <w:rPr>
          <w:rFonts w:hint="eastAsia"/>
        </w:rPr>
        <w:t>确定</w:t>
      </w:r>
      <w:r w:rsidR="00DF6E1E">
        <w:rPr>
          <w:rFonts w:hint="eastAsia"/>
        </w:rPr>
        <w:t>”</w:t>
      </w:r>
      <w:r>
        <w:rPr>
          <w:rFonts w:hint="eastAsia"/>
        </w:rPr>
        <w:t>。</w:t>
      </w:r>
    </w:p>
    <w:p w14:paraId="274EC398" w14:textId="77777777" w:rsidR="0023720F" w:rsidRDefault="0023720F" w:rsidP="001B39F5">
      <w:pPr>
        <w:pStyle w:val="1e"/>
      </w:pPr>
      <w:r>
        <w:rPr>
          <w:rFonts w:hint="eastAsia"/>
        </w:rPr>
        <w:t>完成集群</w:t>
      </w:r>
      <w:r>
        <w:t>的创建。</w:t>
      </w:r>
    </w:p>
    <w:p w14:paraId="13B26CD2" w14:textId="77777777" w:rsidR="0023720F" w:rsidRPr="001B39F5" w:rsidRDefault="0023720F" w:rsidP="001B39F5">
      <w:pPr>
        <w:pStyle w:val="5"/>
        <w:rPr>
          <w:rFonts w:hint="default"/>
        </w:rPr>
      </w:pPr>
      <w:r w:rsidRPr="001B39F5">
        <w:t>添加</w:t>
      </w:r>
      <w:r w:rsidRPr="001B39F5">
        <w:rPr>
          <w:rFonts w:hint="default"/>
        </w:rPr>
        <w:t>主机</w:t>
      </w:r>
    </w:p>
    <w:p w14:paraId="3F057C85" w14:textId="77777777" w:rsidR="0023720F" w:rsidRDefault="0023720F" w:rsidP="001B39F5">
      <w:pPr>
        <w:pStyle w:val="30"/>
      </w:pPr>
      <w:r w:rsidRPr="005D0E92">
        <w:rPr>
          <w:rFonts w:hint="eastAsia"/>
        </w:rPr>
        <w:t>使用</w:t>
      </w:r>
      <w:r w:rsidRPr="005D0E92">
        <w:rPr>
          <w:rFonts w:hint="eastAsia"/>
        </w:rPr>
        <w:t>admin</w:t>
      </w:r>
      <w:r w:rsidRPr="005D0E92">
        <w:rPr>
          <w:rFonts w:hint="eastAsia"/>
        </w:rPr>
        <w:t>账户</w:t>
      </w:r>
      <w:r>
        <w:rPr>
          <w:rFonts w:hint="eastAsia"/>
        </w:rPr>
        <w:t>登录</w:t>
      </w:r>
      <w:r>
        <w:rPr>
          <w:rFonts w:hint="eastAsia"/>
        </w:rPr>
        <w:t xml:space="preserve">FusionSphere OpenStack </w:t>
      </w:r>
      <w:r>
        <w:rPr>
          <w:rFonts w:hint="eastAsia"/>
        </w:rPr>
        <w:t>环境</w:t>
      </w:r>
      <w:r>
        <w:t>中的</w:t>
      </w:r>
      <w:r>
        <w:rPr>
          <w:rFonts w:hint="eastAsia"/>
        </w:rPr>
        <w:t>FusionCompute</w:t>
      </w:r>
      <w:r>
        <w:rPr>
          <w:rFonts w:hint="eastAsia"/>
        </w:rPr>
        <w:t>。</w:t>
      </w:r>
    </w:p>
    <w:p w14:paraId="5086D80D" w14:textId="77777777" w:rsidR="0023720F" w:rsidRDefault="0023720F" w:rsidP="001B39F5">
      <w:pPr>
        <w:pStyle w:val="30"/>
      </w:pPr>
      <w:r>
        <w:rPr>
          <w:rFonts w:hint="eastAsia"/>
        </w:rPr>
        <w:t>在</w:t>
      </w:r>
      <w:r>
        <w:t>上方导航栏，单击</w:t>
      </w:r>
      <w:r>
        <w:rPr>
          <w:rFonts w:hint="eastAsia"/>
        </w:rPr>
        <w:t>“计算池”。</w:t>
      </w:r>
    </w:p>
    <w:p w14:paraId="601B4D7A" w14:textId="56D37A0A" w:rsidR="0023720F" w:rsidRDefault="0023720F" w:rsidP="001B39F5">
      <w:pPr>
        <w:pStyle w:val="1e"/>
      </w:pPr>
      <w:r>
        <w:rPr>
          <w:rFonts w:hint="eastAsia"/>
        </w:rPr>
        <w:t>进入</w:t>
      </w:r>
      <w:r w:rsidR="00DF6E1E">
        <w:rPr>
          <w:rFonts w:hint="eastAsia"/>
        </w:rPr>
        <w:t>“计算池</w:t>
      </w:r>
      <w:r w:rsidR="005A0004">
        <w:rPr>
          <w:rFonts w:hint="eastAsia"/>
        </w:rPr>
        <w:t>——</w:t>
      </w:r>
      <w:r w:rsidR="005A0004">
        <w:t>站点</w:t>
      </w:r>
      <w:r w:rsidR="00DF6E1E">
        <w:rPr>
          <w:rFonts w:hint="eastAsia"/>
        </w:rPr>
        <w:t>”</w:t>
      </w:r>
      <w:r>
        <w:rPr>
          <w:rFonts w:hint="eastAsia"/>
        </w:rPr>
        <w:t>界面</w:t>
      </w:r>
      <w:r>
        <w:t>。</w:t>
      </w:r>
    </w:p>
    <w:p w14:paraId="12782A99" w14:textId="09FDAF99" w:rsidR="0023720F" w:rsidRDefault="0023720F" w:rsidP="001B39F5">
      <w:pPr>
        <w:pStyle w:val="30"/>
      </w:pPr>
      <w:r>
        <w:rPr>
          <w:rFonts w:hint="eastAsia"/>
        </w:rPr>
        <w:t>右键</w:t>
      </w:r>
      <w:r>
        <w:t>单击</w:t>
      </w:r>
      <w:r>
        <w:rPr>
          <w:rFonts w:hint="eastAsia"/>
        </w:rPr>
        <w:t>集群</w:t>
      </w:r>
      <w:r w:rsidR="005A0004">
        <w:rPr>
          <w:rFonts w:hint="eastAsia"/>
        </w:rPr>
        <w:t>名称</w:t>
      </w:r>
      <w:r>
        <w:rPr>
          <w:rFonts w:hint="eastAsia"/>
        </w:rPr>
        <w:t>，如</w:t>
      </w:r>
      <w:r w:rsidR="00DF6E1E">
        <w:rPr>
          <w:rFonts w:hint="eastAsia"/>
        </w:rPr>
        <w:t>“</w:t>
      </w:r>
      <w:r>
        <w:t>ManagementCluster</w:t>
      </w:r>
      <w:r w:rsidR="005A0004">
        <w:rPr>
          <w:rFonts w:hint="eastAsia"/>
        </w:rPr>
        <w:t>”，</w:t>
      </w:r>
      <w:r w:rsidR="005A0004">
        <w:t>选择</w:t>
      </w:r>
      <w:r w:rsidR="005A0004">
        <w:rPr>
          <w:rFonts w:hint="eastAsia"/>
        </w:rPr>
        <w:t>“</w:t>
      </w:r>
      <w:r>
        <w:t>添加主机</w:t>
      </w:r>
      <w:r w:rsidR="00DF6E1E">
        <w:rPr>
          <w:rFonts w:hint="eastAsia"/>
        </w:rPr>
        <w:t>”</w:t>
      </w:r>
      <w:r>
        <w:rPr>
          <w:rFonts w:hint="eastAsia"/>
        </w:rPr>
        <w:t>。</w:t>
      </w:r>
    </w:p>
    <w:p w14:paraId="2706EAED" w14:textId="77777777" w:rsidR="0023720F" w:rsidRDefault="0023720F" w:rsidP="001B39F5">
      <w:pPr>
        <w:pStyle w:val="1e"/>
      </w:pPr>
      <w:r>
        <w:rPr>
          <w:rFonts w:hint="eastAsia"/>
        </w:rPr>
        <w:t>弹出</w:t>
      </w:r>
      <w:r>
        <w:t>添加主机对话框</w:t>
      </w:r>
      <w:r>
        <w:rPr>
          <w:rFonts w:hint="eastAsia"/>
        </w:rPr>
        <w:t>。</w:t>
      </w:r>
    </w:p>
    <w:p w14:paraId="4F6F5A8B" w14:textId="77777777" w:rsidR="0023720F" w:rsidRPr="00EF1928" w:rsidRDefault="0023720F" w:rsidP="001B39F5">
      <w:pPr>
        <w:pStyle w:val="1e"/>
      </w:pPr>
      <w:r>
        <w:rPr>
          <w:noProof/>
        </w:rPr>
        <w:lastRenderedPageBreak/>
        <w:drawing>
          <wp:inline distT="0" distB="0" distL="0" distR="0" wp14:anchorId="1BC3D969" wp14:editId="14340AFA">
            <wp:extent cx="5454000" cy="1613475"/>
            <wp:effectExtent l="19050" t="19050" r="13970" b="254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4000" cy="1613475"/>
                    </a:xfrm>
                    <a:prstGeom prst="rect">
                      <a:avLst/>
                    </a:prstGeom>
                    <a:ln>
                      <a:solidFill>
                        <a:schemeClr val="tx1"/>
                      </a:solidFill>
                    </a:ln>
                  </pic:spPr>
                </pic:pic>
              </a:graphicData>
            </a:graphic>
          </wp:inline>
        </w:drawing>
      </w:r>
    </w:p>
    <w:p w14:paraId="7DF1552B" w14:textId="17A2597B" w:rsidR="0023720F" w:rsidRPr="00F30B61" w:rsidRDefault="0023720F" w:rsidP="001B39F5">
      <w:pPr>
        <w:pStyle w:val="30"/>
      </w:pPr>
      <w:r>
        <w:rPr>
          <w:rFonts w:hint="eastAsia"/>
        </w:rPr>
        <w:t>在“选择</w:t>
      </w:r>
      <w:r>
        <w:t>位置</w:t>
      </w:r>
      <w:r>
        <w:rPr>
          <w:rFonts w:hint="eastAsia"/>
        </w:rPr>
        <w:t>”界面</w:t>
      </w:r>
      <w:r>
        <w:t>，选择</w:t>
      </w:r>
      <w:r w:rsidR="00DF6E1E">
        <w:rPr>
          <w:rFonts w:hint="eastAsia"/>
        </w:rPr>
        <w:t>“</w:t>
      </w:r>
      <w:r>
        <w:t>ManagementCluster</w:t>
      </w:r>
      <w:r w:rsidR="00DF6E1E">
        <w:rPr>
          <w:rFonts w:hint="eastAsia"/>
        </w:rPr>
        <w:t>”</w:t>
      </w:r>
      <w:r w:rsidR="00CD1981">
        <w:rPr>
          <w:rFonts w:hint="eastAsia"/>
        </w:rPr>
        <w:t>，并单击“下一步”</w:t>
      </w:r>
      <w:r>
        <w:rPr>
          <w:rFonts w:hint="eastAsia"/>
        </w:rPr>
        <w:t>。</w:t>
      </w:r>
    </w:p>
    <w:p w14:paraId="4BA70CC3" w14:textId="2B59FEDE" w:rsidR="0023720F" w:rsidRPr="00F30B61" w:rsidRDefault="0023720F" w:rsidP="001B39F5">
      <w:pPr>
        <w:pStyle w:val="1e"/>
      </w:pPr>
      <w:r>
        <w:rPr>
          <w:rFonts w:hint="eastAsia"/>
        </w:rPr>
        <w:t>进入</w:t>
      </w:r>
      <w:r w:rsidR="00DF6E1E">
        <w:rPr>
          <w:rFonts w:hint="eastAsia"/>
        </w:rPr>
        <w:t>“</w:t>
      </w:r>
      <w:r>
        <w:rPr>
          <w:rFonts w:hint="eastAsia"/>
        </w:rPr>
        <w:t>主机</w:t>
      </w:r>
      <w:r>
        <w:t>配置</w:t>
      </w:r>
      <w:r w:rsidR="00DF6E1E">
        <w:rPr>
          <w:rFonts w:hint="eastAsia"/>
        </w:rPr>
        <w:t>”</w:t>
      </w:r>
      <w:r>
        <w:rPr>
          <w:rFonts w:hint="eastAsia"/>
        </w:rPr>
        <w:t>界面</w:t>
      </w:r>
      <w:r>
        <w:t>。</w:t>
      </w:r>
    </w:p>
    <w:p w14:paraId="62A17EF0" w14:textId="31BD861C" w:rsidR="0023720F" w:rsidRDefault="0023720F" w:rsidP="001B39F5">
      <w:pPr>
        <w:pStyle w:val="30"/>
      </w:pPr>
      <w:r w:rsidRPr="00F30B61">
        <w:rPr>
          <w:rFonts w:hint="eastAsia"/>
        </w:rPr>
        <w:t>填写主机</w:t>
      </w:r>
      <w:r w:rsidRPr="00F30B61">
        <w:t>的名称</w:t>
      </w:r>
      <w:r w:rsidRPr="00F30B61">
        <w:rPr>
          <w:rFonts w:hint="eastAsia"/>
        </w:rPr>
        <w:t>和</w:t>
      </w:r>
      <w:r w:rsidRPr="00F30B61">
        <w:rPr>
          <w:rFonts w:hint="eastAsia"/>
        </w:rPr>
        <w:t>IP</w:t>
      </w:r>
      <w:r w:rsidRPr="00F30B61">
        <w:rPr>
          <w:rFonts w:hint="eastAsia"/>
        </w:rPr>
        <w:t>地址</w:t>
      </w:r>
      <w:r w:rsidRPr="00F30B61">
        <w:t>。如</w:t>
      </w:r>
      <w:r w:rsidR="00DF6E1E">
        <w:rPr>
          <w:rFonts w:hint="eastAsia"/>
        </w:rPr>
        <w:t>“</w:t>
      </w:r>
      <w:r w:rsidRPr="00081D20">
        <w:rPr>
          <w:rFonts w:hint="eastAsia"/>
        </w:rPr>
        <w:t>CNA01</w:t>
      </w:r>
      <w:r w:rsidRPr="00081D20">
        <w:rPr>
          <w:rFonts w:hint="eastAsia"/>
        </w:rPr>
        <w:t>”，</w:t>
      </w:r>
      <w:r w:rsidR="00DF6E1E">
        <w:rPr>
          <w:rFonts w:hint="eastAsia"/>
        </w:rPr>
        <w:t>“</w:t>
      </w:r>
      <w:r w:rsidR="008756BB">
        <w:t>192.168.211.3</w:t>
      </w:r>
      <w:r w:rsidRPr="00081D20">
        <w:t>1</w:t>
      </w:r>
      <w:r w:rsidR="00DF6E1E">
        <w:rPr>
          <w:rFonts w:hint="eastAsia"/>
        </w:rPr>
        <w:t>”</w:t>
      </w:r>
      <w:r w:rsidRPr="00081D20">
        <w:rPr>
          <w:rFonts w:hint="eastAsia"/>
        </w:rPr>
        <w:t>。</w:t>
      </w:r>
    </w:p>
    <w:p w14:paraId="688F9ED1" w14:textId="274EE33B" w:rsidR="0023720F" w:rsidRDefault="0023720F" w:rsidP="00EF382F">
      <w:pPr>
        <w:pStyle w:val="1e"/>
      </w:pPr>
      <w:r>
        <w:t>CNA</w:t>
      </w:r>
      <w:r>
        <w:rPr>
          <w:rFonts w:hint="eastAsia"/>
        </w:rPr>
        <w:t>已经提前</w:t>
      </w:r>
      <w:r>
        <w:t>预装完成，请</w:t>
      </w:r>
      <w:r>
        <w:rPr>
          <w:rFonts w:hint="eastAsia"/>
        </w:rPr>
        <w:t>查看</w:t>
      </w:r>
      <w:r>
        <w:rPr>
          <w:rFonts w:hint="eastAsia"/>
        </w:rPr>
        <w:t>IP</w:t>
      </w:r>
      <w:r>
        <w:rPr>
          <w:rFonts w:hint="eastAsia"/>
        </w:rPr>
        <w:t>地址</w:t>
      </w:r>
      <w:r>
        <w:t>表或联系实验老师获取</w:t>
      </w:r>
      <w:r w:rsidR="00627CBA">
        <w:t>CNA</w:t>
      </w:r>
      <w:r>
        <w:rPr>
          <w:rFonts w:hint="eastAsia"/>
        </w:rPr>
        <w:t>所在</w:t>
      </w:r>
      <w:r>
        <w:rPr>
          <w:rFonts w:hint="eastAsia"/>
        </w:rPr>
        <w:t>IP</w:t>
      </w:r>
      <w:r>
        <w:rPr>
          <w:rFonts w:hint="eastAsia"/>
        </w:rPr>
        <w:t>地址</w:t>
      </w:r>
      <w:r>
        <w:t>。</w:t>
      </w:r>
    </w:p>
    <w:p w14:paraId="68CCABC3" w14:textId="77777777" w:rsidR="0023720F" w:rsidRPr="003B54F2" w:rsidRDefault="0023720F" w:rsidP="00D55135">
      <w:pPr>
        <w:pStyle w:val="1e"/>
      </w:pPr>
      <w:r w:rsidRPr="00D55135">
        <w:rPr>
          <w:noProof/>
        </w:rPr>
        <w:drawing>
          <wp:inline distT="0" distB="0" distL="0" distR="0" wp14:anchorId="787FF2D6" wp14:editId="5F93E923">
            <wp:extent cx="5486400" cy="1477010"/>
            <wp:effectExtent l="0" t="0" r="0"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1477010"/>
                    </a:xfrm>
                    <a:prstGeom prst="rect">
                      <a:avLst/>
                    </a:prstGeom>
                  </pic:spPr>
                </pic:pic>
              </a:graphicData>
            </a:graphic>
          </wp:inline>
        </w:drawing>
      </w:r>
    </w:p>
    <w:p w14:paraId="0EE65101" w14:textId="2C6292FD" w:rsidR="0023720F" w:rsidRPr="003B54F2" w:rsidRDefault="0023720F" w:rsidP="00D55135">
      <w:pPr>
        <w:pStyle w:val="30"/>
      </w:pPr>
      <w:r w:rsidRPr="003B54F2">
        <w:rPr>
          <w:rFonts w:hint="eastAsia"/>
        </w:rPr>
        <w:t>填写完成</w:t>
      </w:r>
      <w:r w:rsidRPr="003B54F2">
        <w:t>后，单击</w:t>
      </w:r>
      <w:r w:rsidR="00DF6E1E">
        <w:rPr>
          <w:rFonts w:hint="eastAsia"/>
        </w:rPr>
        <w:t>“下一步”</w:t>
      </w:r>
      <w:r w:rsidRPr="003B54F2">
        <w:rPr>
          <w:rFonts w:hint="eastAsia"/>
        </w:rPr>
        <w:t>。</w:t>
      </w:r>
    </w:p>
    <w:p w14:paraId="34BE3BD3" w14:textId="1C9B7001" w:rsidR="0023720F" w:rsidRPr="003B54F2" w:rsidRDefault="0023720F" w:rsidP="00D55135">
      <w:pPr>
        <w:pStyle w:val="1e"/>
      </w:pPr>
      <w:r w:rsidRPr="003B54F2">
        <w:rPr>
          <w:rFonts w:hint="eastAsia"/>
        </w:rPr>
        <w:t>进入</w:t>
      </w:r>
      <w:r w:rsidR="00DF6E1E">
        <w:rPr>
          <w:rFonts w:hint="eastAsia"/>
        </w:rPr>
        <w:t>“</w:t>
      </w:r>
      <w:r w:rsidRPr="003B54F2">
        <w:rPr>
          <w:rFonts w:hint="eastAsia"/>
        </w:rPr>
        <w:t>确认</w:t>
      </w:r>
      <w:r w:rsidRPr="003B54F2">
        <w:t>信息</w:t>
      </w:r>
      <w:r w:rsidR="00DF6E1E">
        <w:rPr>
          <w:rFonts w:hint="eastAsia"/>
        </w:rPr>
        <w:t>”</w:t>
      </w:r>
      <w:r w:rsidRPr="003B54F2">
        <w:rPr>
          <w:rFonts w:hint="eastAsia"/>
        </w:rPr>
        <w:t>界面</w:t>
      </w:r>
      <w:r w:rsidRPr="003B54F2">
        <w:t>。</w:t>
      </w:r>
    </w:p>
    <w:p w14:paraId="0109EACB" w14:textId="49E7F7BD" w:rsidR="0023720F" w:rsidRPr="003B54F2" w:rsidRDefault="0023720F" w:rsidP="00D55135">
      <w:pPr>
        <w:pStyle w:val="30"/>
      </w:pPr>
      <w:r w:rsidRPr="003B54F2">
        <w:rPr>
          <w:rFonts w:hint="eastAsia"/>
        </w:rPr>
        <w:t>确认</w:t>
      </w:r>
      <w:r w:rsidRPr="003B54F2">
        <w:t>无误后，单击</w:t>
      </w:r>
      <w:r w:rsidR="00DF6E1E">
        <w:rPr>
          <w:rFonts w:hint="eastAsia"/>
        </w:rPr>
        <w:t>“</w:t>
      </w:r>
      <w:r w:rsidRPr="003B54F2">
        <w:rPr>
          <w:rFonts w:hint="eastAsia"/>
        </w:rPr>
        <w:t>确定</w:t>
      </w:r>
      <w:r w:rsidR="00DF6E1E">
        <w:rPr>
          <w:rFonts w:hint="eastAsia"/>
        </w:rPr>
        <w:t>”</w:t>
      </w:r>
      <w:r w:rsidRPr="003B54F2">
        <w:rPr>
          <w:rFonts w:hint="eastAsia"/>
        </w:rPr>
        <w:t>。</w:t>
      </w:r>
    </w:p>
    <w:p w14:paraId="748118C1" w14:textId="77777777" w:rsidR="0023720F" w:rsidRPr="003B54F2" w:rsidRDefault="0023720F" w:rsidP="00D55135">
      <w:pPr>
        <w:pStyle w:val="1e"/>
      </w:pPr>
      <w:r w:rsidRPr="003B54F2">
        <w:rPr>
          <w:rFonts w:hint="eastAsia"/>
        </w:rPr>
        <w:t>完成</w:t>
      </w:r>
      <w:r w:rsidRPr="003B54F2">
        <w:t>主机的添加。</w:t>
      </w:r>
    </w:p>
    <w:p w14:paraId="179F87FF" w14:textId="36625EE0" w:rsidR="0023720F" w:rsidRDefault="0023720F" w:rsidP="00D55135">
      <w:pPr>
        <w:pStyle w:val="30"/>
      </w:pPr>
      <w:r w:rsidRPr="003B54F2">
        <w:rPr>
          <w:rFonts w:hint="eastAsia"/>
        </w:rPr>
        <w:t>重复</w:t>
      </w:r>
      <w:r w:rsidRPr="0047088F">
        <w:rPr>
          <w:b/>
        </w:rPr>
        <w:t>步骤</w:t>
      </w:r>
      <w:r w:rsidR="0047088F" w:rsidRPr="0047088F">
        <w:rPr>
          <w:b/>
        </w:rPr>
        <w:t>3</w:t>
      </w:r>
      <w:r w:rsidRPr="0047088F">
        <w:rPr>
          <w:b/>
        </w:rPr>
        <w:t>-</w:t>
      </w:r>
      <w:r w:rsidRPr="0047088F">
        <w:rPr>
          <w:b/>
        </w:rPr>
        <w:t>步骤</w:t>
      </w:r>
      <w:r w:rsidR="0047088F" w:rsidRPr="0047088F">
        <w:rPr>
          <w:rFonts w:hint="eastAsia"/>
          <w:b/>
        </w:rPr>
        <w:t>7</w:t>
      </w:r>
      <w:r w:rsidRPr="003B54F2">
        <w:rPr>
          <w:rFonts w:hint="eastAsia"/>
        </w:rPr>
        <w:t>，</w:t>
      </w:r>
      <w:r>
        <w:rPr>
          <w:rFonts w:hint="eastAsia"/>
        </w:rPr>
        <w:t>完成</w:t>
      </w:r>
      <w:r>
        <w:t>对其余主机的添加。</w:t>
      </w:r>
    </w:p>
    <w:p w14:paraId="5E310598" w14:textId="77777777" w:rsidR="0023720F" w:rsidRPr="00D55135" w:rsidRDefault="0023720F" w:rsidP="00D55135">
      <w:pPr>
        <w:pStyle w:val="5"/>
        <w:rPr>
          <w:rFonts w:hint="default"/>
        </w:rPr>
      </w:pPr>
      <w:r w:rsidRPr="00D55135">
        <w:t>创建分布式</w:t>
      </w:r>
      <w:r w:rsidRPr="00D55135">
        <w:rPr>
          <w:rFonts w:hint="default"/>
        </w:rPr>
        <w:t>虚拟交换机</w:t>
      </w:r>
    </w:p>
    <w:p w14:paraId="19B08EC2" w14:textId="77777777" w:rsidR="0023720F" w:rsidRDefault="0023720F" w:rsidP="00D55135">
      <w:pPr>
        <w:pStyle w:val="30"/>
      </w:pPr>
      <w:r w:rsidRPr="005D0E92">
        <w:rPr>
          <w:rFonts w:hint="eastAsia"/>
        </w:rPr>
        <w:t>使用</w:t>
      </w:r>
      <w:r w:rsidRPr="005D0E92">
        <w:rPr>
          <w:rFonts w:hint="eastAsia"/>
        </w:rPr>
        <w:t>admin</w:t>
      </w:r>
      <w:r w:rsidRPr="005D0E92">
        <w:rPr>
          <w:rFonts w:hint="eastAsia"/>
        </w:rPr>
        <w:t>账户</w:t>
      </w:r>
      <w:r>
        <w:rPr>
          <w:rFonts w:hint="eastAsia"/>
        </w:rPr>
        <w:t>登录</w:t>
      </w:r>
      <w:r>
        <w:rPr>
          <w:rFonts w:hint="eastAsia"/>
        </w:rPr>
        <w:t xml:space="preserve">FusionSphere OpenStack </w:t>
      </w:r>
      <w:r>
        <w:rPr>
          <w:rFonts w:hint="eastAsia"/>
        </w:rPr>
        <w:t>环境</w:t>
      </w:r>
      <w:r>
        <w:t>中的</w:t>
      </w:r>
      <w:r>
        <w:rPr>
          <w:rFonts w:hint="eastAsia"/>
        </w:rPr>
        <w:t>FusionCompute</w:t>
      </w:r>
      <w:r>
        <w:rPr>
          <w:rFonts w:hint="eastAsia"/>
        </w:rPr>
        <w:t>。</w:t>
      </w:r>
    </w:p>
    <w:p w14:paraId="25616997" w14:textId="77777777" w:rsidR="0023720F" w:rsidRDefault="0023720F" w:rsidP="00D55135">
      <w:pPr>
        <w:pStyle w:val="30"/>
      </w:pPr>
      <w:r>
        <w:rPr>
          <w:rFonts w:hint="eastAsia"/>
        </w:rPr>
        <w:t>在</w:t>
      </w:r>
      <w:r>
        <w:t>上方导航栏，单击</w:t>
      </w:r>
      <w:r>
        <w:rPr>
          <w:rFonts w:hint="eastAsia"/>
        </w:rPr>
        <w:t>“网络池”。</w:t>
      </w:r>
    </w:p>
    <w:p w14:paraId="251C99C7" w14:textId="0EE33348" w:rsidR="0023720F" w:rsidRPr="003B54F2" w:rsidRDefault="0023720F" w:rsidP="00D55135">
      <w:pPr>
        <w:pStyle w:val="1e"/>
      </w:pPr>
      <w:r>
        <w:rPr>
          <w:rFonts w:hint="eastAsia"/>
        </w:rPr>
        <w:t>进入</w:t>
      </w:r>
      <w:r w:rsidR="00DF6E1E">
        <w:rPr>
          <w:rFonts w:hint="eastAsia"/>
        </w:rPr>
        <w:t>“</w:t>
      </w:r>
      <w:r w:rsidR="0047088F">
        <w:rPr>
          <w:rFonts w:hint="eastAsia"/>
        </w:rPr>
        <w:t>网络池</w:t>
      </w:r>
      <w:r w:rsidR="0047088F">
        <w:t>——</w:t>
      </w:r>
      <w:r w:rsidR="0047088F">
        <w:t>站点</w:t>
      </w:r>
      <w:r w:rsidR="00DF6E1E">
        <w:rPr>
          <w:rFonts w:hint="eastAsia"/>
        </w:rPr>
        <w:t>”</w:t>
      </w:r>
      <w:r>
        <w:rPr>
          <w:rFonts w:hint="eastAsia"/>
        </w:rPr>
        <w:t>界面</w:t>
      </w:r>
      <w:r>
        <w:t>。</w:t>
      </w:r>
    </w:p>
    <w:p w14:paraId="5FA8AA0E" w14:textId="383C1497" w:rsidR="0023720F" w:rsidRDefault="0023720F" w:rsidP="0047088F">
      <w:pPr>
        <w:pStyle w:val="30"/>
      </w:pPr>
      <w:r>
        <w:rPr>
          <w:rFonts w:hint="eastAsia"/>
        </w:rPr>
        <w:t>单击“入门”</w:t>
      </w:r>
      <w:r w:rsidR="0047088F">
        <w:rPr>
          <w:rFonts w:hint="eastAsia"/>
        </w:rPr>
        <w:t>选项，</w:t>
      </w:r>
      <w:r w:rsidR="0047088F">
        <w:t>单击</w:t>
      </w:r>
      <w:r w:rsidR="0047088F" w:rsidRPr="0047088F">
        <w:rPr>
          <w:rFonts w:hint="eastAsia"/>
        </w:rPr>
        <w:t>“创建分布式交换机”。</w:t>
      </w:r>
    </w:p>
    <w:p w14:paraId="238FDF30" w14:textId="6195AA4B" w:rsidR="0023720F" w:rsidRDefault="0023720F" w:rsidP="00D55135">
      <w:pPr>
        <w:pStyle w:val="1e"/>
      </w:pPr>
      <w:r>
        <w:rPr>
          <w:rFonts w:hint="eastAsia"/>
        </w:rPr>
        <w:t>跳转</w:t>
      </w:r>
      <w:r>
        <w:t>到</w:t>
      </w:r>
      <w:r w:rsidR="00DF6E1E">
        <w:rPr>
          <w:rFonts w:hint="eastAsia"/>
        </w:rPr>
        <w:t>“创建</w:t>
      </w:r>
      <w:r w:rsidR="00DF6E1E">
        <w:t>分布式交换机</w:t>
      </w:r>
      <w:r w:rsidR="00DF6E1E">
        <w:rPr>
          <w:rFonts w:hint="eastAsia"/>
        </w:rPr>
        <w:t>”</w:t>
      </w:r>
      <w:r>
        <w:rPr>
          <w:rFonts w:hint="eastAsia"/>
        </w:rPr>
        <w:t>界面</w:t>
      </w:r>
      <w:r>
        <w:t>。</w:t>
      </w:r>
    </w:p>
    <w:p w14:paraId="6171F46D" w14:textId="2FB34D07" w:rsidR="0023720F" w:rsidRDefault="00723DDD" w:rsidP="00D55135">
      <w:pPr>
        <w:pStyle w:val="1e"/>
      </w:pPr>
      <w:r>
        <w:rPr>
          <w:noProof/>
        </w:rPr>
        <w:lastRenderedPageBreak/>
        <w:drawing>
          <wp:inline distT="0" distB="0" distL="0" distR="0" wp14:anchorId="0C9ECD2E" wp14:editId="5FCCC2E8">
            <wp:extent cx="5454000" cy="2120371"/>
            <wp:effectExtent l="19050" t="19050" r="13970" b="133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4000" cy="2120371"/>
                    </a:xfrm>
                    <a:prstGeom prst="rect">
                      <a:avLst/>
                    </a:prstGeom>
                    <a:ln>
                      <a:solidFill>
                        <a:schemeClr val="tx1"/>
                      </a:solidFill>
                    </a:ln>
                  </pic:spPr>
                </pic:pic>
              </a:graphicData>
            </a:graphic>
          </wp:inline>
        </w:drawing>
      </w:r>
    </w:p>
    <w:p w14:paraId="6BBAD814" w14:textId="77777777" w:rsidR="0023720F" w:rsidRDefault="0023720F" w:rsidP="00D55135">
      <w:pPr>
        <w:pStyle w:val="30"/>
      </w:pPr>
      <w:r>
        <w:rPr>
          <w:rFonts w:hint="eastAsia"/>
        </w:rPr>
        <w:t>在“基本</w:t>
      </w:r>
      <w:r>
        <w:t>信息</w:t>
      </w:r>
      <w:r>
        <w:rPr>
          <w:rFonts w:hint="eastAsia"/>
        </w:rPr>
        <w:t>”界面，填写</w:t>
      </w:r>
      <w:r>
        <w:t>基本信息。</w:t>
      </w:r>
    </w:p>
    <w:p w14:paraId="13D74776" w14:textId="0DC4AD03" w:rsidR="00AC622E" w:rsidRDefault="00AC622E" w:rsidP="00AC622E">
      <w:pPr>
        <w:pStyle w:val="1e"/>
      </w:pPr>
      <w:r>
        <w:rPr>
          <w:noProof/>
        </w:rPr>
        <w:drawing>
          <wp:inline distT="0" distB="0" distL="0" distR="0" wp14:anchorId="4D2E0BC7" wp14:editId="07B54452">
            <wp:extent cx="5454000" cy="3529425"/>
            <wp:effectExtent l="19050" t="19050" r="1397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4000" cy="3529425"/>
                    </a:xfrm>
                    <a:prstGeom prst="rect">
                      <a:avLst/>
                    </a:prstGeom>
                    <a:ln>
                      <a:solidFill>
                        <a:schemeClr val="tx1"/>
                      </a:solidFill>
                    </a:ln>
                  </pic:spPr>
                </pic:pic>
              </a:graphicData>
            </a:graphic>
          </wp:inline>
        </w:drawing>
      </w:r>
    </w:p>
    <w:p w14:paraId="7A007957" w14:textId="77777777" w:rsidR="0023720F" w:rsidRDefault="0023720F" w:rsidP="00D55135">
      <w:pPr>
        <w:pStyle w:val="4a"/>
      </w:pPr>
      <w:r>
        <w:rPr>
          <w:rFonts w:hint="eastAsia"/>
        </w:rPr>
        <w:t>名称：</w:t>
      </w:r>
      <w:r>
        <w:t>自定义，</w:t>
      </w:r>
      <w:r>
        <w:rPr>
          <w:rFonts w:hint="eastAsia"/>
        </w:rPr>
        <w:t>分布式</w:t>
      </w:r>
      <w:r>
        <w:t>交换机的名称，如：</w:t>
      </w:r>
      <w:r w:rsidRPr="00EF382F">
        <w:rPr>
          <w:rFonts w:hint="eastAsia"/>
          <w:b/>
        </w:rPr>
        <w:t>physnet1</w:t>
      </w:r>
      <w:r>
        <w:rPr>
          <w:rFonts w:hint="eastAsia"/>
        </w:rPr>
        <w:t>。</w:t>
      </w:r>
    </w:p>
    <w:p w14:paraId="7F3BE507" w14:textId="77777777" w:rsidR="0023720F" w:rsidRDefault="0023720F" w:rsidP="00D55135">
      <w:pPr>
        <w:pStyle w:val="4a"/>
      </w:pPr>
      <w:r>
        <w:rPr>
          <w:rFonts w:hint="eastAsia"/>
        </w:rPr>
        <w:t>交换模式</w:t>
      </w:r>
      <w:r>
        <w:t>：</w:t>
      </w:r>
      <w:r>
        <w:rPr>
          <w:rFonts w:hint="eastAsia"/>
        </w:rPr>
        <w:t>普通</w:t>
      </w:r>
      <w:r>
        <w:t>模式</w:t>
      </w:r>
      <w:r>
        <w:rPr>
          <w:rFonts w:hint="eastAsia"/>
        </w:rPr>
        <w:t>。</w:t>
      </w:r>
    </w:p>
    <w:p w14:paraId="37CE496F" w14:textId="544BCA86" w:rsidR="0023720F" w:rsidRDefault="0023720F" w:rsidP="00D55135">
      <w:pPr>
        <w:pStyle w:val="4a"/>
      </w:pPr>
      <w:r>
        <w:rPr>
          <w:rFonts w:hint="eastAsia"/>
        </w:rPr>
        <w:t>物理网络</w:t>
      </w:r>
      <w:r>
        <w:t>名称：</w:t>
      </w:r>
      <w:r>
        <w:rPr>
          <w:rFonts w:hint="eastAsia"/>
        </w:rPr>
        <w:t>FusionCompute</w:t>
      </w:r>
      <w:r>
        <w:rPr>
          <w:rFonts w:hint="eastAsia"/>
        </w:rPr>
        <w:t>的</w:t>
      </w:r>
      <w:r>
        <w:t>分布式交换机</w:t>
      </w:r>
      <w:r>
        <w:rPr>
          <w:rFonts w:hint="eastAsia"/>
        </w:rPr>
        <w:t>对接</w:t>
      </w:r>
      <w:r>
        <w:rPr>
          <w:rFonts w:hint="eastAsia"/>
        </w:rPr>
        <w:t>F</w:t>
      </w:r>
      <w:r>
        <w:t>usionSphere OpenStack</w:t>
      </w:r>
      <w:r>
        <w:rPr>
          <w:rFonts w:hint="eastAsia"/>
        </w:rPr>
        <w:t>物理</w:t>
      </w:r>
      <w:r>
        <w:t>网络</w:t>
      </w:r>
      <w:r>
        <w:rPr>
          <w:rFonts w:hint="eastAsia"/>
        </w:rPr>
        <w:t>的</w:t>
      </w:r>
      <w:r>
        <w:t>名称，如</w:t>
      </w:r>
      <w:r w:rsidR="00DF6E1E">
        <w:rPr>
          <w:rFonts w:hint="eastAsia"/>
        </w:rPr>
        <w:t>“</w:t>
      </w:r>
      <w:r w:rsidRPr="00EF382F">
        <w:rPr>
          <w:b/>
        </w:rPr>
        <w:t>physnet1</w:t>
      </w:r>
      <w:r w:rsidR="00DF6E1E">
        <w:rPr>
          <w:rFonts w:hint="eastAsia"/>
        </w:rPr>
        <w:t>”</w:t>
      </w:r>
      <w:r>
        <w:rPr>
          <w:rFonts w:hint="eastAsia"/>
        </w:rPr>
        <w:t>，</w:t>
      </w:r>
      <w:r>
        <w:t>可在</w:t>
      </w:r>
      <w:r w:rsidR="00671925">
        <w:rPr>
          <w:rFonts w:hint="eastAsia"/>
        </w:rPr>
        <w:t>CPS</w:t>
      </w:r>
      <w:r>
        <w:rPr>
          <w:rFonts w:hint="eastAsia"/>
        </w:rPr>
        <w:t>界面</w:t>
      </w:r>
      <w:r>
        <w:t>中</w:t>
      </w:r>
      <w:r>
        <w:rPr>
          <w:rFonts w:hint="eastAsia"/>
        </w:rPr>
        <w:t>“配置</w:t>
      </w:r>
      <w:r>
        <w:t>——</w:t>
      </w:r>
      <w:r>
        <w:rPr>
          <w:rFonts w:hint="eastAsia"/>
        </w:rPr>
        <w:t>网络</w:t>
      </w:r>
      <w:r>
        <w:t>——</w:t>
      </w:r>
      <w:r>
        <w:t>物理网络配置</w:t>
      </w:r>
      <w:r>
        <w:rPr>
          <w:rFonts w:hint="eastAsia"/>
        </w:rPr>
        <w:t>”中</w:t>
      </w:r>
      <w:r>
        <w:t>查询。</w:t>
      </w:r>
    </w:p>
    <w:p w14:paraId="7FE405F4" w14:textId="0BF186CA" w:rsidR="0023720F" w:rsidRDefault="0023720F" w:rsidP="00D55135">
      <w:pPr>
        <w:pStyle w:val="4a"/>
      </w:pPr>
      <w:r>
        <w:rPr>
          <w:rFonts w:hint="eastAsia"/>
        </w:rPr>
        <w:t>勾选“添加</w:t>
      </w:r>
      <w:r>
        <w:t>上行链路</w:t>
      </w:r>
      <w:r>
        <w:rPr>
          <w:rFonts w:hint="eastAsia"/>
        </w:rPr>
        <w:t>”与</w:t>
      </w:r>
      <w:r w:rsidR="00DF6E1E">
        <w:rPr>
          <w:rFonts w:hint="eastAsia"/>
        </w:rPr>
        <w:t>“</w:t>
      </w:r>
      <w:r>
        <w:rPr>
          <w:rFonts w:hint="eastAsia"/>
        </w:rPr>
        <w:t>添加</w:t>
      </w:r>
      <w:r>
        <w:rPr>
          <w:rFonts w:hint="eastAsia"/>
        </w:rPr>
        <w:t>VLAN</w:t>
      </w:r>
      <w:r>
        <w:rPr>
          <w:rFonts w:hint="eastAsia"/>
        </w:rPr>
        <w:t>池</w:t>
      </w:r>
      <w:r w:rsidR="00DF6E1E">
        <w:rPr>
          <w:rFonts w:hint="eastAsia"/>
        </w:rPr>
        <w:t>”</w:t>
      </w:r>
      <w:r>
        <w:rPr>
          <w:rFonts w:hint="eastAsia"/>
        </w:rPr>
        <w:t>。</w:t>
      </w:r>
    </w:p>
    <w:p w14:paraId="69C571A7" w14:textId="77777777" w:rsidR="0023720F" w:rsidRDefault="0023720F" w:rsidP="00D55135">
      <w:pPr>
        <w:pStyle w:val="30"/>
      </w:pPr>
      <w:r>
        <w:rPr>
          <w:rFonts w:hint="eastAsia"/>
        </w:rPr>
        <w:t>单击“下一步”。</w:t>
      </w:r>
    </w:p>
    <w:p w14:paraId="56A5F200" w14:textId="68A0CC0D" w:rsidR="0023720F" w:rsidRDefault="0023720F" w:rsidP="00D55135">
      <w:pPr>
        <w:pStyle w:val="1e"/>
      </w:pPr>
      <w:r>
        <w:rPr>
          <w:rFonts w:hint="eastAsia"/>
        </w:rPr>
        <w:t>进入</w:t>
      </w:r>
      <w:r w:rsidR="00DF6E1E">
        <w:rPr>
          <w:rFonts w:hint="eastAsia"/>
        </w:rPr>
        <w:t>“添加</w:t>
      </w:r>
      <w:r w:rsidR="00DF6E1E">
        <w:t>上行链路</w:t>
      </w:r>
      <w:r w:rsidR="00DF6E1E">
        <w:rPr>
          <w:rFonts w:hint="eastAsia"/>
        </w:rPr>
        <w:t>”</w:t>
      </w:r>
      <w:r>
        <w:rPr>
          <w:rFonts w:hint="eastAsia"/>
        </w:rPr>
        <w:t>界面。</w:t>
      </w:r>
    </w:p>
    <w:p w14:paraId="56239DB7" w14:textId="3394D1B6" w:rsidR="00AC622E" w:rsidRDefault="00AC622E" w:rsidP="00AC622E">
      <w:pPr>
        <w:pStyle w:val="30"/>
      </w:pPr>
      <w:r w:rsidRPr="00AC622E">
        <w:rPr>
          <w:rFonts w:hint="eastAsia"/>
        </w:rPr>
        <w:t>点击“绑定网口”，将主机的管理口绑定为“</w:t>
      </w:r>
      <w:r w:rsidR="002B1830">
        <w:t>M</w:t>
      </w:r>
      <w:r w:rsidR="002B1830">
        <w:rPr>
          <w:rFonts w:hint="eastAsia"/>
        </w:rPr>
        <w:t>gnt_A</w:t>
      </w:r>
      <w:r w:rsidRPr="00AC622E">
        <w:rPr>
          <w:rFonts w:hint="eastAsia"/>
        </w:rPr>
        <w:t>ggr</w:t>
      </w:r>
      <w:r w:rsidRPr="00AC622E">
        <w:rPr>
          <w:rFonts w:hint="eastAsia"/>
        </w:rPr>
        <w:t>”，并选择“</w:t>
      </w:r>
      <w:r w:rsidR="002B1830">
        <w:t>M</w:t>
      </w:r>
      <w:r w:rsidRPr="00AC622E">
        <w:rPr>
          <w:rFonts w:hint="eastAsia"/>
        </w:rPr>
        <w:t>gnt_</w:t>
      </w:r>
      <w:r w:rsidR="002B1830">
        <w:t>A</w:t>
      </w:r>
      <w:r w:rsidRPr="00AC622E">
        <w:rPr>
          <w:rFonts w:hint="eastAsia"/>
        </w:rPr>
        <w:t>ggr</w:t>
      </w:r>
      <w:r w:rsidRPr="00AC622E">
        <w:rPr>
          <w:rFonts w:hint="eastAsia"/>
        </w:rPr>
        <w:t>”作为上行链路口。</w:t>
      </w:r>
    </w:p>
    <w:p w14:paraId="74F3D362" w14:textId="15DA0FF7" w:rsidR="0023720F" w:rsidRDefault="0023720F" w:rsidP="00D55135">
      <w:pPr>
        <w:pStyle w:val="30"/>
      </w:pPr>
      <w:r>
        <w:rPr>
          <w:rFonts w:hint="eastAsia"/>
        </w:rPr>
        <w:lastRenderedPageBreak/>
        <w:t>单击</w:t>
      </w:r>
      <w:r w:rsidR="00DF6E1E">
        <w:rPr>
          <w:rFonts w:hint="eastAsia"/>
        </w:rPr>
        <w:t>“下一步”</w:t>
      </w:r>
      <w:r>
        <w:rPr>
          <w:rFonts w:hint="eastAsia"/>
        </w:rPr>
        <w:t>。</w:t>
      </w:r>
    </w:p>
    <w:p w14:paraId="49013B4E" w14:textId="2B9E170B" w:rsidR="0023720F" w:rsidRDefault="0023720F" w:rsidP="00D55135">
      <w:pPr>
        <w:pStyle w:val="1e"/>
      </w:pPr>
      <w:r>
        <w:rPr>
          <w:rFonts w:hint="eastAsia"/>
        </w:rPr>
        <w:t>进入</w:t>
      </w:r>
      <w:r w:rsidR="00DF6E1E">
        <w:rPr>
          <w:rFonts w:hint="eastAsia"/>
        </w:rPr>
        <w:t>“添加</w:t>
      </w:r>
      <w:r w:rsidR="00DF6E1E">
        <w:rPr>
          <w:rFonts w:hint="eastAsia"/>
        </w:rPr>
        <w:t>VLAN</w:t>
      </w:r>
      <w:r w:rsidR="00DF6E1E">
        <w:rPr>
          <w:rFonts w:hint="eastAsia"/>
        </w:rPr>
        <w:t>池”</w:t>
      </w:r>
      <w:r>
        <w:rPr>
          <w:rFonts w:hint="eastAsia"/>
        </w:rPr>
        <w:t>。</w:t>
      </w:r>
    </w:p>
    <w:p w14:paraId="4F4CFDF8" w14:textId="4C467599" w:rsidR="0023720F" w:rsidRDefault="0023720F" w:rsidP="00D55135">
      <w:pPr>
        <w:pStyle w:val="30"/>
      </w:pPr>
      <w:r>
        <w:rPr>
          <w:rFonts w:hint="eastAsia"/>
        </w:rPr>
        <w:t>单击</w:t>
      </w:r>
      <w:r w:rsidR="00DF6E1E">
        <w:rPr>
          <w:rFonts w:hint="eastAsia"/>
        </w:rPr>
        <w:t>“添加</w:t>
      </w:r>
      <w:r w:rsidR="00DF6E1E">
        <w:rPr>
          <w:rFonts w:hint="eastAsia"/>
        </w:rPr>
        <w:t>VLAN</w:t>
      </w:r>
      <w:r w:rsidR="00DF6E1E">
        <w:rPr>
          <w:rFonts w:hint="eastAsia"/>
        </w:rPr>
        <w:t>池”</w:t>
      </w:r>
      <w:r>
        <w:rPr>
          <w:rFonts w:hint="eastAsia"/>
        </w:rPr>
        <w:t>，</w:t>
      </w:r>
      <w:r>
        <w:t>并填写</w:t>
      </w:r>
      <w:r>
        <w:rPr>
          <w:rFonts w:hint="eastAsia"/>
        </w:rPr>
        <w:t>起始</w:t>
      </w:r>
      <w:r>
        <w:rPr>
          <w:rFonts w:hint="eastAsia"/>
        </w:rPr>
        <w:t>VLAN ID</w:t>
      </w:r>
      <w:r>
        <w:rPr>
          <w:rFonts w:hint="eastAsia"/>
        </w:rPr>
        <w:t>与</w:t>
      </w:r>
      <w:r>
        <w:t>结束</w:t>
      </w:r>
      <w:r>
        <w:rPr>
          <w:rFonts w:hint="eastAsia"/>
        </w:rPr>
        <w:t>VLAN ID</w:t>
      </w:r>
      <w:r>
        <w:rPr>
          <w:rFonts w:hint="eastAsia"/>
        </w:rPr>
        <w:t>。</w:t>
      </w:r>
      <w:r w:rsidRPr="00081D20">
        <w:t>如</w:t>
      </w:r>
      <w:r w:rsidR="00DF6E1E">
        <w:rPr>
          <w:rFonts w:hint="eastAsia"/>
        </w:rPr>
        <w:t>“</w:t>
      </w:r>
      <w:r w:rsidRPr="00081D20">
        <w:t>1-409</w:t>
      </w:r>
      <w:r w:rsidR="00BA2373">
        <w:t>4</w:t>
      </w:r>
      <w:r w:rsidR="00DF6E1E">
        <w:rPr>
          <w:rFonts w:hint="eastAsia"/>
        </w:rPr>
        <w:t>”</w:t>
      </w:r>
      <w:r>
        <w:rPr>
          <w:rFonts w:hint="eastAsia"/>
        </w:rPr>
        <w:t>。</w:t>
      </w:r>
    </w:p>
    <w:p w14:paraId="57B7FCBE" w14:textId="30980182" w:rsidR="0023720F" w:rsidRDefault="0023720F" w:rsidP="00D55135">
      <w:pPr>
        <w:pStyle w:val="30"/>
      </w:pPr>
      <w:r>
        <w:rPr>
          <w:rFonts w:hint="eastAsia"/>
        </w:rPr>
        <w:t>单击</w:t>
      </w:r>
      <w:r w:rsidR="00DF6E1E">
        <w:rPr>
          <w:rFonts w:hint="eastAsia"/>
        </w:rPr>
        <w:t>“下一步”</w:t>
      </w:r>
      <w:r>
        <w:rPr>
          <w:rFonts w:hint="eastAsia"/>
        </w:rPr>
        <w:t>。</w:t>
      </w:r>
    </w:p>
    <w:p w14:paraId="4867E335" w14:textId="6748F467" w:rsidR="0023720F" w:rsidRDefault="0023720F" w:rsidP="00D55135">
      <w:pPr>
        <w:pStyle w:val="1e"/>
      </w:pPr>
      <w:r>
        <w:rPr>
          <w:rFonts w:hint="eastAsia"/>
        </w:rPr>
        <w:t>进入</w:t>
      </w:r>
      <w:r w:rsidR="00DF6E1E">
        <w:rPr>
          <w:rFonts w:hint="eastAsia"/>
        </w:rPr>
        <w:t>“</w:t>
      </w:r>
      <w:r>
        <w:rPr>
          <w:rFonts w:hint="eastAsia"/>
        </w:rPr>
        <w:t>确认</w:t>
      </w:r>
      <w:r>
        <w:t>信息</w:t>
      </w:r>
      <w:r w:rsidR="00DF6E1E">
        <w:rPr>
          <w:rFonts w:hint="eastAsia"/>
        </w:rPr>
        <w:t>”</w:t>
      </w:r>
      <w:r>
        <w:rPr>
          <w:rFonts w:hint="eastAsia"/>
        </w:rPr>
        <w:t>界面</w:t>
      </w:r>
      <w:r>
        <w:t>。</w:t>
      </w:r>
    </w:p>
    <w:p w14:paraId="54844E75" w14:textId="753999EF" w:rsidR="0023720F" w:rsidRDefault="0023720F" w:rsidP="00D55135">
      <w:pPr>
        <w:pStyle w:val="30"/>
      </w:pPr>
      <w:r>
        <w:rPr>
          <w:rFonts w:hint="eastAsia"/>
        </w:rPr>
        <w:t>确认</w:t>
      </w:r>
      <w:r>
        <w:t>无误后，单击</w:t>
      </w:r>
      <w:r w:rsidR="00DF6E1E">
        <w:rPr>
          <w:rFonts w:hint="eastAsia"/>
        </w:rPr>
        <w:t>“</w:t>
      </w:r>
      <w:r w:rsidR="00AC622E">
        <w:rPr>
          <w:rFonts w:hint="eastAsia"/>
        </w:rPr>
        <w:t>创建</w:t>
      </w:r>
      <w:r w:rsidR="00DF6E1E">
        <w:rPr>
          <w:rFonts w:hint="eastAsia"/>
        </w:rPr>
        <w:t>”</w:t>
      </w:r>
      <w:r>
        <w:rPr>
          <w:rFonts w:hint="eastAsia"/>
        </w:rPr>
        <w:t>。</w:t>
      </w:r>
    </w:p>
    <w:p w14:paraId="72C2AF0D" w14:textId="30DBD015" w:rsidR="0023720F" w:rsidRDefault="0023720F" w:rsidP="00D55135">
      <w:pPr>
        <w:pStyle w:val="30"/>
      </w:pPr>
      <w:r>
        <w:rPr>
          <w:rFonts w:hint="eastAsia"/>
        </w:rPr>
        <w:t>完成</w:t>
      </w:r>
      <w:r>
        <w:t>分布式虚拟</w:t>
      </w:r>
      <w:r>
        <w:rPr>
          <w:rFonts w:hint="eastAsia"/>
        </w:rPr>
        <w:t>交换机</w:t>
      </w:r>
    </w:p>
    <w:p w14:paraId="31C269AE" w14:textId="77777777" w:rsidR="0023720F" w:rsidRPr="00D55135" w:rsidRDefault="0023720F" w:rsidP="00D55135">
      <w:pPr>
        <w:pStyle w:val="3"/>
      </w:pPr>
      <w:bookmarkStart w:id="112" w:name="_Toc497466108"/>
      <w:bookmarkStart w:id="113" w:name="_Toc500505187"/>
      <w:r w:rsidRPr="00D55135">
        <w:t>安装并配置</w:t>
      </w:r>
      <w:r w:rsidRPr="00D55135">
        <w:t>FusionStorage</w:t>
      </w:r>
      <w:bookmarkEnd w:id="112"/>
      <w:bookmarkEnd w:id="113"/>
    </w:p>
    <w:p w14:paraId="0A5CF7AE" w14:textId="77777777" w:rsidR="0023720F" w:rsidRPr="00D55135" w:rsidRDefault="0023720F" w:rsidP="00D55135">
      <w:pPr>
        <w:pStyle w:val="4"/>
        <w:rPr>
          <w:rFonts w:hint="default"/>
        </w:rPr>
      </w:pPr>
      <w:r w:rsidRPr="00D55135">
        <w:t>安装</w:t>
      </w:r>
      <w:r w:rsidRPr="00D55135">
        <w:t>FSM</w:t>
      </w:r>
      <w:r w:rsidRPr="00D55135">
        <w:t>虚拟机</w:t>
      </w:r>
    </w:p>
    <w:p w14:paraId="2B967BEB" w14:textId="28B4FF05" w:rsidR="0023720F" w:rsidRDefault="0023720F" w:rsidP="00D55135">
      <w:pPr>
        <w:pStyle w:val="1e"/>
      </w:pPr>
      <w:r w:rsidRPr="00592E22">
        <w:rPr>
          <w:rFonts w:hint="eastAsia"/>
        </w:rPr>
        <w:t>本</w:t>
      </w:r>
      <w:r w:rsidRPr="00592E22">
        <w:t>实验使用的是</w:t>
      </w:r>
      <w:r>
        <w:rPr>
          <w:rFonts w:hint="eastAsia"/>
        </w:rPr>
        <w:t>FusionStorage</w:t>
      </w:r>
      <w:r>
        <w:t>云存储，</w:t>
      </w:r>
      <w:r>
        <w:rPr>
          <w:rFonts w:hint="eastAsia"/>
        </w:rPr>
        <w:t>所以</w:t>
      </w:r>
      <w:r>
        <w:t>需要在</w:t>
      </w:r>
      <w:r w:rsidR="00EF382F">
        <w:rPr>
          <w:rFonts w:hint="eastAsia"/>
        </w:rPr>
        <w:t>FusionSphere OpenStack</w:t>
      </w:r>
      <w:r>
        <w:rPr>
          <w:rFonts w:hint="eastAsia"/>
        </w:rPr>
        <w:t>上</w:t>
      </w:r>
      <w:r>
        <w:t>安装部署</w:t>
      </w:r>
      <w:r>
        <w:rPr>
          <w:rFonts w:hint="eastAsia"/>
        </w:rPr>
        <w:t>FSM</w:t>
      </w:r>
      <w:r w:rsidRPr="00592E22">
        <w:rPr>
          <w:rFonts w:hint="eastAsia"/>
        </w:rPr>
        <w:t>虚拟机</w:t>
      </w:r>
      <w:r>
        <w:rPr>
          <w:rFonts w:hint="eastAsia"/>
        </w:rPr>
        <w:t>。</w:t>
      </w:r>
    </w:p>
    <w:p w14:paraId="471CB891" w14:textId="0AC55D70" w:rsidR="0023720F" w:rsidRDefault="0023720F" w:rsidP="00D55135">
      <w:pPr>
        <w:pStyle w:val="30"/>
      </w:pPr>
      <w:r>
        <w:rPr>
          <w:rFonts w:hint="eastAsia"/>
        </w:rPr>
        <w:t>使用</w:t>
      </w:r>
      <w:r w:rsidRPr="00081D20">
        <w:rPr>
          <w:rFonts w:hint="eastAsia"/>
          <w:b/>
        </w:rPr>
        <w:t>admin</w:t>
      </w:r>
      <w:r>
        <w:rPr>
          <w:rFonts w:hint="eastAsia"/>
        </w:rPr>
        <w:t>用户</w:t>
      </w:r>
      <w:r>
        <w:t>登录</w:t>
      </w:r>
      <w:r>
        <w:rPr>
          <w:rFonts w:hint="eastAsia"/>
        </w:rPr>
        <w:t>FusionSphere OpenStack</w:t>
      </w:r>
      <w:r>
        <w:rPr>
          <w:rFonts w:hint="eastAsia"/>
        </w:rPr>
        <w:t>管理</w:t>
      </w:r>
      <w:r>
        <w:t>界面。</w:t>
      </w:r>
      <w:r>
        <w:rPr>
          <w:rFonts w:hint="eastAsia"/>
        </w:rPr>
        <w:t>默认</w:t>
      </w:r>
      <w:r w:rsidR="00DF6E1E">
        <w:t>密码</w:t>
      </w:r>
      <w:r w:rsidR="00DF6E1E">
        <w:rPr>
          <w:rFonts w:hint="eastAsia"/>
        </w:rPr>
        <w:t>为“</w:t>
      </w:r>
      <w:r w:rsidRPr="00BF0601">
        <w:rPr>
          <w:b/>
        </w:rPr>
        <w:t>Huawei@123</w:t>
      </w:r>
      <w:r w:rsidR="00DF6E1E">
        <w:rPr>
          <w:rFonts w:hint="eastAsia"/>
        </w:rPr>
        <w:t>”</w:t>
      </w:r>
      <w:r>
        <w:rPr>
          <w:rFonts w:hint="eastAsia"/>
        </w:rPr>
        <w:t>。</w:t>
      </w:r>
    </w:p>
    <w:p w14:paraId="33E1767B" w14:textId="19F85D23" w:rsidR="0023720F" w:rsidRPr="00B15C72" w:rsidRDefault="007E661A" w:rsidP="00D55135">
      <w:pPr>
        <w:pStyle w:val="1e"/>
      </w:pPr>
      <w:r>
        <w:rPr>
          <w:noProof/>
        </w:rPr>
        <w:drawing>
          <wp:inline distT="0" distB="0" distL="0" distR="0" wp14:anchorId="6819C5AE" wp14:editId="3FC1865E">
            <wp:extent cx="3200000" cy="2447619"/>
            <wp:effectExtent l="0" t="0" r="63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0000" cy="2447619"/>
                    </a:xfrm>
                    <a:prstGeom prst="rect">
                      <a:avLst/>
                    </a:prstGeom>
                  </pic:spPr>
                </pic:pic>
              </a:graphicData>
            </a:graphic>
          </wp:inline>
        </w:drawing>
      </w:r>
    </w:p>
    <w:p w14:paraId="6B8B246C" w14:textId="5138236B" w:rsidR="0023720F" w:rsidRDefault="0023720F" w:rsidP="00D55135">
      <w:pPr>
        <w:pStyle w:val="30"/>
      </w:pPr>
      <w:r>
        <w:rPr>
          <w:rFonts w:hint="eastAsia"/>
        </w:rPr>
        <w:t>在</w:t>
      </w:r>
      <w:r>
        <w:t>左侧导航栏，单击</w:t>
      </w:r>
      <w:r w:rsidR="00DF6E1E">
        <w:rPr>
          <w:rFonts w:hint="eastAsia"/>
        </w:rPr>
        <w:t>“</w:t>
      </w:r>
      <w:r>
        <w:rPr>
          <w:rFonts w:hint="eastAsia"/>
        </w:rPr>
        <w:t>云化服务</w:t>
      </w:r>
      <w:r>
        <w:t>——FusionStorage</w:t>
      </w:r>
      <w:r w:rsidR="00DF6E1E">
        <w:rPr>
          <w:rFonts w:hint="eastAsia"/>
        </w:rPr>
        <w:t>”</w:t>
      </w:r>
      <w:r>
        <w:rPr>
          <w:rFonts w:hint="eastAsia"/>
        </w:rPr>
        <w:t>。</w:t>
      </w:r>
    </w:p>
    <w:p w14:paraId="540137F9" w14:textId="77777777" w:rsidR="0023720F" w:rsidRDefault="0023720F" w:rsidP="00D55135">
      <w:pPr>
        <w:pStyle w:val="1e"/>
      </w:pPr>
      <w:r>
        <w:rPr>
          <w:rFonts w:hint="eastAsia"/>
        </w:rPr>
        <w:t>进入</w:t>
      </w:r>
      <w:r>
        <w:rPr>
          <w:rFonts w:hint="eastAsia"/>
        </w:rPr>
        <w:t>FusionStorage</w:t>
      </w:r>
      <w:r>
        <w:rPr>
          <w:rFonts w:hint="eastAsia"/>
        </w:rPr>
        <w:t>界面</w:t>
      </w:r>
      <w:r>
        <w:t>。</w:t>
      </w:r>
    </w:p>
    <w:p w14:paraId="4DCD254C" w14:textId="77777777" w:rsidR="0023720F" w:rsidRPr="00B15C72" w:rsidRDefault="0023720F" w:rsidP="00D55135">
      <w:pPr>
        <w:pStyle w:val="1e"/>
      </w:pPr>
      <w:r>
        <w:rPr>
          <w:noProof/>
        </w:rPr>
        <w:lastRenderedPageBreak/>
        <w:drawing>
          <wp:inline distT="0" distB="0" distL="0" distR="0" wp14:anchorId="3A9A5287" wp14:editId="38A22A4D">
            <wp:extent cx="1706472" cy="2657475"/>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09376" cy="2661998"/>
                    </a:xfrm>
                    <a:prstGeom prst="rect">
                      <a:avLst/>
                    </a:prstGeom>
                  </pic:spPr>
                </pic:pic>
              </a:graphicData>
            </a:graphic>
          </wp:inline>
        </w:drawing>
      </w:r>
    </w:p>
    <w:p w14:paraId="521CA648" w14:textId="31BD2CA3" w:rsidR="0023720F" w:rsidRDefault="0023720F" w:rsidP="00D55135">
      <w:pPr>
        <w:pStyle w:val="30"/>
      </w:pPr>
      <w:r>
        <w:rPr>
          <w:rFonts w:hint="eastAsia"/>
        </w:rPr>
        <w:t>单击</w:t>
      </w:r>
      <w:r>
        <w:rPr>
          <w:noProof/>
        </w:rPr>
        <w:drawing>
          <wp:inline distT="0" distB="0" distL="0" distR="0" wp14:anchorId="7E74FA8E" wp14:editId="68BD185D">
            <wp:extent cx="304762" cy="285714"/>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762" cy="285714"/>
                    </a:xfrm>
                    <a:prstGeom prst="rect">
                      <a:avLst/>
                    </a:prstGeom>
                  </pic:spPr>
                </pic:pic>
              </a:graphicData>
            </a:graphic>
          </wp:inline>
        </w:drawing>
      </w:r>
      <w:r>
        <w:rPr>
          <w:rFonts w:hint="eastAsia"/>
        </w:rPr>
        <w:t>选择</w:t>
      </w:r>
      <w:r>
        <w:rPr>
          <w:rFonts w:hint="eastAsia"/>
        </w:rPr>
        <w:t>FSM</w:t>
      </w:r>
      <w:r>
        <w:rPr>
          <w:rFonts w:hint="eastAsia"/>
        </w:rPr>
        <w:t>虚拟机</w:t>
      </w:r>
      <w:r>
        <w:t>模板软件包</w:t>
      </w:r>
      <w:r>
        <w:rPr>
          <w:rFonts w:hint="eastAsia"/>
        </w:rPr>
        <w:t>“</w:t>
      </w:r>
      <w:r w:rsidRPr="00BF0601">
        <w:rPr>
          <w:rFonts w:hint="eastAsia"/>
          <w:b/>
        </w:rPr>
        <w:t>FusionStorage</w:t>
      </w:r>
      <w:r w:rsidR="005F42E6">
        <w:rPr>
          <w:b/>
        </w:rPr>
        <w:t>_Block _V100R006C1</w:t>
      </w:r>
      <w:r w:rsidRPr="00BF0601">
        <w:rPr>
          <w:b/>
        </w:rPr>
        <w:t>0</w:t>
      </w:r>
      <w:r w:rsidR="005F42E6">
        <w:rPr>
          <w:b/>
        </w:rPr>
        <w:t>PC100</w:t>
      </w:r>
      <w:r w:rsidRPr="00BF0601">
        <w:rPr>
          <w:b/>
        </w:rPr>
        <w:t>_UVP</w:t>
      </w:r>
      <w:r w:rsidRPr="00BF0601">
        <w:rPr>
          <w:rFonts w:hint="eastAsia"/>
          <w:b/>
        </w:rPr>
        <w:t>.tar.</w:t>
      </w:r>
      <w:r w:rsidRPr="00BF0601">
        <w:rPr>
          <w:b/>
        </w:rPr>
        <w:t>gz</w:t>
      </w:r>
      <w:r>
        <w:rPr>
          <w:rFonts w:hint="eastAsia"/>
        </w:rPr>
        <w:t>”</w:t>
      </w:r>
      <w:r>
        <w:t>所在路径</w:t>
      </w:r>
      <w:r>
        <w:rPr>
          <w:rFonts w:hint="eastAsia"/>
        </w:rPr>
        <w:t>。</w:t>
      </w:r>
    </w:p>
    <w:p w14:paraId="3023F18C" w14:textId="19EFE425" w:rsidR="0023720F" w:rsidRDefault="0023720F" w:rsidP="00D55135">
      <w:pPr>
        <w:pStyle w:val="30"/>
      </w:pPr>
      <w:r>
        <w:rPr>
          <w:rFonts w:hint="eastAsia"/>
        </w:rPr>
        <w:t>单击</w:t>
      </w:r>
      <w:r w:rsidR="00DF6E1E">
        <w:rPr>
          <w:rFonts w:hint="eastAsia"/>
        </w:rPr>
        <w:t>“</w:t>
      </w:r>
      <w:r>
        <w:rPr>
          <w:rFonts w:hint="eastAsia"/>
        </w:rPr>
        <w:t>上传</w:t>
      </w:r>
      <w:r w:rsidR="00DF6E1E">
        <w:rPr>
          <w:rFonts w:hint="eastAsia"/>
        </w:rPr>
        <w:t>”</w:t>
      </w:r>
      <w:r>
        <w:t>。</w:t>
      </w:r>
    </w:p>
    <w:p w14:paraId="6DF65615" w14:textId="497AA565" w:rsidR="0023720F" w:rsidRPr="00B15C72" w:rsidRDefault="00D45824" w:rsidP="00D45824">
      <w:pPr>
        <w:pStyle w:val="1e"/>
      </w:pPr>
      <w:r w:rsidRPr="00D45824">
        <w:rPr>
          <w:noProof/>
        </w:rPr>
        <w:drawing>
          <wp:inline distT="0" distB="0" distL="0" distR="0" wp14:anchorId="0127FADF" wp14:editId="0E2EE4DA">
            <wp:extent cx="5454000" cy="1435084"/>
            <wp:effectExtent l="19050" t="19050" r="13970" b="133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54000" cy="1435084"/>
                    </a:xfrm>
                    <a:prstGeom prst="rect">
                      <a:avLst/>
                    </a:prstGeom>
                    <a:ln>
                      <a:solidFill>
                        <a:schemeClr val="tx1"/>
                      </a:solidFill>
                    </a:ln>
                  </pic:spPr>
                </pic:pic>
              </a:graphicData>
            </a:graphic>
          </wp:inline>
        </w:drawing>
      </w:r>
    </w:p>
    <w:p w14:paraId="1E5155BF" w14:textId="42246F10" w:rsidR="0023720F" w:rsidRDefault="0023720F" w:rsidP="00D55135">
      <w:pPr>
        <w:pStyle w:val="30"/>
      </w:pPr>
      <w:r w:rsidRPr="00D55135">
        <w:rPr>
          <w:rFonts w:hint="eastAsia"/>
        </w:rPr>
        <w:t>等待</w:t>
      </w:r>
      <w:r w:rsidRPr="00D55135">
        <w:rPr>
          <w:rFonts w:hint="eastAsia"/>
        </w:rPr>
        <w:t>FSM</w:t>
      </w:r>
      <w:r w:rsidRPr="00D55135">
        <w:rPr>
          <w:rFonts w:hint="eastAsia"/>
        </w:rPr>
        <w:t>包</w:t>
      </w:r>
      <w:r w:rsidRPr="00D55135">
        <w:t>上传完毕后，</w:t>
      </w:r>
      <w:r w:rsidRPr="00D55135">
        <w:rPr>
          <w:rFonts w:hint="eastAsia"/>
        </w:rPr>
        <w:t>在</w:t>
      </w:r>
      <w:r w:rsidR="007E661A">
        <w:rPr>
          <w:rFonts w:hint="eastAsia"/>
        </w:rPr>
        <w:t>“</w:t>
      </w:r>
      <w:r w:rsidRPr="00D55135">
        <w:rPr>
          <w:rFonts w:hint="eastAsia"/>
        </w:rPr>
        <w:t>虚拟机</w:t>
      </w:r>
      <w:r w:rsidRPr="00D55135">
        <w:t>列表</w:t>
      </w:r>
      <w:r w:rsidR="007E661A">
        <w:rPr>
          <w:rFonts w:hint="eastAsia"/>
        </w:rPr>
        <w:t>”</w:t>
      </w:r>
      <w:r w:rsidRPr="00D55135">
        <w:rPr>
          <w:rFonts w:hint="eastAsia"/>
        </w:rPr>
        <w:t>右侧</w:t>
      </w:r>
      <w:r w:rsidRPr="00D55135">
        <w:t>，单击</w:t>
      </w:r>
      <w:r w:rsidR="007E661A">
        <w:rPr>
          <w:rFonts w:hint="eastAsia"/>
        </w:rPr>
        <w:t>“</w:t>
      </w:r>
      <w:r w:rsidRPr="00D55135">
        <w:rPr>
          <w:rFonts w:hint="eastAsia"/>
        </w:rPr>
        <w:t>创建</w:t>
      </w:r>
      <w:r w:rsidR="007E661A">
        <w:rPr>
          <w:rFonts w:hint="eastAsia"/>
        </w:rPr>
        <w:t>”</w:t>
      </w:r>
      <w:r w:rsidRPr="00D55135">
        <w:rPr>
          <w:rFonts w:hint="eastAsia"/>
        </w:rPr>
        <w:t>。</w:t>
      </w:r>
    </w:p>
    <w:p w14:paraId="31534C71" w14:textId="77777777" w:rsidR="0023720F" w:rsidRDefault="0023720F" w:rsidP="00D55135">
      <w:pPr>
        <w:pStyle w:val="30"/>
      </w:pPr>
      <w:r>
        <w:rPr>
          <w:rFonts w:hint="eastAsia"/>
        </w:rPr>
        <w:t>在</w:t>
      </w:r>
      <w:r>
        <w:t>展开的</w:t>
      </w:r>
      <w:r>
        <w:rPr>
          <w:rFonts w:hint="eastAsia"/>
        </w:rPr>
        <w:t>虚拟机</w:t>
      </w:r>
      <w:r>
        <w:t>创建</w:t>
      </w:r>
      <w:r>
        <w:rPr>
          <w:rFonts w:hint="eastAsia"/>
        </w:rPr>
        <w:t>框</w:t>
      </w:r>
      <w:r>
        <w:t>中，进行如下操作：</w:t>
      </w:r>
    </w:p>
    <w:p w14:paraId="63A84C89" w14:textId="314EE681" w:rsidR="0023720F" w:rsidRDefault="0023720F" w:rsidP="00D55135">
      <w:pPr>
        <w:pStyle w:val="4a"/>
      </w:pPr>
      <w:r>
        <w:rPr>
          <w:rFonts w:hint="eastAsia"/>
        </w:rPr>
        <w:t>选择</w:t>
      </w:r>
      <w:r>
        <w:rPr>
          <w:rFonts w:hint="eastAsia"/>
        </w:rPr>
        <w:t>HA</w:t>
      </w:r>
      <w:r>
        <w:rPr>
          <w:rFonts w:hint="eastAsia"/>
        </w:rPr>
        <w:t>模式</w:t>
      </w:r>
      <w:r>
        <w:t>：</w:t>
      </w:r>
      <w:r>
        <w:rPr>
          <w:rFonts w:hint="eastAsia"/>
        </w:rPr>
        <w:t>单节点</w:t>
      </w:r>
      <w:r>
        <w:t>部署，选择</w:t>
      </w:r>
      <w:r w:rsidR="007E661A">
        <w:rPr>
          <w:rFonts w:hint="eastAsia"/>
        </w:rPr>
        <w:t>“</w:t>
      </w:r>
      <w:r w:rsidRPr="00BF0601">
        <w:rPr>
          <w:b/>
        </w:rPr>
        <w:t>single</w:t>
      </w:r>
      <w:r w:rsidR="007E661A">
        <w:rPr>
          <w:rFonts w:hint="eastAsia"/>
        </w:rPr>
        <w:t>”</w:t>
      </w:r>
      <w:r w:rsidR="00D55135">
        <w:rPr>
          <w:rFonts w:hint="eastAsia"/>
        </w:rPr>
        <w:t>。</w:t>
      </w:r>
    </w:p>
    <w:p w14:paraId="4A8D1A88" w14:textId="5B0A5AF1" w:rsidR="0023720F" w:rsidRDefault="0023720F" w:rsidP="00D55135">
      <w:pPr>
        <w:pStyle w:val="4a"/>
      </w:pPr>
      <w:r>
        <w:rPr>
          <w:rFonts w:hint="eastAsia"/>
        </w:rPr>
        <w:t>虚拟化</w:t>
      </w:r>
      <w:r>
        <w:t>类型</w:t>
      </w:r>
      <w:r>
        <w:rPr>
          <w:rFonts w:hint="eastAsia"/>
        </w:rPr>
        <w:t>：</w:t>
      </w:r>
      <w:r>
        <w:t>选择</w:t>
      </w:r>
      <w:r w:rsidR="007E661A">
        <w:rPr>
          <w:rFonts w:hint="eastAsia"/>
        </w:rPr>
        <w:t>“</w:t>
      </w:r>
      <w:r w:rsidRPr="00BF0601">
        <w:rPr>
          <w:b/>
        </w:rPr>
        <w:t>FusionCompute</w:t>
      </w:r>
      <w:r w:rsidR="007E661A">
        <w:rPr>
          <w:rFonts w:hint="eastAsia"/>
        </w:rPr>
        <w:t>”</w:t>
      </w:r>
      <w:r w:rsidR="00D55135">
        <w:rPr>
          <w:rFonts w:hint="eastAsia"/>
        </w:rPr>
        <w:t>。</w:t>
      </w:r>
    </w:p>
    <w:p w14:paraId="223FA96D" w14:textId="1C329DD7" w:rsidR="0023720F" w:rsidRPr="00646F3B" w:rsidRDefault="0023720F" w:rsidP="00D55135">
      <w:pPr>
        <w:pStyle w:val="4a"/>
      </w:pPr>
      <w:r>
        <w:rPr>
          <w:rFonts w:hint="eastAsia"/>
        </w:rPr>
        <w:t>其余选项</w:t>
      </w:r>
      <w:r>
        <w:t>保持默认即可</w:t>
      </w:r>
      <w:r w:rsidR="00D55135">
        <w:rPr>
          <w:rFonts w:hint="eastAsia"/>
        </w:rPr>
        <w:t>。</w:t>
      </w:r>
    </w:p>
    <w:p w14:paraId="7F538227" w14:textId="77777777" w:rsidR="0023720F" w:rsidRDefault="0023720F" w:rsidP="00D55135">
      <w:pPr>
        <w:pStyle w:val="30"/>
      </w:pPr>
      <w:r>
        <w:t>选择</w:t>
      </w:r>
      <w:r w:rsidRPr="00F348BC">
        <w:t>用于部署</w:t>
      </w:r>
      <w:r>
        <w:t>FSM</w:t>
      </w:r>
      <w:r w:rsidRPr="00F348BC">
        <w:t>虚拟机</w:t>
      </w:r>
      <w:r>
        <w:rPr>
          <w:rFonts w:hint="eastAsia"/>
        </w:rPr>
        <w:t>的</w:t>
      </w:r>
      <w:r w:rsidRPr="00F348BC">
        <w:t>主机</w:t>
      </w:r>
      <w:r>
        <w:t>。</w:t>
      </w:r>
    </w:p>
    <w:p w14:paraId="41B4FDEA" w14:textId="58DEDABA" w:rsidR="0023720F" w:rsidRDefault="0023720F" w:rsidP="00D55135">
      <w:pPr>
        <w:pStyle w:val="30"/>
      </w:pPr>
      <w:r>
        <w:rPr>
          <w:rFonts w:hint="eastAsia"/>
        </w:rPr>
        <w:t>单击</w:t>
      </w:r>
      <w:r w:rsidR="00963784">
        <w:rPr>
          <w:rFonts w:hint="eastAsia"/>
        </w:rPr>
        <w:t>“</w:t>
      </w:r>
      <w:r>
        <w:rPr>
          <w:rFonts w:hint="eastAsia"/>
        </w:rPr>
        <w:t>创建</w:t>
      </w:r>
      <w:r>
        <w:t>虚拟机</w:t>
      </w:r>
      <w:r w:rsidR="00963784">
        <w:rPr>
          <w:rFonts w:hint="eastAsia"/>
        </w:rPr>
        <w:t>”</w:t>
      </w:r>
      <w:r>
        <w:rPr>
          <w:rFonts w:hint="eastAsia"/>
        </w:rPr>
        <w:t>。</w:t>
      </w:r>
    </w:p>
    <w:p w14:paraId="577DDBA3" w14:textId="77777777" w:rsidR="0023720F" w:rsidRDefault="0023720F" w:rsidP="00D55135">
      <w:pPr>
        <w:pStyle w:val="1e"/>
      </w:pPr>
      <w:r>
        <w:rPr>
          <w:noProof/>
        </w:rPr>
        <w:lastRenderedPageBreak/>
        <w:drawing>
          <wp:inline distT="0" distB="0" distL="0" distR="0" wp14:anchorId="251235CB" wp14:editId="4BFC72C8">
            <wp:extent cx="5454000" cy="18325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4000" cy="1832519"/>
                    </a:xfrm>
                    <a:prstGeom prst="rect">
                      <a:avLst/>
                    </a:prstGeom>
                  </pic:spPr>
                </pic:pic>
              </a:graphicData>
            </a:graphic>
          </wp:inline>
        </w:drawing>
      </w:r>
    </w:p>
    <w:p w14:paraId="125FF00F" w14:textId="77777777" w:rsidR="0023720F" w:rsidRDefault="0023720F" w:rsidP="00D55135">
      <w:pPr>
        <w:pStyle w:val="30"/>
      </w:pPr>
      <w:r>
        <w:rPr>
          <w:rFonts w:hint="eastAsia"/>
        </w:rPr>
        <w:t>等待</w:t>
      </w:r>
      <w:r>
        <w:t>虚拟机创建完成。</w:t>
      </w:r>
    </w:p>
    <w:p w14:paraId="05891BE3" w14:textId="77777777" w:rsidR="0023720F" w:rsidRPr="00D55135" w:rsidRDefault="0023720F" w:rsidP="00D55135">
      <w:pPr>
        <w:pStyle w:val="4"/>
        <w:rPr>
          <w:rFonts w:hint="default"/>
        </w:rPr>
      </w:pPr>
      <w:r w:rsidRPr="00D55135">
        <w:t>安装</w:t>
      </w:r>
      <w:r w:rsidRPr="00D55135">
        <w:t>FSA</w:t>
      </w:r>
    </w:p>
    <w:p w14:paraId="77FF7BEC" w14:textId="16704A74" w:rsidR="0023720F" w:rsidRDefault="0023720F" w:rsidP="00D55135">
      <w:pPr>
        <w:pStyle w:val="30"/>
      </w:pPr>
      <w:r>
        <w:rPr>
          <w:rFonts w:hint="eastAsia"/>
        </w:rPr>
        <w:t>在</w:t>
      </w:r>
      <w:r>
        <w:rPr>
          <w:rFonts w:hint="eastAsia"/>
        </w:rPr>
        <w:t xml:space="preserve">FusionSphere OpenStack </w:t>
      </w:r>
      <w:r>
        <w:rPr>
          <w:rFonts w:hint="eastAsia"/>
        </w:rPr>
        <w:t>管理界面</w:t>
      </w:r>
      <w:r>
        <w:t>，单击</w:t>
      </w:r>
      <w:r w:rsidR="00963784">
        <w:rPr>
          <w:rFonts w:hint="eastAsia"/>
        </w:rPr>
        <w:t>“</w:t>
      </w:r>
      <w:r>
        <w:rPr>
          <w:rFonts w:hint="eastAsia"/>
        </w:rPr>
        <w:t>云化服务</w:t>
      </w:r>
      <w:r>
        <w:t>——FusionStorage</w:t>
      </w:r>
      <w:r w:rsidR="00963784">
        <w:rPr>
          <w:rFonts w:hint="eastAsia"/>
        </w:rPr>
        <w:t>”</w:t>
      </w:r>
      <w:r>
        <w:rPr>
          <w:rFonts w:hint="eastAsia"/>
        </w:rPr>
        <w:t>。</w:t>
      </w:r>
    </w:p>
    <w:p w14:paraId="2ECC3767" w14:textId="76127628" w:rsidR="00D55135" w:rsidRDefault="0023720F" w:rsidP="00D55135">
      <w:pPr>
        <w:pStyle w:val="30"/>
      </w:pPr>
      <w:r w:rsidRPr="00DB1DF2">
        <w:rPr>
          <w:rFonts w:hint="eastAsia"/>
        </w:rPr>
        <w:t>在虚拟机列表找到创建好的</w:t>
      </w:r>
      <w:r>
        <w:t>FSM</w:t>
      </w:r>
      <w:r w:rsidRPr="00DB1DF2">
        <w:t>虚拟机，单击</w:t>
      </w:r>
      <w:r>
        <w:t>Fusio</w:t>
      </w:r>
      <w:r>
        <w:rPr>
          <w:rFonts w:hint="eastAsia"/>
        </w:rPr>
        <w:t>nStorage</w:t>
      </w:r>
      <w:r w:rsidR="00D55135">
        <w:t>页面链接</w:t>
      </w:r>
      <w:r w:rsidR="00D55135">
        <w:rPr>
          <w:rFonts w:hint="eastAsia"/>
        </w:rPr>
        <w:t>。</w:t>
      </w:r>
    </w:p>
    <w:p w14:paraId="44759F3E" w14:textId="6B762E9A" w:rsidR="0023720F" w:rsidRPr="00DB1DF2" w:rsidRDefault="0023720F" w:rsidP="00D55135">
      <w:pPr>
        <w:pStyle w:val="1e"/>
      </w:pPr>
      <w:r w:rsidRPr="00DB1DF2">
        <w:t>进入</w:t>
      </w:r>
      <w:r w:rsidRPr="00DB1DF2">
        <w:t>Fusion</w:t>
      </w:r>
      <w:r>
        <w:t>Storage</w:t>
      </w:r>
      <w:r w:rsidRPr="00DB1DF2">
        <w:t>界面。</w:t>
      </w:r>
    </w:p>
    <w:p w14:paraId="6F6AF85E" w14:textId="77777777" w:rsidR="0023720F" w:rsidRPr="00763F67" w:rsidRDefault="0023720F" w:rsidP="00D55135">
      <w:pPr>
        <w:pStyle w:val="1e"/>
      </w:pPr>
      <w:r>
        <w:rPr>
          <w:noProof/>
        </w:rPr>
        <w:drawing>
          <wp:inline distT="0" distB="0" distL="0" distR="0" wp14:anchorId="793ECB6F" wp14:editId="64561D4A">
            <wp:extent cx="5454000" cy="1292800"/>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4000" cy="1292800"/>
                    </a:xfrm>
                    <a:prstGeom prst="rect">
                      <a:avLst/>
                    </a:prstGeom>
                  </pic:spPr>
                </pic:pic>
              </a:graphicData>
            </a:graphic>
          </wp:inline>
        </w:drawing>
      </w:r>
    </w:p>
    <w:p w14:paraId="75C72F19" w14:textId="142BFD04" w:rsidR="0023720F" w:rsidRDefault="0023720F" w:rsidP="00D55135">
      <w:pPr>
        <w:pStyle w:val="30"/>
      </w:pPr>
      <w:r>
        <w:rPr>
          <w:rFonts w:hint="eastAsia"/>
        </w:rPr>
        <w:t>登录</w:t>
      </w:r>
      <w:r w:rsidR="009774E8">
        <w:t>FusionStorage Block</w:t>
      </w:r>
      <w:r>
        <w:rPr>
          <w:rFonts w:hint="eastAsia"/>
        </w:rPr>
        <w:t>自助</w:t>
      </w:r>
      <w:r>
        <w:t>维护平台。</w:t>
      </w:r>
    </w:p>
    <w:p w14:paraId="7566C325" w14:textId="47A05AA6" w:rsidR="0023720F" w:rsidRDefault="0023720F" w:rsidP="00D55135">
      <w:pPr>
        <w:pStyle w:val="4a"/>
      </w:pPr>
      <w:r>
        <w:rPr>
          <w:rFonts w:hint="eastAsia"/>
        </w:rPr>
        <w:t>默认</w:t>
      </w:r>
      <w:r>
        <w:t>管理员账户为</w:t>
      </w:r>
      <w:r w:rsidR="00963784">
        <w:rPr>
          <w:rFonts w:hint="eastAsia"/>
        </w:rPr>
        <w:t>“</w:t>
      </w:r>
      <w:r w:rsidRPr="00081D20">
        <w:rPr>
          <w:b/>
        </w:rPr>
        <w:t>admin</w:t>
      </w:r>
      <w:r w:rsidR="00963784">
        <w:rPr>
          <w:rFonts w:hint="eastAsia"/>
        </w:rPr>
        <w:t>”</w:t>
      </w:r>
      <w:r>
        <w:rPr>
          <w:rFonts w:hint="eastAsia"/>
        </w:rPr>
        <w:t>，默认密码</w:t>
      </w:r>
      <w:r>
        <w:t>为</w:t>
      </w:r>
      <w:r w:rsidR="00963784">
        <w:rPr>
          <w:rFonts w:hint="eastAsia"/>
        </w:rPr>
        <w:t>“</w:t>
      </w:r>
      <w:r w:rsidRPr="00BF0601">
        <w:rPr>
          <w:b/>
        </w:rPr>
        <w:t>Huawei@CLOUD8!</w:t>
      </w:r>
      <w:r w:rsidR="00963784">
        <w:rPr>
          <w:rFonts w:hint="eastAsia"/>
        </w:rPr>
        <w:t>”</w:t>
      </w:r>
      <w:r w:rsidR="004F7878">
        <w:rPr>
          <w:rFonts w:hint="eastAsia"/>
        </w:rPr>
        <w:t>。</w:t>
      </w:r>
    </w:p>
    <w:p w14:paraId="02596665" w14:textId="06CA5DE1" w:rsidR="0023720F" w:rsidRDefault="0023720F" w:rsidP="00D55135">
      <w:pPr>
        <w:pStyle w:val="4a"/>
      </w:pPr>
      <w:r>
        <w:rPr>
          <w:rFonts w:hint="eastAsia"/>
        </w:rPr>
        <w:t>首次</w:t>
      </w:r>
      <w:r>
        <w:t>登录需要</w:t>
      </w:r>
      <w:r>
        <w:rPr>
          <w:rFonts w:hint="eastAsia"/>
        </w:rPr>
        <w:t>修改</w:t>
      </w:r>
      <w:r>
        <w:t>密码，</w:t>
      </w:r>
      <w:r>
        <w:rPr>
          <w:rFonts w:hint="eastAsia"/>
        </w:rPr>
        <w:t>建议</w:t>
      </w:r>
      <w:r>
        <w:t>更改为</w:t>
      </w:r>
      <w:r w:rsidR="00963784">
        <w:rPr>
          <w:rFonts w:hint="eastAsia"/>
        </w:rPr>
        <w:t>“</w:t>
      </w:r>
      <w:r w:rsidRPr="00BF0601">
        <w:rPr>
          <w:b/>
        </w:rPr>
        <w:t>Huawei@123</w:t>
      </w:r>
      <w:r w:rsidR="00963784">
        <w:rPr>
          <w:rFonts w:hint="eastAsia"/>
        </w:rPr>
        <w:t>”</w:t>
      </w:r>
      <w:r w:rsidR="004F7878">
        <w:rPr>
          <w:rFonts w:hint="eastAsia"/>
        </w:rPr>
        <w:t>。</w:t>
      </w:r>
    </w:p>
    <w:p w14:paraId="3AB9DF39" w14:textId="77777777" w:rsidR="0023720F" w:rsidRPr="00763F67" w:rsidRDefault="0023720F" w:rsidP="000D154D">
      <w:pPr>
        <w:pStyle w:val="1e"/>
      </w:pPr>
      <w:r w:rsidRPr="000D154D">
        <w:rPr>
          <w:noProof/>
        </w:rPr>
        <w:drawing>
          <wp:inline distT="0" distB="0" distL="0" distR="0" wp14:anchorId="5DA1AF46" wp14:editId="1ECE01A6">
            <wp:extent cx="3285714" cy="22190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5714" cy="2219048"/>
                    </a:xfrm>
                    <a:prstGeom prst="rect">
                      <a:avLst/>
                    </a:prstGeom>
                  </pic:spPr>
                </pic:pic>
              </a:graphicData>
            </a:graphic>
          </wp:inline>
        </w:drawing>
      </w:r>
    </w:p>
    <w:p w14:paraId="07B55FD6" w14:textId="065F8624" w:rsidR="0023720F" w:rsidRPr="00D55135" w:rsidRDefault="0023720F" w:rsidP="00D55135">
      <w:pPr>
        <w:pStyle w:val="30"/>
      </w:pPr>
      <w:r w:rsidRPr="00D55135">
        <w:rPr>
          <w:rFonts w:hint="eastAsia"/>
        </w:rPr>
        <w:t>在上方</w:t>
      </w:r>
      <w:r w:rsidRPr="00D55135">
        <w:t>导航栏，选择</w:t>
      </w:r>
      <w:r w:rsidR="00852A95">
        <w:rPr>
          <w:rFonts w:hint="eastAsia"/>
        </w:rPr>
        <w:t>“</w:t>
      </w:r>
      <w:r w:rsidRPr="00D55135">
        <w:rPr>
          <w:rFonts w:hint="eastAsia"/>
        </w:rPr>
        <w:t>硬件</w:t>
      </w:r>
      <w:r w:rsidRPr="00D55135">
        <w:t>——</w:t>
      </w:r>
      <w:r w:rsidRPr="00D55135">
        <w:t>服务器</w:t>
      </w:r>
      <w:r w:rsidR="00852A95">
        <w:rPr>
          <w:rFonts w:hint="eastAsia"/>
        </w:rPr>
        <w:t>”</w:t>
      </w:r>
      <w:r w:rsidRPr="00D55135">
        <w:rPr>
          <w:rFonts w:hint="eastAsia"/>
        </w:rPr>
        <w:t>。</w:t>
      </w:r>
    </w:p>
    <w:p w14:paraId="542A3BDB" w14:textId="56413D0B" w:rsidR="0023720F" w:rsidRPr="00D55135" w:rsidRDefault="0023720F" w:rsidP="00D55135">
      <w:pPr>
        <w:pStyle w:val="1e"/>
      </w:pPr>
      <w:r w:rsidRPr="00D55135">
        <w:rPr>
          <w:rFonts w:hint="eastAsia"/>
        </w:rPr>
        <w:t>进入</w:t>
      </w:r>
      <w:r w:rsidR="00852A95">
        <w:rPr>
          <w:rFonts w:hint="eastAsia"/>
        </w:rPr>
        <w:t>“</w:t>
      </w:r>
      <w:r w:rsidRPr="00D55135">
        <w:rPr>
          <w:rFonts w:hint="eastAsia"/>
        </w:rPr>
        <w:t>硬件</w:t>
      </w:r>
      <w:r w:rsidRPr="00D55135">
        <w:t>——</w:t>
      </w:r>
      <w:r w:rsidRPr="00D55135">
        <w:t>服务器</w:t>
      </w:r>
      <w:r w:rsidR="00852A95">
        <w:rPr>
          <w:rFonts w:hint="eastAsia"/>
        </w:rPr>
        <w:t>”</w:t>
      </w:r>
      <w:r w:rsidRPr="00D55135">
        <w:rPr>
          <w:rFonts w:hint="eastAsia"/>
        </w:rPr>
        <w:t>界面。</w:t>
      </w:r>
    </w:p>
    <w:p w14:paraId="387D8C15" w14:textId="43FF6FAD" w:rsidR="00D55135" w:rsidRDefault="000D154D" w:rsidP="000D154D">
      <w:pPr>
        <w:pStyle w:val="1e"/>
      </w:pPr>
      <w:r w:rsidRPr="000D154D">
        <w:rPr>
          <w:noProof/>
        </w:rPr>
        <w:lastRenderedPageBreak/>
        <w:drawing>
          <wp:inline distT="0" distB="0" distL="0" distR="0" wp14:anchorId="2DF384E7" wp14:editId="548087FE">
            <wp:extent cx="980952" cy="2161905"/>
            <wp:effectExtent l="19050" t="19050" r="10160" b="101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80952" cy="2161905"/>
                    </a:xfrm>
                    <a:prstGeom prst="rect">
                      <a:avLst/>
                    </a:prstGeom>
                    <a:ln>
                      <a:solidFill>
                        <a:schemeClr val="tx1"/>
                      </a:solidFill>
                    </a:ln>
                  </pic:spPr>
                </pic:pic>
              </a:graphicData>
            </a:graphic>
          </wp:inline>
        </w:drawing>
      </w:r>
    </w:p>
    <w:p w14:paraId="7347135A" w14:textId="3C9C7241" w:rsidR="0023720F" w:rsidRDefault="0023720F" w:rsidP="00D55135">
      <w:pPr>
        <w:pStyle w:val="30"/>
      </w:pPr>
      <w:r w:rsidRPr="00D55135">
        <w:rPr>
          <w:rFonts w:hint="eastAsia"/>
        </w:rPr>
        <w:t>单击</w:t>
      </w:r>
      <w:r w:rsidR="00852A95">
        <w:rPr>
          <w:noProof/>
        </w:rPr>
        <w:drawing>
          <wp:inline distT="0" distB="0" distL="0" distR="0" wp14:anchorId="58D80619" wp14:editId="726EC8CB">
            <wp:extent cx="952381" cy="342857"/>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52381" cy="342857"/>
                    </a:xfrm>
                    <a:prstGeom prst="rect">
                      <a:avLst/>
                    </a:prstGeom>
                  </pic:spPr>
                </pic:pic>
              </a:graphicData>
            </a:graphic>
          </wp:inline>
        </w:drawing>
      </w:r>
      <w:r w:rsidRPr="00D55135">
        <w:rPr>
          <w:rFonts w:hint="eastAsia"/>
        </w:rPr>
        <w:t>。</w:t>
      </w:r>
    </w:p>
    <w:p w14:paraId="08BE58E3" w14:textId="77777777" w:rsidR="0023720F" w:rsidRPr="00D55135" w:rsidRDefault="0023720F" w:rsidP="00D55135">
      <w:pPr>
        <w:pStyle w:val="1e"/>
      </w:pPr>
      <w:r w:rsidRPr="00D55135">
        <w:rPr>
          <w:rFonts w:hint="eastAsia"/>
        </w:rPr>
        <w:t>弹出</w:t>
      </w:r>
      <w:r w:rsidRPr="00D55135">
        <w:t>对话框</w:t>
      </w:r>
      <w:r w:rsidRPr="00D55135">
        <w:rPr>
          <w:rFonts w:hint="eastAsia"/>
        </w:rPr>
        <w:t>。</w:t>
      </w:r>
    </w:p>
    <w:p w14:paraId="0964B33E" w14:textId="6C1B9610" w:rsidR="0023720F" w:rsidRDefault="0023720F" w:rsidP="00D55135">
      <w:pPr>
        <w:pStyle w:val="30"/>
      </w:pPr>
      <w:r>
        <w:rPr>
          <w:rFonts w:hint="eastAsia"/>
        </w:rPr>
        <w:t>在</w:t>
      </w:r>
      <w:r w:rsidR="00CF155B">
        <w:rPr>
          <w:rFonts w:hint="eastAsia"/>
        </w:rPr>
        <w:t>“</w:t>
      </w:r>
      <w:r>
        <w:rPr>
          <w:rFonts w:hint="eastAsia"/>
        </w:rPr>
        <w:t>单机</w:t>
      </w:r>
      <w:r>
        <w:t>接入</w:t>
      </w:r>
      <w:r w:rsidR="00CF155B">
        <w:rPr>
          <w:rFonts w:hint="eastAsia"/>
        </w:rPr>
        <w:t>”</w:t>
      </w:r>
      <w:r>
        <w:rPr>
          <w:rFonts w:hint="eastAsia"/>
        </w:rPr>
        <w:t>对话框</w:t>
      </w:r>
      <w:r>
        <w:t>中，</w:t>
      </w:r>
      <w:r>
        <w:rPr>
          <w:rFonts w:hint="eastAsia"/>
        </w:rPr>
        <w:t>填写相关</w:t>
      </w:r>
      <w:r>
        <w:t>参数：</w:t>
      </w:r>
    </w:p>
    <w:p w14:paraId="773CFC87" w14:textId="7CAC12E7" w:rsidR="0023720F" w:rsidRPr="00081D20" w:rsidRDefault="0023720F" w:rsidP="00D55135">
      <w:pPr>
        <w:pStyle w:val="4a"/>
      </w:pPr>
      <w:r w:rsidRPr="00081D20">
        <w:rPr>
          <w:rFonts w:hint="eastAsia"/>
        </w:rPr>
        <w:t>管理</w:t>
      </w:r>
      <w:r w:rsidRPr="00081D20">
        <w:rPr>
          <w:rFonts w:hint="eastAsia"/>
        </w:rPr>
        <w:t>IP</w:t>
      </w:r>
      <w:r w:rsidRPr="00081D20">
        <w:rPr>
          <w:rFonts w:hint="eastAsia"/>
        </w:rPr>
        <w:t>：即</w:t>
      </w:r>
      <w:r w:rsidRPr="00081D20">
        <w:t>服务器的</w:t>
      </w:r>
      <w:r w:rsidRPr="00081D20">
        <w:t>CNA</w:t>
      </w:r>
      <w:r w:rsidRPr="00081D20">
        <w:rPr>
          <w:rFonts w:hint="eastAsia"/>
        </w:rPr>
        <w:t>的</w:t>
      </w:r>
      <w:r w:rsidR="004F7878">
        <w:t>地址</w:t>
      </w:r>
      <w:r w:rsidR="004F7878">
        <w:rPr>
          <w:rFonts w:hint="eastAsia"/>
        </w:rPr>
        <w:t>。</w:t>
      </w:r>
      <w:r w:rsidRPr="00081D20">
        <w:rPr>
          <w:rFonts w:hint="eastAsia"/>
        </w:rPr>
        <w:t>请查看</w:t>
      </w:r>
      <w:r w:rsidRPr="00081D20">
        <w:t>实验</w:t>
      </w:r>
      <w:r w:rsidRPr="00081D20">
        <w:rPr>
          <w:rFonts w:hint="eastAsia"/>
        </w:rPr>
        <w:t>拓扑图</w:t>
      </w:r>
      <w:r w:rsidRPr="00081D20">
        <w:t>或联系实验老师</w:t>
      </w:r>
      <w:r w:rsidR="004F7878">
        <w:rPr>
          <w:rFonts w:hint="eastAsia"/>
        </w:rPr>
        <w:t>获取。</w:t>
      </w:r>
    </w:p>
    <w:p w14:paraId="79B0D148" w14:textId="76CA988E" w:rsidR="0023720F" w:rsidRPr="00081D20" w:rsidRDefault="0023720F" w:rsidP="00D55135">
      <w:pPr>
        <w:pStyle w:val="4a"/>
      </w:pPr>
      <w:r w:rsidRPr="00081D20">
        <w:rPr>
          <w:rFonts w:hint="eastAsia"/>
        </w:rPr>
        <w:t>产品</w:t>
      </w:r>
      <w:r w:rsidRPr="00081D20">
        <w:t>型号：</w:t>
      </w:r>
      <w:r w:rsidRPr="00081D20">
        <w:rPr>
          <w:rFonts w:hint="eastAsia"/>
        </w:rPr>
        <w:t>请</w:t>
      </w:r>
      <w:r w:rsidR="004F7878">
        <w:t>根据具体的实验环境选择型号</w:t>
      </w:r>
      <w:r w:rsidR="004F7878">
        <w:rPr>
          <w:rFonts w:hint="eastAsia"/>
        </w:rPr>
        <w:t>。</w:t>
      </w:r>
    </w:p>
    <w:p w14:paraId="0F59BC4F" w14:textId="79D18AE6" w:rsidR="0023720F" w:rsidRDefault="0023720F" w:rsidP="00D55135">
      <w:pPr>
        <w:pStyle w:val="4a"/>
      </w:pPr>
      <w:r w:rsidRPr="00081D20">
        <w:rPr>
          <w:rFonts w:hint="eastAsia"/>
        </w:rPr>
        <w:t>机柜</w:t>
      </w:r>
      <w:r w:rsidRPr="00081D20">
        <w:t>：</w:t>
      </w:r>
      <w:r>
        <w:rPr>
          <w:rFonts w:hint="eastAsia"/>
        </w:rPr>
        <w:t>自定义</w:t>
      </w:r>
      <w:r>
        <w:t>即可</w:t>
      </w:r>
      <w:r w:rsidR="004F7878">
        <w:rPr>
          <w:rFonts w:hint="eastAsia"/>
        </w:rPr>
        <w:t>。</w:t>
      </w:r>
    </w:p>
    <w:p w14:paraId="0099CDA3" w14:textId="77777777" w:rsidR="0023720F" w:rsidRPr="00BB7CFA" w:rsidRDefault="0023720F" w:rsidP="00D55135">
      <w:pPr>
        <w:pStyle w:val="1e"/>
      </w:pPr>
      <w:r>
        <w:rPr>
          <w:noProof/>
        </w:rPr>
        <w:drawing>
          <wp:inline distT="0" distB="0" distL="0" distR="0" wp14:anchorId="16900DB2" wp14:editId="2F6A292D">
            <wp:extent cx="3276190" cy="2895238"/>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76190" cy="2895238"/>
                    </a:xfrm>
                    <a:prstGeom prst="rect">
                      <a:avLst/>
                    </a:prstGeom>
                  </pic:spPr>
                </pic:pic>
              </a:graphicData>
            </a:graphic>
          </wp:inline>
        </w:drawing>
      </w:r>
    </w:p>
    <w:p w14:paraId="27729CC4" w14:textId="4CD28B68" w:rsidR="0023720F" w:rsidRDefault="0023720F" w:rsidP="00D55135">
      <w:pPr>
        <w:pStyle w:val="30"/>
      </w:pPr>
      <w:r>
        <w:rPr>
          <w:rFonts w:hint="eastAsia"/>
        </w:rPr>
        <w:t>单击</w:t>
      </w:r>
      <w:r w:rsidR="00CF155B" w:rsidRPr="00D55135">
        <w:rPr>
          <w:rFonts w:hint="eastAsia"/>
        </w:rPr>
        <w:t>“</w:t>
      </w:r>
      <w:r>
        <w:rPr>
          <w:rFonts w:hint="eastAsia"/>
        </w:rPr>
        <w:t>确定</w:t>
      </w:r>
      <w:r w:rsidR="00CF155B">
        <w:rPr>
          <w:rFonts w:hint="eastAsia"/>
        </w:rPr>
        <w:t>”</w:t>
      </w:r>
      <w:r>
        <w:rPr>
          <w:rFonts w:hint="eastAsia"/>
        </w:rPr>
        <w:t>。</w:t>
      </w:r>
    </w:p>
    <w:p w14:paraId="72F4C7AB" w14:textId="77777777" w:rsidR="0023720F" w:rsidRDefault="0023720F" w:rsidP="00D55135">
      <w:pPr>
        <w:pStyle w:val="1e"/>
      </w:pPr>
      <w:r>
        <w:rPr>
          <w:rFonts w:hint="eastAsia"/>
        </w:rPr>
        <w:t>完成</w:t>
      </w:r>
      <w:r>
        <w:t>单机</w:t>
      </w:r>
      <w:r>
        <w:t>CNA</w:t>
      </w:r>
      <w:r>
        <w:rPr>
          <w:rFonts w:hint="eastAsia"/>
        </w:rPr>
        <w:t>的</w:t>
      </w:r>
      <w:r>
        <w:t>添加。</w:t>
      </w:r>
    </w:p>
    <w:p w14:paraId="67122EAC" w14:textId="50E64E21" w:rsidR="008864B1" w:rsidRDefault="0023720F" w:rsidP="008864B1">
      <w:pPr>
        <w:pStyle w:val="30"/>
      </w:pPr>
      <w:r>
        <w:rPr>
          <w:rFonts w:hint="eastAsia"/>
        </w:rPr>
        <w:t>重复</w:t>
      </w:r>
      <w:r>
        <w:t>步骤</w:t>
      </w:r>
      <w:r>
        <w:rPr>
          <w:rFonts w:hint="eastAsia"/>
        </w:rPr>
        <w:t>5</w:t>
      </w:r>
      <w:r>
        <w:t>-</w:t>
      </w:r>
      <w:r>
        <w:t>步骤</w:t>
      </w:r>
      <w:r>
        <w:rPr>
          <w:rFonts w:hint="eastAsia"/>
        </w:rPr>
        <w:t>7</w:t>
      </w:r>
      <w:r>
        <w:rPr>
          <w:rFonts w:hint="eastAsia"/>
        </w:rPr>
        <w:t>，</w:t>
      </w:r>
      <w:r>
        <w:t>完成</w:t>
      </w:r>
      <w:r>
        <w:rPr>
          <w:rFonts w:hint="eastAsia"/>
        </w:rPr>
        <w:t>其他</w:t>
      </w:r>
      <w:r>
        <w:t>CNA</w:t>
      </w:r>
      <w:r>
        <w:rPr>
          <w:rFonts w:hint="eastAsia"/>
        </w:rPr>
        <w:t>的添加，只需加入</w:t>
      </w:r>
      <w:r>
        <w:rPr>
          <w:rFonts w:hint="eastAsia"/>
        </w:rPr>
        <w:t>3</w:t>
      </w:r>
      <w:r>
        <w:rPr>
          <w:rFonts w:hint="eastAsia"/>
        </w:rPr>
        <w:t>台主机</w:t>
      </w:r>
      <w:r>
        <w:t>即可。</w:t>
      </w:r>
      <w:r w:rsidR="008864B1">
        <w:rPr>
          <w:rFonts w:hint="eastAsia"/>
        </w:rPr>
        <w:t>（请</w:t>
      </w:r>
      <w:r w:rsidR="008864B1">
        <w:t>在</w:t>
      </w:r>
      <w:r w:rsidR="008864B1">
        <w:rPr>
          <w:rFonts w:hint="eastAsia"/>
        </w:rPr>
        <w:t>拓扑图</w:t>
      </w:r>
      <w:r w:rsidR="008864B1">
        <w:t>上查看</w:t>
      </w:r>
      <w:r w:rsidR="008864B1">
        <w:rPr>
          <w:rFonts w:hint="eastAsia"/>
        </w:rPr>
        <w:t>两个</w:t>
      </w:r>
      <w:r w:rsidR="008864B1">
        <w:rPr>
          <w:rFonts w:hint="eastAsia"/>
        </w:rPr>
        <w:t>DC_CNA</w:t>
      </w:r>
      <w:r w:rsidR="008864B1">
        <w:rPr>
          <w:rFonts w:hint="eastAsia"/>
        </w:rPr>
        <w:t>的</w:t>
      </w:r>
      <w:r w:rsidR="008864B1">
        <w:rPr>
          <w:rFonts w:hint="eastAsia"/>
        </w:rPr>
        <w:t>IP</w:t>
      </w:r>
      <w:r w:rsidR="008864B1">
        <w:rPr>
          <w:rFonts w:hint="eastAsia"/>
        </w:rPr>
        <w:t>地址</w:t>
      </w:r>
      <w:r w:rsidR="008864B1">
        <w:t>，同时请登录</w:t>
      </w:r>
      <w:r w:rsidR="008864B1">
        <w:rPr>
          <w:rFonts w:hint="eastAsia"/>
        </w:rPr>
        <w:t>F</w:t>
      </w:r>
      <w:r w:rsidR="008864B1">
        <w:t>usionCompute-SV,</w:t>
      </w:r>
      <w:r w:rsidR="008864B1">
        <w:rPr>
          <w:rFonts w:hint="eastAsia"/>
        </w:rPr>
        <w:t>进入</w:t>
      </w:r>
      <w:r w:rsidR="008864B1">
        <w:t>“</w:t>
      </w:r>
      <w:r w:rsidR="008864B1">
        <w:rPr>
          <w:rFonts w:hint="eastAsia"/>
        </w:rPr>
        <w:t>计算池</w:t>
      </w:r>
      <w:r w:rsidR="008864B1">
        <w:t>-ManagementCluster”</w:t>
      </w:r>
      <w:r w:rsidR="008864B1">
        <w:rPr>
          <w:rFonts w:hint="eastAsia"/>
        </w:rPr>
        <w:t>，</w:t>
      </w:r>
      <w:r w:rsidR="008864B1">
        <w:t>查看</w:t>
      </w:r>
      <w:r w:rsidR="008864B1">
        <w:rPr>
          <w:rFonts w:hint="eastAsia"/>
        </w:rPr>
        <w:t>SV_CNA</w:t>
      </w:r>
      <w:r w:rsidR="008864B1">
        <w:rPr>
          <w:rFonts w:hint="eastAsia"/>
        </w:rPr>
        <w:t>的</w:t>
      </w:r>
      <w:r w:rsidR="008864B1">
        <w:rPr>
          <w:rFonts w:hint="eastAsia"/>
        </w:rPr>
        <w:t>IP</w:t>
      </w:r>
      <w:r w:rsidR="008864B1">
        <w:rPr>
          <w:rFonts w:hint="eastAsia"/>
        </w:rPr>
        <w:t>地址）。</w:t>
      </w:r>
    </w:p>
    <w:p w14:paraId="2551988F" w14:textId="44FFC577" w:rsidR="0023720F" w:rsidRPr="00D55135" w:rsidRDefault="0023720F" w:rsidP="00D55135">
      <w:pPr>
        <w:pStyle w:val="30"/>
        <w:rPr>
          <w:rFonts w:ascii="Times New Roman" w:hAnsi="Times New Roman" w:cs="Times New Roman"/>
          <w:sz w:val="22"/>
        </w:rPr>
      </w:pPr>
      <w:r w:rsidRPr="00D55135">
        <w:rPr>
          <w:rFonts w:hint="eastAsia"/>
        </w:rPr>
        <w:lastRenderedPageBreak/>
        <w:t>在</w:t>
      </w:r>
      <w:r w:rsidRPr="00D55135">
        <w:t>添加</w:t>
      </w:r>
      <w:r w:rsidRPr="00D55135">
        <w:rPr>
          <w:rFonts w:hint="eastAsia"/>
        </w:rPr>
        <w:t>CNA</w:t>
      </w:r>
      <w:r w:rsidRPr="00D55135">
        <w:rPr>
          <w:rFonts w:hint="eastAsia"/>
        </w:rPr>
        <w:t>完毕</w:t>
      </w:r>
      <w:r w:rsidRPr="00D55135">
        <w:t>后，单击</w:t>
      </w:r>
      <w:r w:rsidRPr="00D55135">
        <w:rPr>
          <w:rFonts w:hint="eastAsia"/>
        </w:rPr>
        <w:t>“安装</w:t>
      </w:r>
      <w:r w:rsidRPr="00D55135">
        <w:rPr>
          <w:rFonts w:hint="eastAsia"/>
        </w:rPr>
        <w:t>FSA</w:t>
      </w:r>
      <w:r w:rsidRPr="00D55135">
        <w:rPr>
          <w:rFonts w:hint="eastAsia"/>
        </w:rPr>
        <w:t>”。</w:t>
      </w:r>
    </w:p>
    <w:p w14:paraId="234748C3" w14:textId="7D418A42" w:rsidR="00D55135" w:rsidRDefault="00317D64" w:rsidP="00317D64">
      <w:pPr>
        <w:pStyle w:val="1e"/>
      </w:pPr>
      <w:r w:rsidRPr="00317D64">
        <w:rPr>
          <w:noProof/>
        </w:rPr>
        <w:drawing>
          <wp:inline distT="0" distB="0" distL="0" distR="0" wp14:anchorId="5661F671" wp14:editId="6FB1A535">
            <wp:extent cx="5454000" cy="3139907"/>
            <wp:effectExtent l="19050" t="19050" r="13970" b="2286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54000" cy="3139907"/>
                    </a:xfrm>
                    <a:prstGeom prst="rect">
                      <a:avLst/>
                    </a:prstGeom>
                    <a:ln>
                      <a:solidFill>
                        <a:schemeClr val="tx1"/>
                      </a:solidFill>
                    </a:ln>
                  </pic:spPr>
                </pic:pic>
              </a:graphicData>
            </a:graphic>
          </wp:inline>
        </w:drawing>
      </w:r>
    </w:p>
    <w:p w14:paraId="19C28522" w14:textId="27AAABEE" w:rsidR="00EF382F" w:rsidRPr="00EF382F" w:rsidRDefault="00EF382F" w:rsidP="00EF382F">
      <w:pPr>
        <w:pStyle w:val="1e"/>
      </w:pPr>
      <w:r w:rsidRPr="00EF382F">
        <w:rPr>
          <w:rFonts w:hint="eastAsia"/>
        </w:rPr>
        <w:t>弹出</w:t>
      </w:r>
      <w:r w:rsidRPr="00EF382F">
        <w:t>对话框。</w:t>
      </w:r>
    </w:p>
    <w:p w14:paraId="7C663D19" w14:textId="6181E86C" w:rsidR="0023720F" w:rsidRDefault="0023720F" w:rsidP="00D55135">
      <w:pPr>
        <w:pStyle w:val="30"/>
      </w:pPr>
      <w:r>
        <w:rPr>
          <w:rFonts w:hint="eastAsia"/>
        </w:rPr>
        <w:t>在“安装</w:t>
      </w:r>
      <w:r>
        <w:rPr>
          <w:rFonts w:hint="eastAsia"/>
        </w:rPr>
        <w:t>FSA</w:t>
      </w:r>
      <w:r>
        <w:rPr>
          <w:rFonts w:hint="eastAsia"/>
        </w:rPr>
        <w:t>——选择</w:t>
      </w:r>
      <w:r>
        <w:t>软件包</w:t>
      </w:r>
      <w:r>
        <w:rPr>
          <w:rFonts w:hint="eastAsia"/>
        </w:rPr>
        <w:t>”中</w:t>
      </w:r>
      <w:r>
        <w:t>，单击</w:t>
      </w:r>
      <w:r w:rsidR="00CF155B" w:rsidRPr="00D55135">
        <w:rPr>
          <w:rFonts w:hint="eastAsia"/>
        </w:rPr>
        <w:t>“</w:t>
      </w:r>
      <w:r>
        <w:rPr>
          <w:rFonts w:hint="eastAsia"/>
        </w:rPr>
        <w:t>选择</w:t>
      </w:r>
      <w:r w:rsidR="00CF155B">
        <w:rPr>
          <w:rFonts w:hint="eastAsia"/>
        </w:rPr>
        <w:t>”</w:t>
      </w:r>
      <w:r>
        <w:rPr>
          <w:rFonts w:hint="eastAsia"/>
        </w:rPr>
        <w:t>。</w:t>
      </w:r>
    </w:p>
    <w:p w14:paraId="2655F0F1" w14:textId="22AEB099" w:rsidR="00303315" w:rsidRDefault="00303315" w:rsidP="00303315">
      <w:pPr>
        <w:pStyle w:val="1e"/>
      </w:pPr>
      <w:r w:rsidRPr="00303315">
        <w:rPr>
          <w:noProof/>
        </w:rPr>
        <w:drawing>
          <wp:inline distT="0" distB="0" distL="0" distR="0" wp14:anchorId="00C49C97" wp14:editId="7AA2A9CA">
            <wp:extent cx="5454000" cy="2741916"/>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4000" cy="2741916"/>
                    </a:xfrm>
                    <a:prstGeom prst="rect">
                      <a:avLst/>
                    </a:prstGeom>
                    <a:noFill/>
                  </pic:spPr>
                </pic:pic>
              </a:graphicData>
            </a:graphic>
          </wp:inline>
        </w:drawing>
      </w:r>
    </w:p>
    <w:p w14:paraId="7942EC1A" w14:textId="77777777" w:rsidR="0023720F" w:rsidRDefault="0023720F" w:rsidP="00D55135">
      <w:pPr>
        <w:pStyle w:val="1e"/>
      </w:pPr>
      <w:r>
        <w:rPr>
          <w:rFonts w:hint="eastAsia"/>
        </w:rPr>
        <w:t>弹出</w:t>
      </w:r>
      <w:r>
        <w:t>对话框。</w:t>
      </w:r>
    </w:p>
    <w:p w14:paraId="1768A3C0" w14:textId="4419B45D" w:rsidR="0023720F" w:rsidRDefault="0023720F" w:rsidP="00D55135">
      <w:pPr>
        <w:pStyle w:val="30"/>
      </w:pPr>
      <w:r>
        <w:rPr>
          <w:rFonts w:hint="eastAsia"/>
        </w:rPr>
        <w:t>选择</w:t>
      </w:r>
      <w:r w:rsidR="00CF155B" w:rsidRPr="00D55135">
        <w:rPr>
          <w:rFonts w:hint="eastAsia"/>
        </w:rPr>
        <w:t>“</w:t>
      </w:r>
      <w:r w:rsidRPr="00081D20">
        <w:rPr>
          <w:b/>
        </w:rPr>
        <w:t>DSWareAgent.tar.gz</w:t>
      </w:r>
      <w:r w:rsidR="00CF155B">
        <w:rPr>
          <w:rFonts w:hint="eastAsia"/>
        </w:rPr>
        <w:t>”</w:t>
      </w:r>
      <w:r>
        <w:rPr>
          <w:rFonts w:hint="eastAsia"/>
        </w:rPr>
        <w:t>，</w:t>
      </w:r>
      <w:r>
        <w:t>并单击</w:t>
      </w:r>
      <w:r w:rsidR="00CF155B" w:rsidRPr="00D55135">
        <w:rPr>
          <w:rFonts w:hint="eastAsia"/>
        </w:rPr>
        <w:t>“</w:t>
      </w:r>
      <w:r w:rsidR="00303315">
        <w:rPr>
          <w:rFonts w:hint="eastAsia"/>
        </w:rPr>
        <w:t>添加</w:t>
      </w:r>
      <w:r w:rsidR="00CF155B">
        <w:rPr>
          <w:rFonts w:hint="eastAsia"/>
        </w:rPr>
        <w:t>”</w:t>
      </w:r>
      <w:r>
        <w:rPr>
          <w:rFonts w:hint="eastAsia"/>
        </w:rPr>
        <w:t>。</w:t>
      </w:r>
    </w:p>
    <w:p w14:paraId="5EE37B04" w14:textId="77777777" w:rsidR="0023720F" w:rsidRDefault="0023720F" w:rsidP="00D55135">
      <w:pPr>
        <w:pStyle w:val="1e"/>
      </w:pPr>
      <w:r>
        <w:rPr>
          <w:noProof/>
        </w:rPr>
        <w:lastRenderedPageBreak/>
        <w:drawing>
          <wp:inline distT="0" distB="0" distL="0" distR="0" wp14:anchorId="6CFF994F" wp14:editId="306417C0">
            <wp:extent cx="5454000" cy="2292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4000" cy="2292700"/>
                    </a:xfrm>
                    <a:prstGeom prst="rect">
                      <a:avLst/>
                    </a:prstGeom>
                  </pic:spPr>
                </pic:pic>
              </a:graphicData>
            </a:graphic>
          </wp:inline>
        </w:drawing>
      </w:r>
    </w:p>
    <w:p w14:paraId="57F34369" w14:textId="158A9AE2" w:rsidR="0023720F" w:rsidRDefault="0023720F" w:rsidP="00D55135">
      <w:pPr>
        <w:pStyle w:val="30"/>
      </w:pPr>
      <w:r>
        <w:rPr>
          <w:rFonts w:hint="eastAsia"/>
        </w:rPr>
        <w:t>单击</w:t>
      </w:r>
      <w:r w:rsidR="00CF155B" w:rsidRPr="00D55135">
        <w:rPr>
          <w:rFonts w:hint="eastAsia"/>
        </w:rPr>
        <w:t>“</w:t>
      </w:r>
      <w:r>
        <w:rPr>
          <w:rFonts w:hint="eastAsia"/>
        </w:rPr>
        <w:t>下一步</w:t>
      </w:r>
      <w:r w:rsidR="00CF155B">
        <w:rPr>
          <w:rFonts w:hint="eastAsia"/>
        </w:rPr>
        <w:t>”</w:t>
      </w:r>
      <w:r>
        <w:rPr>
          <w:rFonts w:hint="eastAsia"/>
        </w:rPr>
        <w:t>。</w:t>
      </w:r>
    </w:p>
    <w:p w14:paraId="2A6DEFC2" w14:textId="77777777" w:rsidR="0023720F" w:rsidRDefault="0023720F" w:rsidP="00D55135">
      <w:pPr>
        <w:pStyle w:val="1e"/>
      </w:pPr>
      <w:r>
        <w:rPr>
          <w:rFonts w:hint="eastAsia"/>
        </w:rPr>
        <w:t>进入“选择</w:t>
      </w:r>
      <w:r>
        <w:t>服务器</w:t>
      </w:r>
      <w:r>
        <w:rPr>
          <w:rFonts w:hint="eastAsia"/>
        </w:rPr>
        <w:t>”界面</w:t>
      </w:r>
      <w:r>
        <w:t>。</w:t>
      </w:r>
    </w:p>
    <w:p w14:paraId="491A1330" w14:textId="04FCB423" w:rsidR="001303F9" w:rsidRPr="00BB7CFA" w:rsidRDefault="001303F9" w:rsidP="00D55135">
      <w:pPr>
        <w:pStyle w:val="1e"/>
      </w:pPr>
      <w:r>
        <w:rPr>
          <w:noProof/>
        </w:rPr>
        <w:drawing>
          <wp:inline distT="0" distB="0" distL="0" distR="0" wp14:anchorId="6D976480" wp14:editId="63F76EC5">
            <wp:extent cx="5454000" cy="229143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54000" cy="2291438"/>
                    </a:xfrm>
                    <a:prstGeom prst="rect">
                      <a:avLst/>
                    </a:prstGeom>
                  </pic:spPr>
                </pic:pic>
              </a:graphicData>
            </a:graphic>
          </wp:inline>
        </w:drawing>
      </w:r>
    </w:p>
    <w:p w14:paraId="5693AC6F" w14:textId="1F833F32" w:rsidR="0023720F" w:rsidRDefault="0023720F" w:rsidP="00D55135">
      <w:pPr>
        <w:pStyle w:val="30"/>
      </w:pPr>
      <w:r>
        <w:rPr>
          <w:rFonts w:hint="eastAsia"/>
        </w:rPr>
        <w:t>单击</w:t>
      </w:r>
      <w:r w:rsidR="00CF155B" w:rsidRPr="00D55135">
        <w:rPr>
          <w:rFonts w:hint="eastAsia"/>
        </w:rPr>
        <w:t>“</w:t>
      </w:r>
      <w:r>
        <w:rPr>
          <w:rFonts w:hint="eastAsia"/>
        </w:rPr>
        <w:t>选择</w:t>
      </w:r>
      <w:r w:rsidR="00CF155B">
        <w:rPr>
          <w:rFonts w:hint="eastAsia"/>
        </w:rPr>
        <w:t>”</w:t>
      </w:r>
      <w:r>
        <w:rPr>
          <w:rFonts w:hint="eastAsia"/>
        </w:rPr>
        <w:t>。</w:t>
      </w:r>
    </w:p>
    <w:p w14:paraId="29335407" w14:textId="2661678A" w:rsidR="0023720F" w:rsidRDefault="0023720F" w:rsidP="001303F9">
      <w:pPr>
        <w:pStyle w:val="1e"/>
      </w:pPr>
      <w:r>
        <w:rPr>
          <w:rFonts w:hint="eastAsia"/>
        </w:rPr>
        <w:t>弹出</w:t>
      </w:r>
      <w:r>
        <w:t>对话框。</w:t>
      </w:r>
    </w:p>
    <w:p w14:paraId="312B4D29" w14:textId="77777777" w:rsidR="0023720F" w:rsidRPr="00BB7CFA" w:rsidRDefault="0023720F" w:rsidP="00D55135">
      <w:pPr>
        <w:pStyle w:val="1e"/>
      </w:pPr>
      <w:r>
        <w:rPr>
          <w:noProof/>
        </w:rPr>
        <w:lastRenderedPageBreak/>
        <w:drawing>
          <wp:inline distT="0" distB="0" distL="0" distR="0" wp14:anchorId="2F6952E2" wp14:editId="769D7E1E">
            <wp:extent cx="4580952" cy="366666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0952" cy="3666667"/>
                    </a:xfrm>
                    <a:prstGeom prst="rect">
                      <a:avLst/>
                    </a:prstGeom>
                  </pic:spPr>
                </pic:pic>
              </a:graphicData>
            </a:graphic>
          </wp:inline>
        </w:drawing>
      </w:r>
    </w:p>
    <w:p w14:paraId="653BF5B5" w14:textId="3AF49228" w:rsidR="0023720F" w:rsidRDefault="0023720F" w:rsidP="00D55135">
      <w:pPr>
        <w:pStyle w:val="30"/>
      </w:pPr>
      <w:r>
        <w:rPr>
          <w:rFonts w:hint="eastAsia"/>
        </w:rPr>
        <w:t>在</w:t>
      </w:r>
      <w:r>
        <w:t>列表中勾选</w:t>
      </w:r>
      <w:r>
        <w:rPr>
          <w:rFonts w:hint="eastAsia"/>
        </w:rPr>
        <w:t>服务器</w:t>
      </w:r>
      <w:r>
        <w:t>，单击</w:t>
      </w:r>
      <w:r w:rsidR="00CF155B" w:rsidRPr="00D55135">
        <w:rPr>
          <w:rFonts w:hint="eastAsia"/>
        </w:rPr>
        <w:t>“</w:t>
      </w:r>
      <w:r>
        <w:rPr>
          <w:rFonts w:hint="eastAsia"/>
        </w:rPr>
        <w:t>添加</w:t>
      </w:r>
      <w:r w:rsidR="00CF155B">
        <w:rPr>
          <w:rFonts w:hint="eastAsia"/>
        </w:rPr>
        <w:t>”</w:t>
      </w:r>
      <w:r w:rsidR="001303F9">
        <w:rPr>
          <w:rFonts w:hint="eastAsia"/>
        </w:rPr>
        <w:t>，</w:t>
      </w:r>
      <w:r w:rsidR="001303F9">
        <w:t>返回</w:t>
      </w:r>
      <w:r w:rsidR="001303F9">
        <w:rPr>
          <w:rFonts w:hint="eastAsia"/>
        </w:rPr>
        <w:t>“选择</w:t>
      </w:r>
      <w:r w:rsidR="001303F9">
        <w:t>服务器</w:t>
      </w:r>
      <w:r w:rsidR="001303F9">
        <w:rPr>
          <w:rFonts w:hint="eastAsia"/>
        </w:rPr>
        <w:t>”界面</w:t>
      </w:r>
      <w:r>
        <w:rPr>
          <w:rFonts w:hint="eastAsia"/>
        </w:rPr>
        <w:t>。</w:t>
      </w:r>
    </w:p>
    <w:p w14:paraId="484E1C76" w14:textId="77777777" w:rsidR="0023720F" w:rsidRDefault="0023720F" w:rsidP="00D55135">
      <w:pPr>
        <w:pStyle w:val="30"/>
      </w:pPr>
      <w:r>
        <w:rPr>
          <w:rFonts w:hint="eastAsia"/>
        </w:rPr>
        <w:t>单击“下一步”。</w:t>
      </w:r>
    </w:p>
    <w:p w14:paraId="77A6B06F" w14:textId="23838D37" w:rsidR="0023720F" w:rsidRDefault="0023720F" w:rsidP="00D55135">
      <w:pPr>
        <w:pStyle w:val="1e"/>
      </w:pPr>
      <w:r>
        <w:rPr>
          <w:rFonts w:hint="eastAsia"/>
        </w:rPr>
        <w:t>进入</w:t>
      </w:r>
      <w:r w:rsidR="00CF155B">
        <w:rPr>
          <w:rFonts w:hint="eastAsia"/>
        </w:rPr>
        <w:t>“</w:t>
      </w:r>
      <w:r>
        <w:rPr>
          <w:rFonts w:hint="eastAsia"/>
        </w:rPr>
        <w:t>登录</w:t>
      </w:r>
      <w:r>
        <w:t>参数配置</w:t>
      </w:r>
      <w:r w:rsidR="00CF155B">
        <w:rPr>
          <w:rFonts w:hint="eastAsia"/>
        </w:rPr>
        <w:t>”</w:t>
      </w:r>
      <w:r>
        <w:rPr>
          <w:rFonts w:hint="eastAsia"/>
        </w:rPr>
        <w:t>界面</w:t>
      </w:r>
      <w:r>
        <w:t>。</w:t>
      </w:r>
    </w:p>
    <w:p w14:paraId="50CB7CCC" w14:textId="63B5234D" w:rsidR="0023720F" w:rsidRDefault="0023720F" w:rsidP="00D55135">
      <w:pPr>
        <w:pStyle w:val="30"/>
      </w:pPr>
      <w:r>
        <w:rPr>
          <w:rFonts w:hint="eastAsia"/>
        </w:rPr>
        <w:t>选择</w:t>
      </w:r>
      <w:r w:rsidR="00CF155B">
        <w:rPr>
          <w:rFonts w:hint="eastAsia"/>
        </w:rPr>
        <w:t>“</w:t>
      </w:r>
      <w:r>
        <w:rPr>
          <w:rFonts w:hint="eastAsia"/>
        </w:rPr>
        <w:t>密码</w:t>
      </w:r>
      <w:r>
        <w:t>认证</w:t>
      </w:r>
      <w:r w:rsidR="00CF155B">
        <w:rPr>
          <w:rFonts w:hint="eastAsia"/>
        </w:rPr>
        <w:t>”</w:t>
      </w:r>
      <w:r>
        <w:rPr>
          <w:rFonts w:hint="eastAsia"/>
        </w:rPr>
        <w:t>，</w:t>
      </w:r>
      <w:r>
        <w:t>并填写以下参数：</w:t>
      </w:r>
    </w:p>
    <w:p w14:paraId="3B9DCF8B" w14:textId="098D4FF8" w:rsidR="000124D2" w:rsidRDefault="001303F9" w:rsidP="001303F9">
      <w:pPr>
        <w:pStyle w:val="1e"/>
      </w:pPr>
      <w:r w:rsidRPr="001303F9">
        <w:rPr>
          <w:noProof/>
        </w:rPr>
        <w:drawing>
          <wp:inline distT="0" distB="0" distL="0" distR="0" wp14:anchorId="0D419A77" wp14:editId="6003839D">
            <wp:extent cx="4582800" cy="2830553"/>
            <wp:effectExtent l="19050" t="19050" r="27305" b="273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800" cy="2830553"/>
                    </a:xfrm>
                    <a:prstGeom prst="rect">
                      <a:avLst/>
                    </a:prstGeom>
                    <a:ln>
                      <a:solidFill>
                        <a:schemeClr val="tx1"/>
                      </a:solidFill>
                    </a:ln>
                  </pic:spPr>
                </pic:pic>
              </a:graphicData>
            </a:graphic>
          </wp:inline>
        </w:drawing>
      </w:r>
    </w:p>
    <w:p w14:paraId="297F7C4C" w14:textId="4717E484" w:rsidR="0023720F" w:rsidRDefault="0023720F" w:rsidP="00D55135">
      <w:pPr>
        <w:pStyle w:val="4a"/>
      </w:pPr>
      <w:r>
        <w:rPr>
          <w:rFonts w:hint="eastAsia"/>
        </w:rPr>
        <w:t>服务器</w:t>
      </w:r>
      <w:r>
        <w:t>登录用户名：</w:t>
      </w:r>
      <w:r w:rsidRPr="00D55135">
        <w:rPr>
          <w:rFonts w:hint="eastAsia"/>
          <w:b/>
        </w:rPr>
        <w:t>gan</w:t>
      </w:r>
      <w:r w:rsidRPr="00D55135">
        <w:rPr>
          <w:b/>
        </w:rPr>
        <w:t>dalf</w:t>
      </w:r>
    </w:p>
    <w:p w14:paraId="1AD02F73" w14:textId="7AA675DD" w:rsidR="0023720F" w:rsidRDefault="0023720F" w:rsidP="00D55135">
      <w:pPr>
        <w:pStyle w:val="4a"/>
      </w:pPr>
      <w:r>
        <w:rPr>
          <w:rFonts w:hint="eastAsia"/>
        </w:rPr>
        <w:t>密码</w:t>
      </w:r>
      <w:r>
        <w:t>：</w:t>
      </w:r>
      <w:r w:rsidRPr="00D55135">
        <w:rPr>
          <w:rFonts w:hint="eastAsia"/>
          <w:b/>
        </w:rPr>
        <w:t>H</w:t>
      </w:r>
      <w:r w:rsidRPr="00D55135">
        <w:rPr>
          <w:b/>
        </w:rPr>
        <w:t>uawei@CLOUD8</w:t>
      </w:r>
    </w:p>
    <w:p w14:paraId="3FB91F53" w14:textId="703E8C64" w:rsidR="0023720F" w:rsidRPr="00BB7CFA" w:rsidRDefault="0023720F" w:rsidP="00D55135">
      <w:pPr>
        <w:pStyle w:val="4a"/>
      </w:pPr>
      <w:r>
        <w:lastRenderedPageBreak/>
        <w:t>Root</w:t>
      </w:r>
      <w:r>
        <w:rPr>
          <w:rFonts w:hint="eastAsia"/>
        </w:rPr>
        <w:t>密码</w:t>
      </w:r>
      <w:r>
        <w:t>：</w:t>
      </w:r>
      <w:r>
        <w:rPr>
          <w:rFonts w:hint="eastAsia"/>
        </w:rPr>
        <w:t>服务器</w:t>
      </w:r>
      <w:r>
        <w:rPr>
          <w:rFonts w:hint="eastAsia"/>
        </w:rPr>
        <w:t>CNA</w:t>
      </w:r>
      <w:r w:rsidR="0017372C">
        <w:rPr>
          <w:rFonts w:hint="eastAsia"/>
        </w:rPr>
        <w:t>“</w:t>
      </w:r>
      <w:r>
        <w:t>root</w:t>
      </w:r>
      <w:r w:rsidR="0017372C">
        <w:rPr>
          <w:rFonts w:hint="eastAsia"/>
        </w:rPr>
        <w:t>”</w:t>
      </w:r>
      <w:r>
        <w:rPr>
          <w:rFonts w:hint="eastAsia"/>
        </w:rPr>
        <w:t>用户的密码</w:t>
      </w:r>
      <w:r>
        <w:t>，</w:t>
      </w:r>
      <w:r>
        <w:rPr>
          <w:rFonts w:hint="eastAsia"/>
        </w:rPr>
        <w:t>如</w:t>
      </w:r>
      <w:r w:rsidR="0017372C">
        <w:rPr>
          <w:rFonts w:hint="eastAsia"/>
        </w:rPr>
        <w:t>“</w:t>
      </w:r>
      <w:r w:rsidRPr="00D55135">
        <w:rPr>
          <w:b/>
        </w:rPr>
        <w:t>Huawei@CLOUD8!</w:t>
      </w:r>
      <w:r w:rsidR="0017372C">
        <w:rPr>
          <w:rFonts w:hint="eastAsia"/>
        </w:rPr>
        <w:t>”</w:t>
      </w:r>
    </w:p>
    <w:p w14:paraId="3BF3971B" w14:textId="6DB2F8AF" w:rsidR="0023720F" w:rsidRPr="00CD6BF6" w:rsidRDefault="0023720F" w:rsidP="00D55135">
      <w:pPr>
        <w:pStyle w:val="30"/>
      </w:pPr>
      <w:r>
        <w:rPr>
          <w:rFonts w:hint="eastAsia"/>
        </w:rPr>
        <w:t>单击</w:t>
      </w:r>
      <w:r w:rsidR="0017372C">
        <w:rPr>
          <w:rFonts w:hint="eastAsia"/>
        </w:rPr>
        <w:t>“</w:t>
      </w:r>
      <w:r>
        <w:rPr>
          <w:rFonts w:hint="eastAsia"/>
        </w:rPr>
        <w:t>安装</w:t>
      </w:r>
      <w:r w:rsidR="0017372C">
        <w:rPr>
          <w:rFonts w:hint="eastAsia"/>
        </w:rPr>
        <w:t>”</w:t>
      </w:r>
      <w:r>
        <w:rPr>
          <w:rFonts w:hint="eastAsia"/>
        </w:rPr>
        <w:t>。</w:t>
      </w:r>
      <w:r>
        <w:t>开始安装</w:t>
      </w:r>
      <w:r>
        <w:rPr>
          <w:rFonts w:hint="eastAsia"/>
        </w:rPr>
        <w:t>FSA</w:t>
      </w:r>
      <w:r>
        <w:rPr>
          <w:rFonts w:hint="eastAsia"/>
        </w:rPr>
        <w:t>，约</w:t>
      </w:r>
      <w:r>
        <w:t>耗时</w:t>
      </w:r>
      <w:r>
        <w:rPr>
          <w:rFonts w:hint="eastAsia"/>
        </w:rPr>
        <w:t>5</w:t>
      </w:r>
      <w:r>
        <w:rPr>
          <w:rFonts w:hint="eastAsia"/>
        </w:rPr>
        <w:t>分钟</w:t>
      </w:r>
      <w:r>
        <w:t>。</w:t>
      </w:r>
    </w:p>
    <w:p w14:paraId="0AF8CC7D" w14:textId="77777777" w:rsidR="0023720F" w:rsidRPr="00D55135" w:rsidRDefault="0023720F" w:rsidP="00D55135">
      <w:pPr>
        <w:pStyle w:val="4"/>
        <w:rPr>
          <w:rFonts w:hint="default"/>
        </w:rPr>
      </w:pPr>
      <w:r w:rsidRPr="00D55135">
        <w:t>添加存储</w:t>
      </w:r>
      <w:r w:rsidRPr="00D55135">
        <w:rPr>
          <w:rFonts w:hint="default"/>
        </w:rPr>
        <w:t>接口</w:t>
      </w:r>
    </w:p>
    <w:p w14:paraId="05C99D8C" w14:textId="77777777" w:rsidR="0023720F" w:rsidRDefault="0023720F" w:rsidP="00D55135">
      <w:pPr>
        <w:pStyle w:val="1e"/>
      </w:pPr>
      <w:r w:rsidRPr="00B1673B">
        <w:rPr>
          <w:rFonts w:hint="eastAsia"/>
        </w:rPr>
        <w:t>本实验使用</w:t>
      </w:r>
      <w:r w:rsidRPr="00B1673B">
        <w:t>的是</w:t>
      </w:r>
      <w:r w:rsidRPr="00B1673B">
        <w:rPr>
          <w:rFonts w:hint="eastAsia"/>
        </w:rPr>
        <w:t>FusionStorage</w:t>
      </w:r>
      <w:r w:rsidRPr="00B1673B">
        <w:t>云</w:t>
      </w:r>
      <w:r w:rsidRPr="00B1673B">
        <w:rPr>
          <w:rFonts w:hint="eastAsia"/>
        </w:rPr>
        <w:t>存储，</w:t>
      </w:r>
      <w:r w:rsidRPr="00B1673B">
        <w:t>在</w:t>
      </w:r>
      <w:r w:rsidRPr="00B1673B">
        <w:rPr>
          <w:rFonts w:hint="eastAsia"/>
        </w:rPr>
        <w:t>添加</w:t>
      </w:r>
      <w:r w:rsidRPr="00B1673B">
        <w:t>存储资源等操作之前需要</w:t>
      </w:r>
      <w:r w:rsidRPr="00B1673B">
        <w:rPr>
          <w:rFonts w:hint="eastAsia"/>
        </w:rPr>
        <w:t>在</w:t>
      </w:r>
      <w:r w:rsidRPr="00B1673B">
        <w:rPr>
          <w:rFonts w:hint="eastAsia"/>
        </w:rPr>
        <w:t>F</w:t>
      </w:r>
      <w:r w:rsidRPr="00B1673B">
        <w:t>usionCompute</w:t>
      </w:r>
      <w:r w:rsidRPr="00B1673B">
        <w:rPr>
          <w:rFonts w:hint="eastAsia"/>
        </w:rPr>
        <w:t>中为</w:t>
      </w:r>
      <w:r w:rsidRPr="00B1673B">
        <w:t>每个</w:t>
      </w:r>
      <w:r>
        <w:t>CNA</w:t>
      </w:r>
      <w:r w:rsidRPr="00B1673B">
        <w:rPr>
          <w:rFonts w:hint="eastAsia"/>
        </w:rPr>
        <w:t>节点</w:t>
      </w:r>
      <w:r w:rsidRPr="00B1673B">
        <w:t>配置</w:t>
      </w:r>
      <w:r w:rsidRPr="00B1673B">
        <w:rPr>
          <w:rFonts w:hint="eastAsia"/>
        </w:rPr>
        <w:t>对接</w:t>
      </w:r>
      <w:r w:rsidRPr="00B1673B">
        <w:rPr>
          <w:rFonts w:hint="eastAsia"/>
        </w:rPr>
        <w:t>FusionStorage</w:t>
      </w:r>
      <w:r>
        <w:t>存储接</w:t>
      </w:r>
      <w:r>
        <w:rPr>
          <w:rFonts w:hint="eastAsia"/>
        </w:rPr>
        <w:t>口。</w:t>
      </w:r>
    </w:p>
    <w:p w14:paraId="22ADB7F0" w14:textId="77777777" w:rsidR="0023720F" w:rsidRDefault="0023720F" w:rsidP="00D55135">
      <w:pPr>
        <w:pStyle w:val="30"/>
      </w:pPr>
      <w:r w:rsidRPr="005D0E92">
        <w:rPr>
          <w:rFonts w:hint="eastAsia"/>
        </w:rPr>
        <w:t>使用</w:t>
      </w:r>
      <w:r w:rsidRPr="005D0E92">
        <w:rPr>
          <w:rFonts w:hint="eastAsia"/>
        </w:rPr>
        <w:t>admin</w:t>
      </w:r>
      <w:r w:rsidRPr="005D0E92">
        <w:rPr>
          <w:rFonts w:hint="eastAsia"/>
        </w:rPr>
        <w:t>账户</w:t>
      </w:r>
      <w:r>
        <w:rPr>
          <w:rFonts w:hint="eastAsia"/>
        </w:rPr>
        <w:t>登录</w:t>
      </w:r>
      <w:r>
        <w:rPr>
          <w:rFonts w:hint="eastAsia"/>
        </w:rPr>
        <w:t xml:space="preserve">FusionSphere OpenStack </w:t>
      </w:r>
      <w:r>
        <w:rPr>
          <w:rFonts w:hint="eastAsia"/>
        </w:rPr>
        <w:t>环境</w:t>
      </w:r>
      <w:r>
        <w:t>中的</w:t>
      </w:r>
      <w:r>
        <w:rPr>
          <w:rFonts w:hint="eastAsia"/>
        </w:rPr>
        <w:t>FusionCompute</w:t>
      </w:r>
      <w:r>
        <w:rPr>
          <w:rFonts w:hint="eastAsia"/>
        </w:rPr>
        <w:t>。</w:t>
      </w:r>
    </w:p>
    <w:p w14:paraId="791181F9" w14:textId="3F5EA8E0" w:rsidR="0023720F" w:rsidRDefault="0023720F" w:rsidP="00D55135">
      <w:pPr>
        <w:pStyle w:val="30"/>
      </w:pPr>
      <w:r>
        <w:rPr>
          <w:rFonts w:hint="eastAsia"/>
        </w:rPr>
        <w:t>选择</w:t>
      </w:r>
      <w:r w:rsidR="0017372C">
        <w:rPr>
          <w:rFonts w:hint="eastAsia"/>
        </w:rPr>
        <w:t>“</w:t>
      </w:r>
      <w:r w:rsidR="00E63B89">
        <w:rPr>
          <w:rFonts w:hint="eastAsia"/>
        </w:rPr>
        <w:t>计算池</w:t>
      </w:r>
      <w:r w:rsidR="00E63B89">
        <w:t>——</w:t>
      </w:r>
      <w:r>
        <w:rPr>
          <w:rFonts w:hint="eastAsia"/>
        </w:rPr>
        <w:t>站点</w:t>
      </w:r>
      <w:r>
        <w:t>——</w:t>
      </w:r>
      <w:r>
        <w:t>集群</w:t>
      </w:r>
      <w:r>
        <w:t>——</w:t>
      </w:r>
      <w:r>
        <w:t>主机</w:t>
      </w:r>
      <w:r w:rsidR="0017372C">
        <w:rPr>
          <w:rFonts w:hint="eastAsia"/>
        </w:rPr>
        <w:t>”</w:t>
      </w:r>
      <w:r>
        <w:rPr>
          <w:rFonts w:hint="eastAsia"/>
        </w:rPr>
        <w:t>，</w:t>
      </w:r>
      <w:r>
        <w:t>如</w:t>
      </w:r>
      <w:r w:rsidR="0017372C">
        <w:rPr>
          <w:rFonts w:hint="eastAsia"/>
        </w:rPr>
        <w:t>“</w:t>
      </w:r>
      <w:r w:rsidR="00E63B89">
        <w:rPr>
          <w:rFonts w:hint="eastAsia"/>
        </w:rPr>
        <w:t>计算池</w:t>
      </w:r>
      <w:r w:rsidR="00E63B89">
        <w:t>——</w:t>
      </w:r>
      <w:r>
        <w:t>site——ManagementCluster——DC_CNA01</w:t>
      </w:r>
      <w:r w:rsidR="0017372C">
        <w:rPr>
          <w:rFonts w:hint="eastAsia"/>
        </w:rPr>
        <w:t>”</w:t>
      </w:r>
      <w:r>
        <w:rPr>
          <w:rFonts w:hint="eastAsia"/>
        </w:rPr>
        <w:t>。</w:t>
      </w:r>
    </w:p>
    <w:p w14:paraId="2FB430BC" w14:textId="6E692D2D" w:rsidR="0023720F" w:rsidRPr="00B1673B" w:rsidRDefault="0023720F" w:rsidP="00D55135">
      <w:pPr>
        <w:pStyle w:val="1e"/>
      </w:pPr>
      <w:r>
        <w:rPr>
          <w:rFonts w:hint="eastAsia"/>
        </w:rPr>
        <w:t>进入</w:t>
      </w:r>
      <w:r>
        <w:t>主机</w:t>
      </w:r>
      <w:r w:rsidR="00E63B89">
        <w:rPr>
          <w:rFonts w:hint="eastAsia"/>
        </w:rPr>
        <w:t>“入门”界面</w:t>
      </w:r>
      <w:r>
        <w:rPr>
          <w:rFonts w:hint="eastAsia"/>
        </w:rPr>
        <w:t>。</w:t>
      </w:r>
    </w:p>
    <w:p w14:paraId="2EBE58C4" w14:textId="5FC2149E" w:rsidR="0023720F" w:rsidRDefault="0023720F" w:rsidP="00D55135">
      <w:pPr>
        <w:pStyle w:val="30"/>
      </w:pPr>
      <w:r>
        <w:rPr>
          <w:rFonts w:hint="eastAsia"/>
        </w:rPr>
        <w:t>单击</w:t>
      </w:r>
      <w:r w:rsidR="0017372C">
        <w:rPr>
          <w:rFonts w:hint="eastAsia"/>
        </w:rPr>
        <w:t>“</w:t>
      </w:r>
      <w:r>
        <w:rPr>
          <w:rFonts w:hint="eastAsia"/>
        </w:rPr>
        <w:t>配置</w:t>
      </w:r>
      <w:r>
        <w:t>——</w:t>
      </w:r>
      <w:r>
        <w:rPr>
          <w:rFonts w:hint="eastAsia"/>
        </w:rPr>
        <w:t>系统</w:t>
      </w:r>
      <w:r>
        <w:t>接口</w:t>
      </w:r>
      <w:r w:rsidR="0017372C">
        <w:rPr>
          <w:rFonts w:hint="eastAsia"/>
        </w:rPr>
        <w:t>”</w:t>
      </w:r>
      <w:r>
        <w:rPr>
          <w:rFonts w:hint="eastAsia"/>
        </w:rPr>
        <w:t>。</w:t>
      </w:r>
    </w:p>
    <w:p w14:paraId="57602115" w14:textId="01F574A9" w:rsidR="0023720F" w:rsidRDefault="0023720F" w:rsidP="00D55135">
      <w:pPr>
        <w:pStyle w:val="1e"/>
      </w:pPr>
      <w:r>
        <w:rPr>
          <w:rFonts w:hint="eastAsia"/>
        </w:rPr>
        <w:t>进入</w:t>
      </w:r>
      <w:r w:rsidR="0017372C">
        <w:rPr>
          <w:rFonts w:hint="eastAsia"/>
        </w:rPr>
        <w:t>“</w:t>
      </w:r>
      <w:r>
        <w:rPr>
          <w:rFonts w:hint="eastAsia"/>
        </w:rPr>
        <w:t>系统</w:t>
      </w:r>
      <w:r>
        <w:t>接口</w:t>
      </w:r>
      <w:r w:rsidR="0017372C">
        <w:rPr>
          <w:rFonts w:hint="eastAsia"/>
        </w:rPr>
        <w:t>”</w:t>
      </w:r>
      <w:r>
        <w:rPr>
          <w:rFonts w:hint="eastAsia"/>
        </w:rPr>
        <w:t>界面</w:t>
      </w:r>
      <w:r>
        <w:t>。</w:t>
      </w:r>
    </w:p>
    <w:p w14:paraId="1DE20037" w14:textId="77777777" w:rsidR="0023720F" w:rsidRPr="00B1673B" w:rsidRDefault="0023720F" w:rsidP="00D55135">
      <w:pPr>
        <w:pStyle w:val="1e"/>
      </w:pPr>
      <w:r>
        <w:rPr>
          <w:noProof/>
        </w:rPr>
        <w:drawing>
          <wp:inline distT="0" distB="0" distL="0" distR="0" wp14:anchorId="12FC32D2" wp14:editId="4A419AC3">
            <wp:extent cx="5454000" cy="1806006"/>
            <wp:effectExtent l="0" t="0" r="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54000" cy="1806006"/>
                    </a:xfrm>
                    <a:prstGeom prst="rect">
                      <a:avLst/>
                    </a:prstGeom>
                  </pic:spPr>
                </pic:pic>
              </a:graphicData>
            </a:graphic>
          </wp:inline>
        </w:drawing>
      </w:r>
    </w:p>
    <w:p w14:paraId="022F12CE" w14:textId="77777777" w:rsidR="0023720F" w:rsidRDefault="0023720F" w:rsidP="00D55135">
      <w:pPr>
        <w:pStyle w:val="30"/>
      </w:pPr>
      <w:r>
        <w:rPr>
          <w:rFonts w:hint="eastAsia"/>
        </w:rPr>
        <w:t>单击“添加</w:t>
      </w:r>
      <w:r>
        <w:t>存储接口</w:t>
      </w:r>
      <w:r>
        <w:rPr>
          <w:rFonts w:hint="eastAsia"/>
        </w:rPr>
        <w:t>”。</w:t>
      </w:r>
    </w:p>
    <w:p w14:paraId="62F10DA0" w14:textId="77777777" w:rsidR="0023720F" w:rsidRDefault="0023720F" w:rsidP="00D55135">
      <w:pPr>
        <w:pStyle w:val="1e"/>
      </w:pPr>
      <w:r>
        <w:rPr>
          <w:rFonts w:hint="eastAsia"/>
        </w:rPr>
        <w:t>跳转</w:t>
      </w:r>
      <w:r>
        <w:t>到</w:t>
      </w:r>
      <w:r>
        <w:rPr>
          <w:rFonts w:hint="eastAsia"/>
        </w:rPr>
        <w:t>“添加</w:t>
      </w:r>
      <w:r>
        <w:t>存储接口</w:t>
      </w:r>
      <w:r>
        <w:rPr>
          <w:rFonts w:hint="eastAsia"/>
        </w:rPr>
        <w:t>”界面</w:t>
      </w:r>
      <w:r>
        <w:t>。</w:t>
      </w:r>
    </w:p>
    <w:p w14:paraId="54A49415" w14:textId="5613DC08" w:rsidR="0023720F" w:rsidRDefault="0023720F" w:rsidP="00D55135">
      <w:pPr>
        <w:pStyle w:val="30"/>
      </w:pPr>
      <w:r>
        <w:rPr>
          <w:rFonts w:hint="eastAsia"/>
        </w:rPr>
        <w:t>在</w:t>
      </w:r>
      <w:r w:rsidR="00E63B89">
        <w:rPr>
          <w:rFonts w:hint="eastAsia"/>
        </w:rPr>
        <w:t>“</w:t>
      </w:r>
      <w:r>
        <w:rPr>
          <w:rFonts w:hint="eastAsia"/>
        </w:rPr>
        <w:t>关联</w:t>
      </w:r>
      <w:r>
        <w:t>网</w:t>
      </w:r>
      <w:r>
        <w:rPr>
          <w:rFonts w:hint="eastAsia"/>
        </w:rPr>
        <w:t>口</w:t>
      </w:r>
      <w:r w:rsidR="00E63B89">
        <w:rPr>
          <w:rFonts w:hint="eastAsia"/>
        </w:rPr>
        <w:t>”</w:t>
      </w:r>
      <w:r>
        <w:rPr>
          <w:rFonts w:hint="eastAsia"/>
        </w:rPr>
        <w:t>界面</w:t>
      </w:r>
      <w:r>
        <w:t>，选择</w:t>
      </w:r>
      <w:r>
        <w:rPr>
          <w:rFonts w:hint="eastAsia"/>
        </w:rPr>
        <w:t>一个</w:t>
      </w:r>
      <w:r>
        <w:t>状态为</w:t>
      </w:r>
      <w:r w:rsidR="00E63B89">
        <w:rPr>
          <w:rFonts w:hint="eastAsia"/>
        </w:rPr>
        <w:t>“</w:t>
      </w:r>
      <w:r>
        <w:rPr>
          <w:rFonts w:hint="eastAsia"/>
        </w:rPr>
        <w:t>连接</w:t>
      </w:r>
      <w:r w:rsidR="00E63B89">
        <w:rPr>
          <w:rFonts w:hint="eastAsia"/>
        </w:rPr>
        <w:t>”</w:t>
      </w:r>
      <w:r>
        <w:rPr>
          <w:rFonts w:hint="eastAsia"/>
        </w:rPr>
        <w:t>的</w:t>
      </w:r>
      <w:r>
        <w:t>网口</w:t>
      </w:r>
      <w:r>
        <w:rPr>
          <w:rFonts w:hint="eastAsia"/>
        </w:rPr>
        <w:t>，</w:t>
      </w:r>
      <w:r>
        <w:t>并单击</w:t>
      </w:r>
      <w:r w:rsidR="00E63B89">
        <w:rPr>
          <w:rFonts w:hint="eastAsia"/>
        </w:rPr>
        <w:t>“</w:t>
      </w:r>
      <w:r>
        <w:rPr>
          <w:rFonts w:hint="eastAsia"/>
        </w:rPr>
        <w:t>下一步</w:t>
      </w:r>
      <w:r w:rsidR="00E63B89">
        <w:rPr>
          <w:rFonts w:hint="eastAsia"/>
        </w:rPr>
        <w:t>”</w:t>
      </w:r>
      <w:r>
        <w:rPr>
          <w:rFonts w:hint="eastAsia"/>
        </w:rPr>
        <w:t>。</w:t>
      </w:r>
    </w:p>
    <w:p w14:paraId="48D1DC1E" w14:textId="77777777" w:rsidR="0023720F" w:rsidRPr="0022681C" w:rsidRDefault="0023720F" w:rsidP="00D55135">
      <w:pPr>
        <w:pStyle w:val="1e"/>
      </w:pPr>
      <w:r>
        <w:rPr>
          <w:noProof/>
        </w:rPr>
        <w:drawing>
          <wp:inline distT="0" distB="0" distL="0" distR="0" wp14:anchorId="7236F2D6" wp14:editId="63A7A8EF">
            <wp:extent cx="5454000" cy="1779494"/>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4000" cy="1779494"/>
                    </a:xfrm>
                    <a:prstGeom prst="rect">
                      <a:avLst/>
                    </a:prstGeom>
                  </pic:spPr>
                </pic:pic>
              </a:graphicData>
            </a:graphic>
          </wp:inline>
        </w:drawing>
      </w:r>
    </w:p>
    <w:p w14:paraId="35F659B8" w14:textId="27676CD2" w:rsidR="0023720F" w:rsidRDefault="0023720F" w:rsidP="00D55135">
      <w:pPr>
        <w:pStyle w:val="30"/>
      </w:pPr>
      <w:r>
        <w:rPr>
          <w:rFonts w:hint="eastAsia"/>
        </w:rPr>
        <w:t>在</w:t>
      </w:r>
      <w:r w:rsidR="00E63B89">
        <w:rPr>
          <w:rFonts w:hint="eastAsia"/>
        </w:rPr>
        <w:t>“</w:t>
      </w:r>
      <w:r>
        <w:rPr>
          <w:rFonts w:hint="eastAsia"/>
        </w:rPr>
        <w:t>连接设置</w:t>
      </w:r>
      <w:r w:rsidR="00E63B89">
        <w:rPr>
          <w:rFonts w:hint="eastAsia"/>
        </w:rPr>
        <w:t>”</w:t>
      </w:r>
      <w:r>
        <w:rPr>
          <w:rFonts w:hint="eastAsia"/>
        </w:rPr>
        <w:t>中，</w:t>
      </w:r>
      <w:r>
        <w:t>填写相关参数。</w:t>
      </w:r>
    </w:p>
    <w:p w14:paraId="46DCB41F" w14:textId="18988B19" w:rsidR="0023720F" w:rsidRDefault="0023720F" w:rsidP="00D55135">
      <w:pPr>
        <w:pStyle w:val="4a"/>
      </w:pPr>
      <w:r>
        <w:rPr>
          <w:rFonts w:hint="eastAsia"/>
        </w:rPr>
        <w:t>名称</w:t>
      </w:r>
      <w:r>
        <w:t>：自定义。</w:t>
      </w:r>
      <w:r>
        <w:rPr>
          <w:rFonts w:hint="eastAsia"/>
        </w:rPr>
        <w:t>如</w:t>
      </w:r>
      <w:r w:rsidR="00E63B89">
        <w:rPr>
          <w:rFonts w:hint="eastAsia"/>
        </w:rPr>
        <w:t>“</w:t>
      </w:r>
      <w:r w:rsidRPr="00D55135">
        <w:rPr>
          <w:b/>
        </w:rPr>
        <w:t>StoragePort</w:t>
      </w:r>
      <w:r w:rsidR="00E63B89">
        <w:rPr>
          <w:rFonts w:hint="eastAsia"/>
        </w:rPr>
        <w:t>”</w:t>
      </w:r>
    </w:p>
    <w:p w14:paraId="1BF6DFA8" w14:textId="23618823" w:rsidR="0023720F" w:rsidRDefault="0023720F" w:rsidP="00D55135">
      <w:pPr>
        <w:pStyle w:val="4a"/>
      </w:pPr>
      <w:r>
        <w:lastRenderedPageBreak/>
        <w:t>IP</w:t>
      </w:r>
      <w:r>
        <w:rPr>
          <w:rFonts w:hint="eastAsia"/>
        </w:rPr>
        <w:t>地址</w:t>
      </w:r>
      <w:r>
        <w:t>：选择</w:t>
      </w:r>
      <w:r>
        <w:rPr>
          <w:rFonts w:hint="eastAsia"/>
        </w:rPr>
        <w:t>环境</w:t>
      </w:r>
      <w:r>
        <w:t>中</w:t>
      </w:r>
      <w:r>
        <w:rPr>
          <w:rFonts w:hint="eastAsia"/>
        </w:rPr>
        <w:t>特定</w:t>
      </w:r>
      <w:r>
        <w:t>给存储划分的网段中</w:t>
      </w:r>
      <w:r>
        <w:rPr>
          <w:rFonts w:hint="eastAsia"/>
        </w:rPr>
        <w:t>一个</w:t>
      </w:r>
      <w:r>
        <w:t>无冲突的</w:t>
      </w:r>
      <w:r>
        <w:rPr>
          <w:rFonts w:hint="eastAsia"/>
        </w:rPr>
        <w:t>IP</w:t>
      </w:r>
      <w:r>
        <w:rPr>
          <w:rFonts w:hint="eastAsia"/>
        </w:rPr>
        <w:t>地址</w:t>
      </w:r>
      <w:r>
        <w:t>，如</w:t>
      </w:r>
      <w:r w:rsidR="00E63B89">
        <w:rPr>
          <w:rFonts w:hint="eastAsia"/>
        </w:rPr>
        <w:t>“</w:t>
      </w:r>
      <w:r w:rsidRPr="00D55135">
        <w:rPr>
          <w:b/>
        </w:rPr>
        <w:t>192</w:t>
      </w:r>
      <w:r w:rsidRPr="00D55135">
        <w:rPr>
          <w:rFonts w:hint="eastAsia"/>
          <w:b/>
        </w:rPr>
        <w:t>.168.212.</w:t>
      </w:r>
      <w:r w:rsidRPr="00D55135">
        <w:rPr>
          <w:b/>
        </w:rPr>
        <w:t>31</w:t>
      </w:r>
      <w:r w:rsidR="00E63B89">
        <w:rPr>
          <w:rFonts w:hint="eastAsia"/>
        </w:rPr>
        <w:t>”</w:t>
      </w:r>
    </w:p>
    <w:p w14:paraId="68EEF410" w14:textId="05ECC36F" w:rsidR="0023720F" w:rsidRDefault="0023720F" w:rsidP="00D55135">
      <w:pPr>
        <w:pStyle w:val="4a"/>
      </w:pPr>
      <w:r>
        <w:rPr>
          <w:rFonts w:hint="eastAsia"/>
        </w:rPr>
        <w:t xml:space="preserve">VLAN </w:t>
      </w:r>
      <w:r>
        <w:t>ID</w:t>
      </w:r>
      <w:r>
        <w:rPr>
          <w:rFonts w:hint="eastAsia"/>
        </w:rPr>
        <w:t>：</w:t>
      </w:r>
      <w:r>
        <w:t>存储网</w:t>
      </w:r>
      <w:proofErr w:type="gramStart"/>
      <w:r>
        <w:t>段所在</w:t>
      </w:r>
      <w:proofErr w:type="gramEnd"/>
      <w:r>
        <w:rPr>
          <w:rFonts w:hint="eastAsia"/>
        </w:rPr>
        <w:t>VLAN</w:t>
      </w:r>
      <w:r>
        <w:rPr>
          <w:rFonts w:hint="eastAsia"/>
        </w:rPr>
        <w:t>，</w:t>
      </w:r>
      <w:r>
        <w:t>如</w:t>
      </w:r>
      <w:r>
        <w:rPr>
          <w:rFonts w:hint="eastAsia"/>
        </w:rPr>
        <w:t>“</w:t>
      </w:r>
      <w:r w:rsidRPr="00D55135">
        <w:rPr>
          <w:rFonts w:hint="eastAsia"/>
          <w:b/>
        </w:rPr>
        <w:t>212</w:t>
      </w:r>
      <w:r>
        <w:rPr>
          <w:rFonts w:hint="eastAsia"/>
        </w:rPr>
        <w:t>”</w:t>
      </w:r>
      <w:r w:rsidR="008864B1">
        <w:rPr>
          <w:rFonts w:hint="eastAsia"/>
        </w:rPr>
        <w:t>。</w:t>
      </w:r>
      <w:r w:rsidR="008864B1">
        <w:t>请在</w:t>
      </w:r>
      <w:r w:rsidR="008864B1">
        <w:rPr>
          <w:rFonts w:hint="eastAsia"/>
        </w:rPr>
        <w:t>拓扑图</w:t>
      </w:r>
      <w:r w:rsidR="008864B1">
        <w:t>上查看相关</w:t>
      </w:r>
      <w:r w:rsidR="008864B1">
        <w:rPr>
          <w:rFonts w:hint="eastAsia"/>
        </w:rPr>
        <w:t>存储</w:t>
      </w:r>
      <w:r w:rsidR="008864B1">
        <w:t>网段</w:t>
      </w:r>
      <w:r w:rsidR="008864B1">
        <w:rPr>
          <w:rFonts w:hint="eastAsia"/>
        </w:rPr>
        <w:t>Vlan ID</w:t>
      </w:r>
      <w:r w:rsidR="008864B1">
        <w:rPr>
          <w:rFonts w:hint="eastAsia"/>
        </w:rPr>
        <w:t>规划</w:t>
      </w:r>
      <w:r w:rsidR="008864B1">
        <w:t>。</w:t>
      </w:r>
    </w:p>
    <w:p w14:paraId="32160752" w14:textId="6F5420A1" w:rsidR="0023720F" w:rsidRDefault="0023720F" w:rsidP="00D55135">
      <w:pPr>
        <w:pStyle w:val="4a"/>
      </w:pPr>
      <w:r>
        <w:rPr>
          <w:rFonts w:hint="eastAsia"/>
        </w:rPr>
        <w:t>交换</w:t>
      </w:r>
      <w:r>
        <w:t>模式：选择</w:t>
      </w:r>
      <w:r>
        <w:rPr>
          <w:rFonts w:hint="eastAsia"/>
        </w:rPr>
        <w:t>“</w:t>
      </w:r>
      <w:r w:rsidRPr="00D55135">
        <w:rPr>
          <w:rFonts w:hint="eastAsia"/>
          <w:b/>
        </w:rPr>
        <w:t>L</w:t>
      </w:r>
      <w:r w:rsidRPr="00D55135">
        <w:rPr>
          <w:b/>
        </w:rPr>
        <w:t>inux</w:t>
      </w:r>
      <w:r w:rsidRPr="00D55135">
        <w:rPr>
          <w:rFonts w:hint="eastAsia"/>
          <w:b/>
        </w:rPr>
        <w:t>子接口</w:t>
      </w:r>
      <w:r w:rsidRPr="00D55135">
        <w:rPr>
          <w:b/>
        </w:rPr>
        <w:t>模式</w:t>
      </w:r>
      <w:r>
        <w:rPr>
          <w:rFonts w:hint="eastAsia"/>
        </w:rPr>
        <w:t>”</w:t>
      </w:r>
    </w:p>
    <w:p w14:paraId="122391C9" w14:textId="3CA3B499" w:rsidR="0023720F" w:rsidRDefault="0023720F" w:rsidP="00D55135">
      <w:pPr>
        <w:pStyle w:val="4a"/>
      </w:pPr>
      <w:r>
        <w:rPr>
          <w:rFonts w:hint="eastAsia"/>
        </w:rPr>
        <w:t>其余</w:t>
      </w:r>
      <w:r>
        <w:t>选项保持默认即可</w:t>
      </w:r>
    </w:p>
    <w:p w14:paraId="799C79F3" w14:textId="77777777" w:rsidR="0023720F" w:rsidRPr="00716B54" w:rsidRDefault="0023720F" w:rsidP="00D55135">
      <w:pPr>
        <w:pStyle w:val="1e"/>
      </w:pPr>
      <w:r>
        <w:rPr>
          <w:noProof/>
        </w:rPr>
        <w:drawing>
          <wp:inline distT="0" distB="0" distL="0" distR="0" wp14:anchorId="725AF8E8" wp14:editId="270BCBED">
            <wp:extent cx="5104762" cy="2819048"/>
            <wp:effectExtent l="19050" t="19050" r="20320" b="196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4762" cy="2819048"/>
                    </a:xfrm>
                    <a:prstGeom prst="rect">
                      <a:avLst/>
                    </a:prstGeom>
                    <a:ln>
                      <a:solidFill>
                        <a:schemeClr val="tx1"/>
                      </a:solidFill>
                    </a:ln>
                  </pic:spPr>
                </pic:pic>
              </a:graphicData>
            </a:graphic>
          </wp:inline>
        </w:drawing>
      </w:r>
    </w:p>
    <w:p w14:paraId="02FF4662" w14:textId="77777777" w:rsidR="0023720F" w:rsidRDefault="0023720F" w:rsidP="00D55135">
      <w:pPr>
        <w:pStyle w:val="30"/>
      </w:pPr>
      <w:r>
        <w:rPr>
          <w:rFonts w:hint="eastAsia"/>
        </w:rPr>
        <w:t>单击“下一步”。</w:t>
      </w:r>
    </w:p>
    <w:p w14:paraId="163BCEAF" w14:textId="7E91E49A" w:rsidR="0023720F" w:rsidRDefault="0023720F" w:rsidP="00D55135">
      <w:pPr>
        <w:pStyle w:val="30"/>
      </w:pPr>
      <w:r>
        <w:rPr>
          <w:rFonts w:hint="eastAsia"/>
        </w:rPr>
        <w:t>确认</w:t>
      </w:r>
      <w:r>
        <w:t>信息无误后，单击</w:t>
      </w:r>
      <w:r w:rsidR="00AB6194">
        <w:rPr>
          <w:rFonts w:hint="eastAsia"/>
        </w:rPr>
        <w:t>“</w:t>
      </w:r>
      <w:r>
        <w:rPr>
          <w:rFonts w:hint="eastAsia"/>
        </w:rPr>
        <w:t>添加</w:t>
      </w:r>
      <w:r w:rsidR="00AB6194">
        <w:rPr>
          <w:rFonts w:hint="eastAsia"/>
        </w:rPr>
        <w:t>”</w:t>
      </w:r>
      <w:r>
        <w:rPr>
          <w:rFonts w:hint="eastAsia"/>
        </w:rPr>
        <w:t>。</w:t>
      </w:r>
    </w:p>
    <w:p w14:paraId="0F74C215" w14:textId="0939B5D5" w:rsidR="0023720F" w:rsidRDefault="0023720F" w:rsidP="00D55135">
      <w:pPr>
        <w:pStyle w:val="30"/>
      </w:pPr>
      <w:r>
        <w:rPr>
          <w:rFonts w:hint="eastAsia"/>
        </w:rPr>
        <w:t>重复</w:t>
      </w:r>
      <w:r w:rsidRPr="00E63B89">
        <w:rPr>
          <w:b/>
        </w:rPr>
        <w:t>步骤</w:t>
      </w:r>
      <w:r w:rsidRPr="00E63B89">
        <w:rPr>
          <w:rFonts w:hint="eastAsia"/>
          <w:b/>
        </w:rPr>
        <w:t>2</w:t>
      </w:r>
      <w:r w:rsidRPr="00E63B89">
        <w:rPr>
          <w:b/>
        </w:rPr>
        <w:t>-</w:t>
      </w:r>
      <w:r w:rsidRPr="00E63B89">
        <w:rPr>
          <w:b/>
        </w:rPr>
        <w:t>步骤</w:t>
      </w:r>
      <w:r w:rsidR="00AB6194">
        <w:rPr>
          <w:b/>
        </w:rPr>
        <w:t>8</w:t>
      </w:r>
      <w:r>
        <w:rPr>
          <w:rFonts w:hint="eastAsia"/>
        </w:rPr>
        <w:t>，</w:t>
      </w:r>
      <w:r>
        <w:t>完成其他主机存储接口</w:t>
      </w:r>
      <w:r>
        <w:rPr>
          <w:rFonts w:hint="eastAsia"/>
        </w:rPr>
        <w:t>的</w:t>
      </w:r>
      <w:r>
        <w:t>添加。</w:t>
      </w:r>
    </w:p>
    <w:p w14:paraId="0D465415" w14:textId="77777777" w:rsidR="0023720F" w:rsidRPr="00D55135" w:rsidRDefault="0023720F" w:rsidP="00D55135">
      <w:pPr>
        <w:pStyle w:val="4"/>
        <w:rPr>
          <w:rFonts w:hint="default"/>
        </w:rPr>
      </w:pPr>
      <w:r w:rsidRPr="00D55135">
        <w:rPr>
          <w:rFonts w:hint="default"/>
        </w:rPr>
        <w:t>FusionStorage</w:t>
      </w:r>
      <w:r w:rsidRPr="00D55135">
        <w:t>初始</w:t>
      </w:r>
      <w:r w:rsidRPr="00D55135">
        <w:rPr>
          <w:rFonts w:hint="default"/>
        </w:rPr>
        <w:t>配置</w:t>
      </w:r>
    </w:p>
    <w:p w14:paraId="5E1462CC" w14:textId="5D7226F0" w:rsidR="0023720F" w:rsidRPr="00AC45FE" w:rsidRDefault="0023720F" w:rsidP="00D55135">
      <w:pPr>
        <w:pStyle w:val="30"/>
      </w:pPr>
      <w:r w:rsidRPr="00AC45FE">
        <w:rPr>
          <w:rFonts w:hint="eastAsia"/>
        </w:rPr>
        <w:t>使用</w:t>
      </w:r>
      <w:r w:rsidRPr="00AC45FE">
        <w:rPr>
          <w:rFonts w:hint="eastAsia"/>
        </w:rPr>
        <w:t>admin</w:t>
      </w:r>
      <w:r w:rsidRPr="00AC45FE">
        <w:rPr>
          <w:rFonts w:hint="eastAsia"/>
        </w:rPr>
        <w:t>用户</w:t>
      </w:r>
      <w:r w:rsidRPr="00AC45FE">
        <w:t>登录</w:t>
      </w:r>
      <w:r w:rsidRPr="00AC45FE">
        <w:rPr>
          <w:rFonts w:hint="eastAsia"/>
        </w:rPr>
        <w:t>F</w:t>
      </w:r>
      <w:r w:rsidRPr="00AC45FE">
        <w:t xml:space="preserve">usionSphere Opestack </w:t>
      </w:r>
      <w:r w:rsidR="00671925">
        <w:t>CPS</w:t>
      </w:r>
      <w:r w:rsidRPr="00AC45FE">
        <w:rPr>
          <w:rFonts w:hint="eastAsia"/>
        </w:rPr>
        <w:t>界面</w:t>
      </w:r>
      <w:r w:rsidRPr="00AC45FE">
        <w:t>。</w:t>
      </w:r>
    </w:p>
    <w:p w14:paraId="4F1F1CA7" w14:textId="117CE837" w:rsidR="0023720F" w:rsidRDefault="0023720F" w:rsidP="00D55135">
      <w:pPr>
        <w:pStyle w:val="30"/>
      </w:pPr>
      <w:r w:rsidRPr="00AC45FE">
        <w:rPr>
          <w:rFonts w:hint="eastAsia"/>
        </w:rPr>
        <w:t>在</w:t>
      </w:r>
      <w:r w:rsidRPr="00AC45FE">
        <w:t>左侧导航栏，选择</w:t>
      </w:r>
      <w:r w:rsidR="00AB6194">
        <w:rPr>
          <w:rFonts w:hint="eastAsia"/>
        </w:rPr>
        <w:t>“</w:t>
      </w:r>
      <w:r w:rsidRPr="00AC45FE">
        <w:rPr>
          <w:rFonts w:hint="eastAsia"/>
        </w:rPr>
        <w:t>云化</w:t>
      </w:r>
      <w:r w:rsidRPr="00AC45FE">
        <w:t>服务</w:t>
      </w:r>
      <w:r w:rsidRPr="00AC45FE">
        <w:t>——FusionStorage</w:t>
      </w:r>
      <w:r w:rsidR="00AB6194">
        <w:rPr>
          <w:rFonts w:hint="eastAsia"/>
        </w:rPr>
        <w:t>”</w:t>
      </w:r>
      <w:r w:rsidRPr="00AC45FE">
        <w:rPr>
          <w:rFonts w:hint="eastAsia"/>
        </w:rPr>
        <w:t>。</w:t>
      </w:r>
    </w:p>
    <w:p w14:paraId="779B05C3" w14:textId="77777777" w:rsidR="0023720F" w:rsidRPr="00AC45FE" w:rsidRDefault="0023720F" w:rsidP="00D55135">
      <w:pPr>
        <w:pStyle w:val="1e"/>
      </w:pPr>
      <w:r>
        <w:rPr>
          <w:noProof/>
        </w:rPr>
        <w:lastRenderedPageBreak/>
        <w:drawing>
          <wp:inline distT="0" distB="0" distL="0" distR="0" wp14:anchorId="0A9B0F74" wp14:editId="6DEEF16B">
            <wp:extent cx="1614726" cy="2514600"/>
            <wp:effectExtent l="0" t="0" r="508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18874" cy="2521060"/>
                    </a:xfrm>
                    <a:prstGeom prst="rect">
                      <a:avLst/>
                    </a:prstGeom>
                  </pic:spPr>
                </pic:pic>
              </a:graphicData>
            </a:graphic>
          </wp:inline>
        </w:drawing>
      </w:r>
    </w:p>
    <w:p w14:paraId="1138F48A" w14:textId="77777777" w:rsidR="0023720F" w:rsidRDefault="0023720F" w:rsidP="00D55135">
      <w:pPr>
        <w:pStyle w:val="30"/>
      </w:pPr>
      <w:r>
        <w:rPr>
          <w:rFonts w:hint="eastAsia"/>
        </w:rPr>
        <w:t>在</w:t>
      </w:r>
      <w:r>
        <w:t>虚拟机列表找到创建好的</w:t>
      </w:r>
      <w:r>
        <w:t>FSM</w:t>
      </w:r>
      <w:r>
        <w:rPr>
          <w:rFonts w:hint="eastAsia"/>
        </w:rPr>
        <w:t>虚拟机</w:t>
      </w:r>
      <w:r>
        <w:t>，单击</w:t>
      </w:r>
      <w:r>
        <w:rPr>
          <w:rFonts w:hint="eastAsia"/>
        </w:rPr>
        <w:t>F</w:t>
      </w:r>
      <w:r>
        <w:t>usionStorage</w:t>
      </w:r>
      <w:r>
        <w:t>页面链接</w:t>
      </w:r>
      <w:r>
        <w:rPr>
          <w:rFonts w:hint="eastAsia"/>
        </w:rPr>
        <w:t>，</w:t>
      </w:r>
      <w:r>
        <w:t>进入</w:t>
      </w:r>
      <w:r>
        <w:rPr>
          <w:rFonts w:hint="eastAsia"/>
        </w:rPr>
        <w:t>Fusio</w:t>
      </w:r>
      <w:r>
        <w:t>nStorage</w:t>
      </w:r>
      <w:r>
        <w:rPr>
          <w:rFonts w:hint="eastAsia"/>
        </w:rPr>
        <w:t>界面。</w:t>
      </w:r>
    </w:p>
    <w:p w14:paraId="0C4BD7E5" w14:textId="77777777" w:rsidR="0023720F" w:rsidRPr="00AC45FE" w:rsidRDefault="0023720F" w:rsidP="00D55135">
      <w:pPr>
        <w:pStyle w:val="1e"/>
      </w:pPr>
      <w:r>
        <w:rPr>
          <w:noProof/>
        </w:rPr>
        <w:drawing>
          <wp:inline distT="0" distB="0" distL="0" distR="0" wp14:anchorId="6B8900FD" wp14:editId="236A8303">
            <wp:extent cx="5454000" cy="1478388"/>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4000" cy="1478388"/>
                    </a:xfrm>
                    <a:prstGeom prst="rect">
                      <a:avLst/>
                    </a:prstGeom>
                  </pic:spPr>
                </pic:pic>
              </a:graphicData>
            </a:graphic>
          </wp:inline>
        </w:drawing>
      </w:r>
    </w:p>
    <w:p w14:paraId="54A61B9F" w14:textId="0D059C1E" w:rsidR="0023720F" w:rsidRPr="00ED2744" w:rsidRDefault="0023720F" w:rsidP="00D55135">
      <w:pPr>
        <w:pStyle w:val="30"/>
      </w:pPr>
      <w:r w:rsidRPr="00ED2744">
        <w:rPr>
          <w:rFonts w:hint="eastAsia"/>
        </w:rPr>
        <w:t>登录</w:t>
      </w:r>
      <w:r w:rsidRPr="00ED2744">
        <w:rPr>
          <w:rFonts w:hint="eastAsia"/>
        </w:rPr>
        <w:t>F</w:t>
      </w:r>
      <w:r w:rsidRPr="00ED2744">
        <w:t xml:space="preserve">usionStorage Block </w:t>
      </w:r>
      <w:r w:rsidRPr="00ED2744">
        <w:rPr>
          <w:rFonts w:hint="eastAsia"/>
        </w:rPr>
        <w:t>自助</w:t>
      </w:r>
      <w:r w:rsidRPr="00ED2744">
        <w:t>维护</w:t>
      </w:r>
      <w:r w:rsidRPr="00ED2744">
        <w:rPr>
          <w:rFonts w:hint="eastAsia"/>
        </w:rPr>
        <w:t>平台</w:t>
      </w:r>
      <w:r w:rsidRPr="00ED2744">
        <w:t>，账号为</w:t>
      </w:r>
      <w:r w:rsidR="00AB6194">
        <w:rPr>
          <w:rFonts w:hint="eastAsia"/>
        </w:rPr>
        <w:t>“</w:t>
      </w:r>
      <w:r w:rsidRPr="00D55135">
        <w:rPr>
          <w:b/>
        </w:rPr>
        <w:t>admin</w:t>
      </w:r>
      <w:r w:rsidR="00AB6194">
        <w:rPr>
          <w:rFonts w:hint="eastAsia"/>
        </w:rPr>
        <w:t>”</w:t>
      </w:r>
      <w:r w:rsidRPr="00ED2744">
        <w:rPr>
          <w:rFonts w:hint="eastAsia"/>
        </w:rPr>
        <w:t>，</w:t>
      </w:r>
      <w:r w:rsidRPr="00ED2744">
        <w:t>密码为</w:t>
      </w:r>
      <w:r w:rsidR="00AB6194">
        <w:rPr>
          <w:rFonts w:hint="eastAsia"/>
        </w:rPr>
        <w:t>“</w:t>
      </w:r>
      <w:r w:rsidRPr="00D55135">
        <w:rPr>
          <w:b/>
        </w:rPr>
        <w:t>Huawei@123</w:t>
      </w:r>
      <w:r w:rsidR="00AB6194">
        <w:rPr>
          <w:rFonts w:hint="eastAsia"/>
        </w:rPr>
        <w:t>”</w:t>
      </w:r>
      <w:r w:rsidRPr="00ED2744">
        <w:rPr>
          <w:rFonts w:hint="eastAsia"/>
        </w:rPr>
        <w:t>。</w:t>
      </w:r>
    </w:p>
    <w:p w14:paraId="037E7BC8" w14:textId="40AFEB28" w:rsidR="0023720F" w:rsidRDefault="0023720F" w:rsidP="00D55135">
      <w:pPr>
        <w:pStyle w:val="30"/>
      </w:pPr>
      <w:r w:rsidRPr="00ED2744">
        <w:rPr>
          <w:rFonts w:hint="eastAsia"/>
        </w:rPr>
        <w:t>在</w:t>
      </w:r>
      <w:r w:rsidRPr="00ED2744">
        <w:t>上方导航栏，单击</w:t>
      </w:r>
      <w:r w:rsidR="00AB6194">
        <w:rPr>
          <w:rFonts w:hint="eastAsia"/>
        </w:rPr>
        <w:t>“</w:t>
      </w:r>
      <w:r w:rsidRPr="00ED2744">
        <w:rPr>
          <w:rFonts w:hint="eastAsia"/>
        </w:rPr>
        <w:t>资源池</w:t>
      </w:r>
      <w:r w:rsidR="00AB6194">
        <w:rPr>
          <w:rFonts w:hint="eastAsia"/>
        </w:rPr>
        <w:t>”</w:t>
      </w:r>
      <w:r w:rsidRPr="00ED2744">
        <w:rPr>
          <w:rFonts w:hint="eastAsia"/>
        </w:rPr>
        <w:t>。</w:t>
      </w:r>
    </w:p>
    <w:p w14:paraId="7BAEBC46" w14:textId="606B6974" w:rsidR="007B111E" w:rsidRPr="00ED2744" w:rsidRDefault="007B111E" w:rsidP="007B111E">
      <w:pPr>
        <w:pStyle w:val="1e"/>
      </w:pPr>
      <w:r>
        <w:rPr>
          <w:noProof/>
        </w:rPr>
        <w:drawing>
          <wp:inline distT="0" distB="0" distL="0" distR="0" wp14:anchorId="13B96794" wp14:editId="4AC74379">
            <wp:extent cx="4390476" cy="6380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90476" cy="638095"/>
                    </a:xfrm>
                    <a:prstGeom prst="rect">
                      <a:avLst/>
                    </a:prstGeom>
                  </pic:spPr>
                </pic:pic>
              </a:graphicData>
            </a:graphic>
          </wp:inline>
        </w:drawing>
      </w:r>
    </w:p>
    <w:p w14:paraId="320186FE" w14:textId="66BDA90B" w:rsidR="0023720F" w:rsidRDefault="0023720F" w:rsidP="00835D19">
      <w:pPr>
        <w:pStyle w:val="1e"/>
      </w:pPr>
      <w:r>
        <w:rPr>
          <w:rFonts w:hint="eastAsia"/>
        </w:rPr>
        <w:t>弹出</w:t>
      </w:r>
      <w:r>
        <w:t>提示框</w:t>
      </w:r>
      <w:r>
        <w:rPr>
          <w:rFonts w:hint="eastAsia"/>
        </w:rPr>
        <w:t>。</w:t>
      </w:r>
    </w:p>
    <w:p w14:paraId="7FA48860" w14:textId="77777777" w:rsidR="0023720F" w:rsidRDefault="0023720F" w:rsidP="000F2C6A">
      <w:pPr>
        <w:pStyle w:val="1e"/>
      </w:pPr>
      <w:r>
        <w:rPr>
          <w:noProof/>
        </w:rPr>
        <w:drawing>
          <wp:inline distT="0" distB="0" distL="0" distR="0" wp14:anchorId="1E86F02A" wp14:editId="39B83DCC">
            <wp:extent cx="4504762" cy="231428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04762" cy="2314286"/>
                    </a:xfrm>
                    <a:prstGeom prst="rect">
                      <a:avLst/>
                    </a:prstGeom>
                  </pic:spPr>
                </pic:pic>
              </a:graphicData>
            </a:graphic>
          </wp:inline>
        </w:drawing>
      </w:r>
    </w:p>
    <w:p w14:paraId="6610BD5D" w14:textId="46A29868" w:rsidR="0023720F" w:rsidRDefault="0023720F" w:rsidP="000F2C6A">
      <w:pPr>
        <w:pStyle w:val="30"/>
      </w:pPr>
      <w:r>
        <w:rPr>
          <w:rFonts w:hint="eastAsia"/>
        </w:rPr>
        <w:lastRenderedPageBreak/>
        <w:t>单击</w:t>
      </w:r>
      <w:r w:rsidR="00835D19">
        <w:rPr>
          <w:rFonts w:hint="eastAsia"/>
        </w:rPr>
        <w:t>“</w:t>
      </w:r>
      <w:r>
        <w:rPr>
          <w:rFonts w:hint="eastAsia"/>
        </w:rPr>
        <w:t>配置</w:t>
      </w:r>
      <w:r>
        <w:t>向导</w:t>
      </w:r>
      <w:r w:rsidR="00835D19">
        <w:rPr>
          <w:rFonts w:hint="eastAsia"/>
        </w:rPr>
        <w:t>”</w:t>
      </w:r>
      <w:r>
        <w:rPr>
          <w:rFonts w:hint="eastAsia"/>
        </w:rPr>
        <w:t>。</w:t>
      </w:r>
    </w:p>
    <w:p w14:paraId="2B3D879B" w14:textId="77777777" w:rsidR="0023720F" w:rsidRDefault="0023720F" w:rsidP="000F2C6A">
      <w:pPr>
        <w:pStyle w:val="1e"/>
      </w:pPr>
      <w:r>
        <w:rPr>
          <w:rFonts w:hint="eastAsia"/>
        </w:rPr>
        <w:t>进入</w:t>
      </w:r>
      <w:r>
        <w:t>初始配置流程。</w:t>
      </w:r>
    </w:p>
    <w:p w14:paraId="72881195" w14:textId="77777777" w:rsidR="0023720F" w:rsidRDefault="0023720F" w:rsidP="000F2C6A">
      <w:pPr>
        <w:pStyle w:val="30"/>
      </w:pPr>
      <w:r>
        <w:rPr>
          <w:rFonts w:hint="eastAsia"/>
        </w:rPr>
        <w:t>在“配置</w:t>
      </w:r>
      <w:r>
        <w:t>系统参数</w:t>
      </w:r>
      <w:r>
        <w:rPr>
          <w:rFonts w:hint="eastAsia"/>
        </w:rPr>
        <w:t>”界面</w:t>
      </w:r>
      <w:r>
        <w:t>，</w:t>
      </w:r>
      <w:r>
        <w:rPr>
          <w:rFonts w:hint="eastAsia"/>
        </w:rPr>
        <w:t>填写</w:t>
      </w:r>
      <w:r>
        <w:t>如下</w:t>
      </w:r>
      <w:r>
        <w:rPr>
          <w:rFonts w:hint="eastAsia"/>
        </w:rPr>
        <w:t>参数：</w:t>
      </w:r>
    </w:p>
    <w:p w14:paraId="69177DE2" w14:textId="371E8A8D" w:rsidR="0023720F" w:rsidRDefault="0023720F" w:rsidP="000F2C6A">
      <w:pPr>
        <w:pStyle w:val="4a"/>
      </w:pPr>
      <w:r>
        <w:rPr>
          <w:rFonts w:hint="eastAsia"/>
        </w:rPr>
        <w:t>性能</w:t>
      </w:r>
      <w:r>
        <w:t>监控周期</w:t>
      </w:r>
      <w:r>
        <w:rPr>
          <w:rFonts w:hint="eastAsia"/>
        </w:rPr>
        <w:t>：</w:t>
      </w:r>
      <w:r>
        <w:rPr>
          <w:rFonts w:hint="eastAsia"/>
        </w:rPr>
        <w:t>30</w:t>
      </w:r>
      <w:r>
        <w:rPr>
          <w:rFonts w:hint="eastAsia"/>
        </w:rPr>
        <w:t>分钟</w:t>
      </w:r>
    </w:p>
    <w:p w14:paraId="45453193" w14:textId="29B607B5" w:rsidR="0023720F" w:rsidRDefault="0023720F" w:rsidP="000F2C6A">
      <w:pPr>
        <w:pStyle w:val="4a"/>
      </w:pPr>
      <w:r>
        <w:rPr>
          <w:rFonts w:hint="eastAsia"/>
        </w:rPr>
        <w:t>存储</w:t>
      </w:r>
      <w:r>
        <w:t>网络</w:t>
      </w:r>
      <w:r>
        <w:rPr>
          <w:rFonts w:hint="eastAsia"/>
        </w:rPr>
        <w:t>类型</w:t>
      </w:r>
      <w:r>
        <w:t>：</w:t>
      </w:r>
      <w:r>
        <w:rPr>
          <w:rFonts w:hint="eastAsia"/>
        </w:rPr>
        <w:t>以太</w:t>
      </w:r>
    </w:p>
    <w:p w14:paraId="0A8BB284" w14:textId="6C0072F2" w:rsidR="0023720F" w:rsidRDefault="0023720F" w:rsidP="000F2C6A">
      <w:pPr>
        <w:pStyle w:val="4a"/>
      </w:pPr>
      <w:r>
        <w:rPr>
          <w:rFonts w:hint="eastAsia"/>
        </w:rPr>
        <w:t>存储</w:t>
      </w:r>
      <w:r>
        <w:t>网络：</w:t>
      </w:r>
      <w:r>
        <w:rPr>
          <w:rFonts w:hint="eastAsia"/>
        </w:rPr>
        <w:t>勾选</w:t>
      </w:r>
      <w:r w:rsidR="0066598A">
        <w:rPr>
          <w:rFonts w:hint="eastAsia"/>
        </w:rPr>
        <w:t>“</w:t>
      </w:r>
      <w:r>
        <w:t>IP</w:t>
      </w:r>
      <w:r>
        <w:rPr>
          <w:rFonts w:hint="eastAsia"/>
        </w:rPr>
        <w:t>区间</w:t>
      </w:r>
      <w:r>
        <w:rPr>
          <w:rFonts w:hint="eastAsia"/>
        </w:rPr>
        <w:t>/</w:t>
      </w:r>
      <w:r>
        <w:rPr>
          <w:rFonts w:hint="eastAsia"/>
        </w:rPr>
        <w:t>网段</w:t>
      </w:r>
      <w:r w:rsidR="0066598A">
        <w:rPr>
          <w:rFonts w:hint="eastAsia"/>
        </w:rPr>
        <w:t>”</w:t>
      </w:r>
      <w:r>
        <w:rPr>
          <w:rFonts w:hint="eastAsia"/>
        </w:rPr>
        <w:t>，</w:t>
      </w:r>
      <w:r>
        <w:t>并填写</w:t>
      </w:r>
      <w:r>
        <w:rPr>
          <w:rFonts w:hint="eastAsia"/>
        </w:rPr>
        <w:t>IP</w:t>
      </w:r>
      <w:r>
        <w:rPr>
          <w:rFonts w:hint="eastAsia"/>
        </w:rPr>
        <w:t>区间：</w:t>
      </w:r>
      <w:r>
        <w:t>此区间为</w:t>
      </w:r>
      <w:r w:rsidRPr="000F2C6A">
        <w:rPr>
          <w:rFonts w:hint="eastAsia"/>
          <w:b/>
        </w:rPr>
        <w:t>3.</w:t>
      </w:r>
      <w:r w:rsidR="008756BB">
        <w:rPr>
          <w:rFonts w:hint="eastAsia"/>
          <w:b/>
        </w:rPr>
        <w:t>4.</w:t>
      </w:r>
      <w:r w:rsidR="008756BB">
        <w:rPr>
          <w:b/>
        </w:rPr>
        <w:t>2</w:t>
      </w:r>
      <w:r w:rsidRPr="000F2C6A">
        <w:rPr>
          <w:rFonts w:hint="eastAsia"/>
          <w:b/>
        </w:rPr>
        <w:t>.3</w:t>
      </w:r>
      <w:r>
        <w:t>中存储接口</w:t>
      </w:r>
      <w:r>
        <w:rPr>
          <w:rFonts w:hint="eastAsia"/>
        </w:rPr>
        <w:t>IP</w:t>
      </w:r>
      <w:r>
        <w:rPr>
          <w:rFonts w:hint="eastAsia"/>
        </w:rPr>
        <w:t>地址</w:t>
      </w:r>
      <w:proofErr w:type="gramStart"/>
      <w:r>
        <w:t>所在网</w:t>
      </w:r>
      <w:proofErr w:type="gramEnd"/>
      <w:r>
        <w:t>段</w:t>
      </w:r>
      <w:r w:rsidR="00EF382F">
        <w:rPr>
          <w:rFonts w:hint="eastAsia"/>
        </w:rPr>
        <w:t>。</w:t>
      </w:r>
    </w:p>
    <w:p w14:paraId="2C4C2AD3" w14:textId="77777777" w:rsidR="0023720F" w:rsidRPr="00CD6BF6" w:rsidRDefault="0023720F" w:rsidP="004F7878">
      <w:pPr>
        <w:pStyle w:val="1e"/>
      </w:pPr>
      <w:r>
        <w:rPr>
          <w:noProof/>
        </w:rPr>
        <w:drawing>
          <wp:inline distT="0" distB="0" distL="0" distR="0" wp14:anchorId="6C2790FA" wp14:editId="44F1A6CE">
            <wp:extent cx="5304762" cy="25809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04762" cy="2580952"/>
                    </a:xfrm>
                    <a:prstGeom prst="rect">
                      <a:avLst/>
                    </a:prstGeom>
                  </pic:spPr>
                </pic:pic>
              </a:graphicData>
            </a:graphic>
          </wp:inline>
        </w:drawing>
      </w:r>
    </w:p>
    <w:p w14:paraId="0113B553" w14:textId="3E0159C8" w:rsidR="0023720F" w:rsidRDefault="0023720F" w:rsidP="004F7878">
      <w:pPr>
        <w:pStyle w:val="30"/>
      </w:pPr>
      <w:r>
        <w:rPr>
          <w:rFonts w:hint="eastAsia"/>
        </w:rPr>
        <w:t>单击</w:t>
      </w:r>
      <w:r w:rsidR="0066598A">
        <w:rPr>
          <w:rFonts w:hint="eastAsia"/>
        </w:rPr>
        <w:t>“</w:t>
      </w:r>
      <w:r>
        <w:rPr>
          <w:rFonts w:hint="eastAsia"/>
        </w:rPr>
        <w:t>下一步</w:t>
      </w:r>
      <w:r w:rsidR="0066598A">
        <w:rPr>
          <w:rFonts w:hint="eastAsia"/>
        </w:rPr>
        <w:t>”</w:t>
      </w:r>
      <w:r>
        <w:rPr>
          <w:rFonts w:hint="eastAsia"/>
        </w:rPr>
        <w:t>。</w:t>
      </w:r>
    </w:p>
    <w:p w14:paraId="6C1FEE5E" w14:textId="5BA0AC5D" w:rsidR="0023720F" w:rsidRDefault="0023720F" w:rsidP="004F7878">
      <w:pPr>
        <w:pStyle w:val="1e"/>
      </w:pPr>
      <w:r>
        <w:rPr>
          <w:rFonts w:hint="eastAsia"/>
        </w:rPr>
        <w:t>进入</w:t>
      </w:r>
      <w:r w:rsidR="0066598A">
        <w:rPr>
          <w:rFonts w:hint="eastAsia"/>
        </w:rPr>
        <w:t>“</w:t>
      </w:r>
      <w:r>
        <w:rPr>
          <w:rFonts w:hint="eastAsia"/>
        </w:rPr>
        <w:t>创建</w:t>
      </w:r>
      <w:r>
        <w:t>控制集群</w:t>
      </w:r>
      <w:r w:rsidR="0066598A">
        <w:rPr>
          <w:rFonts w:hint="eastAsia"/>
        </w:rPr>
        <w:t>”</w:t>
      </w:r>
      <w:r>
        <w:rPr>
          <w:rFonts w:hint="eastAsia"/>
        </w:rPr>
        <w:t>界面</w:t>
      </w:r>
      <w:r>
        <w:t>。</w:t>
      </w:r>
    </w:p>
    <w:p w14:paraId="2008755A" w14:textId="77777777" w:rsidR="0023720F" w:rsidRDefault="0023720F" w:rsidP="004F7878">
      <w:pPr>
        <w:pStyle w:val="30"/>
      </w:pPr>
      <w:r>
        <w:rPr>
          <w:rFonts w:hint="eastAsia"/>
        </w:rPr>
        <w:t>在</w:t>
      </w:r>
      <w:r>
        <w:t>界面上，进行</w:t>
      </w:r>
      <w:r>
        <w:rPr>
          <w:rFonts w:hint="eastAsia"/>
        </w:rPr>
        <w:t>以下</w:t>
      </w:r>
      <w:r>
        <w:t>操作：</w:t>
      </w:r>
    </w:p>
    <w:p w14:paraId="7F8ABD9B" w14:textId="699CBDAC" w:rsidR="0023720F" w:rsidRDefault="00DD2167" w:rsidP="00DD2167">
      <w:pPr>
        <w:pStyle w:val="1e"/>
      </w:pPr>
      <w:r>
        <w:rPr>
          <w:noProof/>
        </w:rPr>
        <w:drawing>
          <wp:inline distT="0" distB="0" distL="0" distR="0" wp14:anchorId="2A7C2E37" wp14:editId="7905ABCD">
            <wp:extent cx="238095" cy="2380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8095" cy="238095"/>
                    </a:xfrm>
                    <a:prstGeom prst="rect">
                      <a:avLst/>
                    </a:prstGeom>
                  </pic:spPr>
                </pic:pic>
              </a:graphicData>
            </a:graphic>
          </wp:inline>
        </w:drawing>
      </w:r>
      <w:r>
        <w:rPr>
          <w:rFonts w:hint="eastAsia"/>
        </w:rPr>
        <w:t>：</w:t>
      </w:r>
      <w:r w:rsidR="0023720F">
        <w:rPr>
          <w:rFonts w:hint="eastAsia"/>
        </w:rPr>
        <w:t>填写</w:t>
      </w:r>
      <w:r w:rsidR="0023720F">
        <w:t>集群名称：如</w:t>
      </w:r>
      <w:r w:rsidR="00317D64" w:rsidRPr="0066598A">
        <w:rPr>
          <w:rFonts w:hint="eastAsia"/>
          <w:b/>
        </w:rPr>
        <w:t>C</w:t>
      </w:r>
      <w:r w:rsidR="0023720F" w:rsidRPr="0066598A">
        <w:rPr>
          <w:rFonts w:hint="eastAsia"/>
          <w:b/>
        </w:rPr>
        <w:t>luster1</w:t>
      </w:r>
    </w:p>
    <w:p w14:paraId="0898E131" w14:textId="7F0EC8FC" w:rsidR="0023720F" w:rsidRPr="0023669D" w:rsidRDefault="00DD2167" w:rsidP="00DD2167">
      <w:pPr>
        <w:pStyle w:val="1e"/>
      </w:pPr>
      <w:r>
        <w:rPr>
          <w:noProof/>
        </w:rPr>
        <w:drawing>
          <wp:inline distT="0" distB="0" distL="0" distR="0" wp14:anchorId="2CE34EC4" wp14:editId="27519005">
            <wp:extent cx="238095" cy="228571"/>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95" cy="228571"/>
                    </a:xfrm>
                    <a:prstGeom prst="rect">
                      <a:avLst/>
                    </a:prstGeom>
                  </pic:spPr>
                </pic:pic>
              </a:graphicData>
            </a:graphic>
          </wp:inline>
        </w:drawing>
      </w:r>
      <w:r>
        <w:rPr>
          <w:rFonts w:hint="eastAsia"/>
        </w:rPr>
        <w:t>：</w:t>
      </w:r>
      <w:r w:rsidR="0023720F">
        <w:rPr>
          <w:rFonts w:hint="eastAsia"/>
        </w:rPr>
        <w:t>选择</w:t>
      </w:r>
      <w:r w:rsidR="0023720F">
        <w:t>元数据</w:t>
      </w:r>
      <w:r w:rsidR="0023720F">
        <w:rPr>
          <w:rFonts w:hint="eastAsia"/>
        </w:rPr>
        <w:t>存放</w:t>
      </w:r>
      <w:r w:rsidR="0023720F">
        <w:t>位置：</w:t>
      </w:r>
      <w:r w:rsidR="0023720F">
        <w:rPr>
          <w:rFonts w:hint="eastAsia"/>
        </w:rPr>
        <w:t>独立</w:t>
      </w:r>
      <w:r w:rsidR="0023720F">
        <w:t>磁盘中的</w:t>
      </w:r>
      <w:r w:rsidR="0066598A">
        <w:rPr>
          <w:rFonts w:hint="eastAsia"/>
        </w:rPr>
        <w:t>“</w:t>
      </w:r>
      <w:r w:rsidR="0023720F" w:rsidRPr="0066598A">
        <w:rPr>
          <w:b/>
        </w:rPr>
        <w:t>SSD</w:t>
      </w:r>
      <w:r w:rsidR="0023720F" w:rsidRPr="0066598A">
        <w:rPr>
          <w:rFonts w:hint="eastAsia"/>
          <w:b/>
        </w:rPr>
        <w:t>盘</w:t>
      </w:r>
      <w:r w:rsidR="0066598A">
        <w:rPr>
          <w:rFonts w:hint="eastAsia"/>
        </w:rPr>
        <w:t>”</w:t>
      </w:r>
    </w:p>
    <w:p w14:paraId="6C03CE45" w14:textId="77777777" w:rsidR="0023720F" w:rsidRDefault="0023720F" w:rsidP="004F7878">
      <w:pPr>
        <w:pStyle w:val="1e"/>
      </w:pPr>
      <w:r>
        <w:rPr>
          <w:noProof/>
        </w:rPr>
        <w:lastRenderedPageBreak/>
        <w:drawing>
          <wp:inline distT="0" distB="0" distL="0" distR="0" wp14:anchorId="0598FA8A" wp14:editId="58D04178">
            <wp:extent cx="5104762" cy="3390476"/>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04762" cy="3390476"/>
                    </a:xfrm>
                    <a:prstGeom prst="rect">
                      <a:avLst/>
                    </a:prstGeom>
                  </pic:spPr>
                </pic:pic>
              </a:graphicData>
            </a:graphic>
          </wp:inline>
        </w:drawing>
      </w:r>
    </w:p>
    <w:p w14:paraId="35A34F06" w14:textId="02B4DE9B" w:rsidR="0023720F" w:rsidRDefault="0023720F" w:rsidP="004F7878">
      <w:pPr>
        <w:pStyle w:val="30"/>
      </w:pPr>
      <w:r>
        <w:rPr>
          <w:rFonts w:hint="eastAsia"/>
        </w:rPr>
        <w:t>单击</w:t>
      </w:r>
      <w:r w:rsidR="00DD2167">
        <w:rPr>
          <w:rFonts w:hint="eastAsia"/>
        </w:rPr>
        <w:t xml:space="preserve"> </w:t>
      </w:r>
      <w:r w:rsidR="00DD2167">
        <w:rPr>
          <w:noProof/>
        </w:rPr>
        <w:drawing>
          <wp:inline distT="0" distB="0" distL="0" distR="0" wp14:anchorId="22F2A96D" wp14:editId="525A75A4">
            <wp:extent cx="238095" cy="22857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95" cy="228571"/>
                    </a:xfrm>
                    <a:prstGeom prst="rect">
                      <a:avLst/>
                    </a:prstGeom>
                  </pic:spPr>
                </pic:pic>
              </a:graphicData>
            </a:graphic>
          </wp:inline>
        </w:drawing>
      </w:r>
      <w:r w:rsidR="00924EF5">
        <w:rPr>
          <w:rFonts w:hint="eastAsia"/>
        </w:rPr>
        <w:t>“</w:t>
      </w:r>
      <w:r>
        <w:rPr>
          <w:rFonts w:hint="eastAsia"/>
        </w:rPr>
        <w:t>添加</w:t>
      </w:r>
      <w:r w:rsidR="00924EF5">
        <w:rPr>
          <w:rFonts w:hint="eastAsia"/>
        </w:rPr>
        <w:t>”</w:t>
      </w:r>
      <w:r w:rsidR="004F7878">
        <w:rPr>
          <w:rFonts w:hint="eastAsia"/>
        </w:rPr>
        <w:t>。</w:t>
      </w:r>
    </w:p>
    <w:p w14:paraId="551B6CF3" w14:textId="77777777" w:rsidR="0023720F" w:rsidRDefault="0023720F" w:rsidP="004F7878">
      <w:pPr>
        <w:pStyle w:val="1e"/>
      </w:pPr>
      <w:r>
        <w:rPr>
          <w:rFonts w:hint="eastAsia"/>
        </w:rPr>
        <w:t>弹出</w:t>
      </w:r>
      <w:r>
        <w:t>对话框。</w:t>
      </w:r>
    </w:p>
    <w:p w14:paraId="182F82F7" w14:textId="35A1C6BB" w:rsidR="0023720F" w:rsidRDefault="0023720F" w:rsidP="004F7878">
      <w:pPr>
        <w:pStyle w:val="30"/>
      </w:pPr>
      <w:r>
        <w:rPr>
          <w:rFonts w:hint="eastAsia"/>
        </w:rPr>
        <w:t>单击</w:t>
      </w:r>
      <w:r>
        <w:rPr>
          <w:noProof/>
        </w:rPr>
        <w:drawing>
          <wp:inline distT="0" distB="0" distL="0" distR="0" wp14:anchorId="764A1328" wp14:editId="12CDD853">
            <wp:extent cx="295238" cy="2761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238" cy="276190"/>
                    </a:xfrm>
                    <a:prstGeom prst="rect">
                      <a:avLst/>
                    </a:prstGeom>
                  </pic:spPr>
                </pic:pic>
              </a:graphicData>
            </a:graphic>
          </wp:inline>
        </w:drawing>
      </w:r>
      <w:r>
        <w:rPr>
          <w:rFonts w:hint="eastAsia"/>
        </w:rPr>
        <w:t>来</w:t>
      </w:r>
      <w:r w:rsidR="00924EF5">
        <w:t>展开显示每台服务器的磁盘情况</w:t>
      </w:r>
      <w:r>
        <w:t>。</w:t>
      </w:r>
    </w:p>
    <w:p w14:paraId="213C0F57" w14:textId="182530AF" w:rsidR="00924EF5" w:rsidRDefault="00924EF5" w:rsidP="00924EF5">
      <w:pPr>
        <w:pStyle w:val="1e"/>
      </w:pPr>
      <w:r w:rsidRPr="00924EF5">
        <w:rPr>
          <w:noProof/>
        </w:rPr>
        <w:drawing>
          <wp:inline distT="0" distB="0" distL="0" distR="0" wp14:anchorId="65C96644" wp14:editId="11D05380">
            <wp:extent cx="5104800" cy="2672339"/>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4800" cy="2672339"/>
                    </a:xfrm>
                    <a:prstGeom prst="rect">
                      <a:avLst/>
                    </a:prstGeom>
                  </pic:spPr>
                </pic:pic>
              </a:graphicData>
            </a:graphic>
          </wp:inline>
        </w:drawing>
      </w:r>
    </w:p>
    <w:p w14:paraId="71C00BA7" w14:textId="7320F8A0" w:rsidR="0023720F" w:rsidRDefault="0023720F" w:rsidP="004F7878">
      <w:pPr>
        <w:pStyle w:val="30"/>
      </w:pPr>
      <w:r>
        <w:rPr>
          <w:rFonts w:hint="eastAsia"/>
        </w:rPr>
        <w:t>查看</w:t>
      </w:r>
      <w:r>
        <w:t>完成后，在</w:t>
      </w:r>
      <w:r w:rsidR="00DD2167">
        <w:rPr>
          <w:rFonts w:hint="eastAsia"/>
        </w:rPr>
        <w:t xml:space="preserve"> </w:t>
      </w:r>
      <w:r w:rsidR="00DD2167">
        <w:rPr>
          <w:noProof/>
        </w:rPr>
        <w:drawing>
          <wp:inline distT="0" distB="0" distL="0" distR="0" wp14:anchorId="7FBF531A" wp14:editId="69E41676">
            <wp:extent cx="238095" cy="24761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95" cy="247619"/>
                    </a:xfrm>
                    <a:prstGeom prst="rect">
                      <a:avLst/>
                    </a:prstGeom>
                  </pic:spPr>
                </pic:pic>
              </a:graphicData>
            </a:graphic>
          </wp:inline>
        </w:drawing>
      </w:r>
      <w:r w:rsidR="00DD2167">
        <w:t xml:space="preserve"> </w:t>
      </w:r>
      <w:r>
        <w:rPr>
          <w:rFonts w:hint="eastAsia"/>
        </w:rPr>
        <w:t>槽位号</w:t>
      </w:r>
      <w:r>
        <w:t>上填写</w:t>
      </w:r>
      <w:r>
        <w:rPr>
          <w:rFonts w:hint="eastAsia"/>
        </w:rPr>
        <w:t>可用</w:t>
      </w:r>
      <w:r>
        <w:t>的元数据存放位置。</w:t>
      </w:r>
    </w:p>
    <w:p w14:paraId="6F8C0245" w14:textId="6F2EA80C" w:rsidR="0023720F" w:rsidRDefault="0023720F" w:rsidP="004F7878">
      <w:pPr>
        <w:pStyle w:val="30"/>
      </w:pPr>
      <w:r>
        <w:rPr>
          <w:rFonts w:hint="eastAsia"/>
        </w:rPr>
        <w:t>单击</w:t>
      </w:r>
      <w:r w:rsidR="00DD2167">
        <w:rPr>
          <w:rFonts w:hint="eastAsia"/>
        </w:rPr>
        <w:t xml:space="preserve"> </w:t>
      </w:r>
      <w:r w:rsidR="00DD2167">
        <w:rPr>
          <w:noProof/>
        </w:rPr>
        <w:drawing>
          <wp:inline distT="0" distB="0" distL="0" distR="0" wp14:anchorId="19DDDEC0" wp14:editId="6FB73B9F">
            <wp:extent cx="247619" cy="219048"/>
            <wp:effectExtent l="0" t="0" r="63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7619" cy="219048"/>
                    </a:xfrm>
                    <a:prstGeom prst="rect">
                      <a:avLst/>
                    </a:prstGeom>
                  </pic:spPr>
                </pic:pic>
              </a:graphicData>
            </a:graphic>
          </wp:inline>
        </w:drawing>
      </w:r>
      <w:r w:rsidR="00924EF5">
        <w:rPr>
          <w:rFonts w:hint="eastAsia"/>
        </w:rPr>
        <w:t>“</w:t>
      </w:r>
      <w:r>
        <w:rPr>
          <w:rFonts w:hint="eastAsia"/>
        </w:rPr>
        <w:t>添加</w:t>
      </w:r>
      <w:r w:rsidR="00924EF5">
        <w:rPr>
          <w:rFonts w:hint="eastAsia"/>
        </w:rPr>
        <w:t>”</w:t>
      </w:r>
      <w:r>
        <w:rPr>
          <w:rFonts w:hint="eastAsia"/>
        </w:rPr>
        <w:t>。</w:t>
      </w:r>
    </w:p>
    <w:p w14:paraId="694013F7" w14:textId="10F1092A" w:rsidR="0023720F" w:rsidRDefault="0023720F" w:rsidP="004F7878">
      <w:pPr>
        <w:pStyle w:val="30"/>
      </w:pPr>
      <w:r>
        <w:rPr>
          <w:rFonts w:hint="eastAsia"/>
        </w:rPr>
        <w:t>单击</w:t>
      </w:r>
      <w:r w:rsidR="00DD2167">
        <w:rPr>
          <w:rFonts w:hint="eastAsia"/>
        </w:rPr>
        <w:t xml:space="preserve"> </w:t>
      </w:r>
      <w:r w:rsidR="00DD2167">
        <w:rPr>
          <w:noProof/>
        </w:rPr>
        <w:drawing>
          <wp:inline distT="0" distB="0" distL="0" distR="0" wp14:anchorId="27BC59AE" wp14:editId="7FC92486">
            <wp:extent cx="247619" cy="219048"/>
            <wp:effectExtent l="0" t="0" r="635"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7619" cy="219048"/>
                    </a:xfrm>
                    <a:prstGeom prst="rect">
                      <a:avLst/>
                    </a:prstGeom>
                  </pic:spPr>
                </pic:pic>
              </a:graphicData>
            </a:graphic>
          </wp:inline>
        </w:drawing>
      </w:r>
      <w:r w:rsidR="00924EF5">
        <w:rPr>
          <w:rFonts w:hint="eastAsia"/>
        </w:rPr>
        <w:t>“</w:t>
      </w:r>
      <w:r>
        <w:rPr>
          <w:rFonts w:hint="eastAsia"/>
        </w:rPr>
        <w:t>创建</w:t>
      </w:r>
      <w:r w:rsidR="00924EF5">
        <w:rPr>
          <w:rFonts w:hint="eastAsia"/>
        </w:rPr>
        <w:t>”</w:t>
      </w:r>
      <w:r>
        <w:rPr>
          <w:rFonts w:hint="eastAsia"/>
        </w:rPr>
        <w:t>。</w:t>
      </w:r>
    </w:p>
    <w:p w14:paraId="5A4AD128" w14:textId="77777777" w:rsidR="0023720F" w:rsidRPr="0023669D" w:rsidRDefault="0023720F" w:rsidP="004F7878">
      <w:pPr>
        <w:pStyle w:val="1e"/>
      </w:pPr>
      <w:r>
        <w:rPr>
          <w:rFonts w:hint="eastAsia"/>
        </w:rPr>
        <w:lastRenderedPageBreak/>
        <w:t>等待</w:t>
      </w:r>
      <w:r>
        <w:t>控制集群创建，</w:t>
      </w:r>
      <w:r>
        <w:rPr>
          <w:rFonts w:hint="eastAsia"/>
        </w:rPr>
        <w:t>耗时</w:t>
      </w:r>
      <w:r>
        <w:t>约</w:t>
      </w:r>
      <w:r>
        <w:rPr>
          <w:rFonts w:hint="eastAsia"/>
        </w:rPr>
        <w:t>5</w:t>
      </w:r>
      <w:r>
        <w:rPr>
          <w:rFonts w:hint="eastAsia"/>
        </w:rPr>
        <w:t>分钟</w:t>
      </w:r>
      <w:r>
        <w:t>。</w:t>
      </w:r>
    </w:p>
    <w:p w14:paraId="0346D0FD" w14:textId="64DC9422" w:rsidR="0023720F" w:rsidRDefault="0023720F" w:rsidP="004F7878">
      <w:pPr>
        <w:pStyle w:val="30"/>
      </w:pPr>
      <w:r>
        <w:rPr>
          <w:rFonts w:hint="eastAsia"/>
        </w:rPr>
        <w:t>创建</w:t>
      </w:r>
      <w:r>
        <w:t>完成后，单击</w:t>
      </w:r>
      <w:r w:rsidR="00DD2167">
        <w:rPr>
          <w:rFonts w:hint="eastAsia"/>
        </w:rPr>
        <w:t xml:space="preserve"> </w:t>
      </w:r>
      <w:r w:rsidR="00DD2167">
        <w:rPr>
          <w:noProof/>
        </w:rPr>
        <w:drawing>
          <wp:inline distT="0" distB="0" distL="0" distR="0" wp14:anchorId="74B3E6EB" wp14:editId="34AECDD1">
            <wp:extent cx="238095" cy="228571"/>
            <wp:effectExtent l="0" t="0" r="0" b="63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8095" cy="228571"/>
                    </a:xfrm>
                    <a:prstGeom prst="rect">
                      <a:avLst/>
                    </a:prstGeom>
                  </pic:spPr>
                </pic:pic>
              </a:graphicData>
            </a:graphic>
          </wp:inline>
        </w:drawing>
      </w:r>
      <w:r w:rsidR="00924EF5">
        <w:rPr>
          <w:rFonts w:hint="eastAsia"/>
        </w:rPr>
        <w:t>“</w:t>
      </w:r>
      <w:r>
        <w:rPr>
          <w:rFonts w:hint="eastAsia"/>
        </w:rPr>
        <w:t>下一步</w:t>
      </w:r>
      <w:r w:rsidR="00924EF5">
        <w:rPr>
          <w:rFonts w:hint="eastAsia"/>
        </w:rPr>
        <w:t>”</w:t>
      </w:r>
      <w:r>
        <w:rPr>
          <w:rFonts w:hint="eastAsia"/>
        </w:rPr>
        <w:t>。</w:t>
      </w:r>
    </w:p>
    <w:p w14:paraId="4ECC2B23" w14:textId="1A28D424" w:rsidR="0023720F" w:rsidRPr="0023669D" w:rsidRDefault="0023720F" w:rsidP="004F7878">
      <w:pPr>
        <w:pStyle w:val="1e"/>
      </w:pPr>
      <w:r>
        <w:rPr>
          <w:rFonts w:hint="eastAsia"/>
        </w:rPr>
        <w:t>进入</w:t>
      </w:r>
      <w:r w:rsidR="00924EF5">
        <w:rPr>
          <w:rFonts w:hint="eastAsia"/>
        </w:rPr>
        <w:t>“</w:t>
      </w:r>
      <w:r>
        <w:rPr>
          <w:rFonts w:hint="eastAsia"/>
        </w:rPr>
        <w:t>创建</w:t>
      </w:r>
      <w:r>
        <w:t>存储池</w:t>
      </w:r>
      <w:r w:rsidR="00924EF5">
        <w:rPr>
          <w:rFonts w:hint="eastAsia"/>
        </w:rPr>
        <w:t>”</w:t>
      </w:r>
      <w:r>
        <w:rPr>
          <w:rFonts w:hint="eastAsia"/>
        </w:rPr>
        <w:t>界面</w:t>
      </w:r>
      <w:r>
        <w:t>。</w:t>
      </w:r>
    </w:p>
    <w:p w14:paraId="099FC486" w14:textId="58765C83" w:rsidR="0023720F" w:rsidRPr="00ED2744" w:rsidRDefault="0023720F" w:rsidP="004F7878">
      <w:pPr>
        <w:pStyle w:val="30"/>
      </w:pPr>
      <w:r w:rsidRPr="00ED2744">
        <w:rPr>
          <w:rFonts w:hint="eastAsia"/>
        </w:rPr>
        <w:t>在</w:t>
      </w:r>
      <w:r w:rsidR="00924EF5">
        <w:rPr>
          <w:rFonts w:hint="eastAsia"/>
        </w:rPr>
        <w:t>“创建</w:t>
      </w:r>
      <w:r w:rsidR="00924EF5">
        <w:t>存储池</w:t>
      </w:r>
      <w:r w:rsidR="00924EF5">
        <w:rPr>
          <w:rFonts w:hint="eastAsia"/>
        </w:rPr>
        <w:t>”</w:t>
      </w:r>
      <w:r w:rsidRPr="00ED2744">
        <w:rPr>
          <w:rFonts w:hint="eastAsia"/>
        </w:rPr>
        <w:t>界面</w:t>
      </w:r>
      <w:r w:rsidRPr="00ED2744">
        <w:t>，</w:t>
      </w:r>
      <w:r w:rsidRPr="00ED2744">
        <w:rPr>
          <w:rFonts w:hint="eastAsia"/>
        </w:rPr>
        <w:t>填写参数</w:t>
      </w:r>
      <w:r w:rsidRPr="00ED2744">
        <w:t>并选择选项</w:t>
      </w:r>
      <w:r w:rsidR="004F7878">
        <w:rPr>
          <w:rFonts w:hint="eastAsia"/>
        </w:rPr>
        <w:t>。</w:t>
      </w:r>
    </w:p>
    <w:p w14:paraId="5142F4E3" w14:textId="24044358" w:rsidR="0023720F" w:rsidRPr="00ED2744" w:rsidRDefault="0023720F" w:rsidP="004F7878">
      <w:pPr>
        <w:pStyle w:val="4a"/>
      </w:pPr>
      <w:r w:rsidRPr="00ED2744">
        <w:rPr>
          <w:rFonts w:hint="eastAsia"/>
        </w:rPr>
        <w:t>名称</w:t>
      </w:r>
      <w:r w:rsidRPr="00ED2744">
        <w:t>：自定义，如</w:t>
      </w:r>
      <w:r w:rsidR="00924EF5">
        <w:rPr>
          <w:rFonts w:hint="eastAsia"/>
        </w:rPr>
        <w:t>“</w:t>
      </w:r>
      <w:r w:rsidRPr="00FC021E">
        <w:rPr>
          <w:b/>
        </w:rPr>
        <w:t>StoragePoo</w:t>
      </w:r>
      <w:r w:rsidR="00924EF5" w:rsidRPr="00FC021E">
        <w:rPr>
          <w:b/>
        </w:rPr>
        <w:t>l</w:t>
      </w:r>
      <w:r w:rsidR="00924EF5">
        <w:rPr>
          <w:rFonts w:hint="eastAsia"/>
        </w:rPr>
        <w:t>”</w:t>
      </w:r>
    </w:p>
    <w:p w14:paraId="10B988C0" w14:textId="1F2C6A3F" w:rsidR="0023720F" w:rsidRPr="00ED2744" w:rsidRDefault="0023720F" w:rsidP="004F7878">
      <w:pPr>
        <w:pStyle w:val="4a"/>
      </w:pPr>
      <w:r w:rsidRPr="00ED2744">
        <w:rPr>
          <w:rFonts w:hint="eastAsia"/>
        </w:rPr>
        <w:t>副本数：选择</w:t>
      </w:r>
      <w:r w:rsidR="00924EF5">
        <w:rPr>
          <w:rFonts w:hint="eastAsia"/>
        </w:rPr>
        <w:t>“</w:t>
      </w:r>
      <w:r w:rsidRPr="00DD2167">
        <w:rPr>
          <w:b/>
        </w:rPr>
        <w:t>2</w:t>
      </w:r>
      <w:r w:rsidRPr="00DD2167">
        <w:rPr>
          <w:rFonts w:hint="eastAsia"/>
          <w:b/>
        </w:rPr>
        <w:t>（最大</w:t>
      </w:r>
      <w:r w:rsidRPr="00DD2167">
        <w:rPr>
          <w:b/>
        </w:rPr>
        <w:t>支持</w:t>
      </w:r>
      <w:r w:rsidRPr="00DD2167">
        <w:rPr>
          <w:rFonts w:hint="eastAsia"/>
          <w:b/>
        </w:rPr>
        <w:t>96</w:t>
      </w:r>
      <w:r w:rsidRPr="00DD2167">
        <w:rPr>
          <w:rFonts w:hint="eastAsia"/>
          <w:b/>
        </w:rPr>
        <w:t>块</w:t>
      </w:r>
      <w:r w:rsidRPr="00DD2167">
        <w:rPr>
          <w:b/>
        </w:rPr>
        <w:t>磁盘</w:t>
      </w:r>
      <w:r w:rsidRPr="00DD2167">
        <w:rPr>
          <w:rFonts w:hint="eastAsia"/>
          <w:b/>
        </w:rPr>
        <w:t>）</w:t>
      </w:r>
      <w:r w:rsidR="00924EF5">
        <w:rPr>
          <w:rFonts w:hint="eastAsia"/>
        </w:rPr>
        <w:t>”</w:t>
      </w:r>
    </w:p>
    <w:p w14:paraId="38BFF0E3" w14:textId="5AF497E1" w:rsidR="0023720F" w:rsidRPr="00DD2167" w:rsidRDefault="0023720F" w:rsidP="004F7878">
      <w:pPr>
        <w:pStyle w:val="4a"/>
        <w:rPr>
          <w:b/>
        </w:rPr>
      </w:pPr>
      <w:r w:rsidRPr="00ED2744">
        <w:rPr>
          <w:rFonts w:hint="eastAsia"/>
        </w:rPr>
        <w:t>安全级别</w:t>
      </w:r>
      <w:r w:rsidRPr="00ED2744">
        <w:t>：</w:t>
      </w:r>
      <w:r w:rsidRPr="00DD2167">
        <w:rPr>
          <w:rFonts w:hint="eastAsia"/>
          <w:b/>
        </w:rPr>
        <w:t>服务器</w:t>
      </w:r>
      <w:r w:rsidRPr="00DD2167">
        <w:rPr>
          <w:b/>
        </w:rPr>
        <w:t>级</w:t>
      </w:r>
    </w:p>
    <w:p w14:paraId="368904B7" w14:textId="65C1E82B" w:rsidR="0023720F" w:rsidRPr="00ED2744" w:rsidRDefault="0023720F" w:rsidP="004F7878">
      <w:pPr>
        <w:pStyle w:val="4a"/>
      </w:pPr>
      <w:r w:rsidRPr="00ED2744">
        <w:rPr>
          <w:rFonts w:hint="eastAsia"/>
        </w:rPr>
        <w:t>主</w:t>
      </w:r>
      <w:r w:rsidRPr="00ED2744">
        <w:t>存类型：</w:t>
      </w:r>
      <w:r w:rsidRPr="00DD2167">
        <w:rPr>
          <w:rFonts w:hint="eastAsia"/>
          <w:b/>
        </w:rPr>
        <w:t>SAS</w:t>
      </w:r>
      <w:r w:rsidRPr="00DD2167">
        <w:rPr>
          <w:rFonts w:hint="eastAsia"/>
          <w:b/>
        </w:rPr>
        <w:t>盘</w:t>
      </w:r>
    </w:p>
    <w:p w14:paraId="4186A890" w14:textId="33FF5739" w:rsidR="0023720F" w:rsidRPr="00ED2744" w:rsidRDefault="0023720F" w:rsidP="004F7878">
      <w:pPr>
        <w:pStyle w:val="4a"/>
      </w:pPr>
      <w:r w:rsidRPr="00ED2744">
        <w:rPr>
          <w:rFonts w:hint="eastAsia"/>
        </w:rPr>
        <w:t>缓存</w:t>
      </w:r>
      <w:r w:rsidRPr="00ED2744">
        <w:t>类型：</w:t>
      </w:r>
      <w:r w:rsidRPr="00DD2167">
        <w:rPr>
          <w:rFonts w:hint="eastAsia"/>
          <w:b/>
        </w:rPr>
        <w:t>SSD</w:t>
      </w:r>
      <w:r w:rsidRPr="00DD2167">
        <w:rPr>
          <w:rFonts w:hint="eastAsia"/>
          <w:b/>
        </w:rPr>
        <w:t>盘</w:t>
      </w:r>
    </w:p>
    <w:p w14:paraId="65FD6C1C" w14:textId="4D2F8B49" w:rsidR="0023720F" w:rsidRDefault="0023720F" w:rsidP="004F7878">
      <w:pPr>
        <w:pStyle w:val="4a"/>
      </w:pPr>
      <w:r w:rsidRPr="00ED2744">
        <w:rPr>
          <w:rFonts w:hint="eastAsia"/>
        </w:rPr>
        <w:t>缓存</w:t>
      </w:r>
      <w:r w:rsidRPr="00ED2744">
        <w:t>主存比</w:t>
      </w:r>
      <w:r w:rsidRPr="00ED2744">
        <w:rPr>
          <w:rFonts w:hint="eastAsia"/>
        </w:rPr>
        <w:t>：</w:t>
      </w:r>
      <w:r w:rsidRPr="00DD2167">
        <w:rPr>
          <w:rFonts w:hint="eastAsia"/>
          <w:b/>
        </w:rPr>
        <w:t>2%</w:t>
      </w:r>
    </w:p>
    <w:p w14:paraId="4629592B" w14:textId="77777777" w:rsidR="0023720F" w:rsidRDefault="0023720F" w:rsidP="004F7878">
      <w:pPr>
        <w:pStyle w:val="1e"/>
      </w:pPr>
      <w:r>
        <w:rPr>
          <w:noProof/>
        </w:rPr>
        <w:drawing>
          <wp:inline distT="0" distB="0" distL="0" distR="0" wp14:anchorId="7DF0A61D" wp14:editId="1421AF0F">
            <wp:extent cx="3857143" cy="415238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7143" cy="4152381"/>
                    </a:xfrm>
                    <a:prstGeom prst="rect">
                      <a:avLst/>
                    </a:prstGeom>
                  </pic:spPr>
                </pic:pic>
              </a:graphicData>
            </a:graphic>
          </wp:inline>
        </w:drawing>
      </w:r>
    </w:p>
    <w:p w14:paraId="54A20731" w14:textId="0C4EA9E1" w:rsidR="0023720F" w:rsidRDefault="0023720F" w:rsidP="00FE0C21">
      <w:pPr>
        <w:pStyle w:val="30"/>
      </w:pPr>
      <w:r>
        <w:rPr>
          <w:rFonts w:hint="eastAsia"/>
        </w:rPr>
        <w:t>单击</w:t>
      </w:r>
      <w:r w:rsidR="00B97B33">
        <w:rPr>
          <w:rFonts w:hint="eastAsia"/>
        </w:rPr>
        <w:t xml:space="preserve"> </w:t>
      </w:r>
      <w:r w:rsidR="00B97B33">
        <w:rPr>
          <w:noProof/>
        </w:rPr>
        <w:drawing>
          <wp:inline distT="0" distB="0" distL="0" distR="0" wp14:anchorId="131751E1" wp14:editId="00ACDE83">
            <wp:extent cx="238095" cy="228571"/>
            <wp:effectExtent l="0" t="0" r="0"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95" cy="228571"/>
                    </a:xfrm>
                    <a:prstGeom prst="rect">
                      <a:avLst/>
                    </a:prstGeom>
                  </pic:spPr>
                </pic:pic>
              </a:graphicData>
            </a:graphic>
          </wp:inline>
        </w:drawing>
      </w:r>
      <w:r w:rsidR="00BA5E7B">
        <w:rPr>
          <w:rFonts w:hint="eastAsia"/>
        </w:rPr>
        <w:t>“</w:t>
      </w:r>
      <w:r>
        <w:rPr>
          <w:rFonts w:hint="eastAsia"/>
        </w:rPr>
        <w:t>添加</w:t>
      </w:r>
      <w:r w:rsidR="00BA5E7B">
        <w:rPr>
          <w:rFonts w:hint="eastAsia"/>
        </w:rPr>
        <w:t>”</w:t>
      </w:r>
      <w:r>
        <w:rPr>
          <w:rFonts w:hint="eastAsia"/>
        </w:rPr>
        <w:t>。</w:t>
      </w:r>
    </w:p>
    <w:p w14:paraId="66FABA17" w14:textId="1DA5D89A" w:rsidR="0023720F" w:rsidRDefault="0023720F" w:rsidP="00FE0C21">
      <w:pPr>
        <w:pStyle w:val="1e"/>
      </w:pPr>
      <w:r>
        <w:rPr>
          <w:rFonts w:hint="eastAsia"/>
        </w:rPr>
        <w:t>进入</w:t>
      </w:r>
      <w:r w:rsidR="00BA5E7B">
        <w:rPr>
          <w:rFonts w:hint="eastAsia"/>
        </w:rPr>
        <w:t>“</w:t>
      </w:r>
      <w:r>
        <w:rPr>
          <w:rFonts w:hint="eastAsia"/>
        </w:rPr>
        <w:t>添加服务器</w:t>
      </w:r>
      <w:r w:rsidR="00BA5E7B">
        <w:rPr>
          <w:rFonts w:hint="eastAsia"/>
        </w:rPr>
        <w:t>”</w:t>
      </w:r>
      <w:r>
        <w:rPr>
          <w:rFonts w:hint="eastAsia"/>
        </w:rPr>
        <w:t>界面</w:t>
      </w:r>
      <w:r>
        <w:t>。</w:t>
      </w:r>
    </w:p>
    <w:p w14:paraId="0552AB26" w14:textId="4F7C7E6F" w:rsidR="00B97B33" w:rsidRPr="002B191D" w:rsidRDefault="00B97B33" w:rsidP="00FE0C21">
      <w:pPr>
        <w:pStyle w:val="1e"/>
      </w:pPr>
      <w:r>
        <w:rPr>
          <w:noProof/>
        </w:rPr>
        <w:lastRenderedPageBreak/>
        <w:drawing>
          <wp:inline distT="0" distB="0" distL="0" distR="0" wp14:anchorId="760B59EA" wp14:editId="2C854DEF">
            <wp:extent cx="5454000" cy="32471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54000" cy="3247150"/>
                    </a:xfrm>
                    <a:prstGeom prst="rect">
                      <a:avLst/>
                    </a:prstGeom>
                  </pic:spPr>
                </pic:pic>
              </a:graphicData>
            </a:graphic>
          </wp:inline>
        </w:drawing>
      </w:r>
    </w:p>
    <w:p w14:paraId="3BC1F5A6" w14:textId="77777777" w:rsidR="0023720F" w:rsidRPr="002B191D" w:rsidRDefault="0023720F" w:rsidP="00FE0C21">
      <w:pPr>
        <w:pStyle w:val="30"/>
      </w:pPr>
      <w:r>
        <w:rPr>
          <w:rFonts w:hint="eastAsia"/>
        </w:rPr>
        <w:t>勾选三个</w:t>
      </w:r>
      <w:r>
        <w:t>CNA</w:t>
      </w:r>
      <w:r>
        <w:rPr>
          <w:rFonts w:hint="eastAsia"/>
        </w:rPr>
        <w:t>所在</w:t>
      </w:r>
      <w:r>
        <w:t>节点，并</w:t>
      </w:r>
      <w:r>
        <w:rPr>
          <w:rFonts w:hint="eastAsia"/>
        </w:rPr>
        <w:t>单击</w:t>
      </w:r>
      <w:r>
        <w:rPr>
          <w:noProof/>
        </w:rPr>
        <w:drawing>
          <wp:inline distT="0" distB="0" distL="0" distR="0" wp14:anchorId="1983BFBC" wp14:editId="6E5F3C1A">
            <wp:extent cx="323810" cy="285714"/>
            <wp:effectExtent l="0" t="0" r="635"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810" cy="285714"/>
                    </a:xfrm>
                    <a:prstGeom prst="rect">
                      <a:avLst/>
                    </a:prstGeom>
                  </pic:spPr>
                </pic:pic>
              </a:graphicData>
            </a:graphic>
          </wp:inline>
        </w:drawing>
      </w:r>
      <w:r>
        <w:rPr>
          <w:rFonts w:hint="eastAsia"/>
        </w:rPr>
        <w:t>查看</w:t>
      </w:r>
      <w:r>
        <w:t>闲置</w:t>
      </w:r>
      <w:r>
        <w:rPr>
          <w:rFonts w:hint="eastAsia"/>
        </w:rPr>
        <w:t>硬盘以选择主存盘</w:t>
      </w:r>
      <w:r>
        <w:t>槽位范围以及</w:t>
      </w:r>
      <w:r>
        <w:rPr>
          <w:rFonts w:hint="eastAsia"/>
        </w:rPr>
        <w:t>缓存</w:t>
      </w:r>
      <w:r>
        <w:t>盘槽位范围</w:t>
      </w:r>
      <w:r>
        <w:rPr>
          <w:rFonts w:hint="eastAsia"/>
        </w:rPr>
        <w:t>。</w:t>
      </w:r>
    </w:p>
    <w:p w14:paraId="1AF9AD5C" w14:textId="787B4AD8" w:rsidR="0023720F" w:rsidRDefault="0023720F" w:rsidP="00FE0C21">
      <w:pPr>
        <w:pStyle w:val="30"/>
      </w:pPr>
      <w:r>
        <w:rPr>
          <w:rFonts w:hint="eastAsia"/>
        </w:rPr>
        <w:t>单击</w:t>
      </w:r>
      <w:r w:rsidR="00B97B33">
        <w:rPr>
          <w:rFonts w:hint="eastAsia"/>
        </w:rPr>
        <w:t xml:space="preserve"> </w:t>
      </w:r>
      <w:r w:rsidR="00B97B33">
        <w:rPr>
          <w:noProof/>
        </w:rPr>
        <w:drawing>
          <wp:inline distT="0" distB="0" distL="0" distR="0" wp14:anchorId="52765BD3" wp14:editId="21AD9C06">
            <wp:extent cx="238095" cy="247619"/>
            <wp:effectExtent l="0" t="0" r="0" b="63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95" cy="247619"/>
                    </a:xfrm>
                    <a:prstGeom prst="rect">
                      <a:avLst/>
                    </a:prstGeom>
                  </pic:spPr>
                </pic:pic>
              </a:graphicData>
            </a:graphic>
          </wp:inline>
        </w:drawing>
      </w:r>
      <w:r w:rsidR="00BA5E7B">
        <w:rPr>
          <w:rFonts w:hint="eastAsia"/>
        </w:rPr>
        <w:t>“</w:t>
      </w:r>
      <w:r>
        <w:rPr>
          <w:rFonts w:hint="eastAsia"/>
        </w:rPr>
        <w:t>添加</w:t>
      </w:r>
      <w:r w:rsidR="00BA5E7B">
        <w:rPr>
          <w:rFonts w:hint="eastAsia"/>
        </w:rPr>
        <w:t>”</w:t>
      </w:r>
      <w:r>
        <w:rPr>
          <w:rFonts w:hint="eastAsia"/>
        </w:rPr>
        <w:t>。</w:t>
      </w:r>
    </w:p>
    <w:p w14:paraId="777C63E8" w14:textId="289846A2" w:rsidR="0023720F" w:rsidRDefault="0023720F" w:rsidP="00FE0C21">
      <w:pPr>
        <w:pStyle w:val="30"/>
      </w:pPr>
      <w:r>
        <w:rPr>
          <w:rFonts w:hint="eastAsia"/>
        </w:rPr>
        <w:t>单击</w:t>
      </w:r>
      <w:r w:rsidR="00B97B33">
        <w:rPr>
          <w:rFonts w:hint="eastAsia"/>
        </w:rPr>
        <w:t xml:space="preserve"> </w:t>
      </w:r>
      <w:r w:rsidR="00B97B33">
        <w:rPr>
          <w:noProof/>
        </w:rPr>
        <w:drawing>
          <wp:inline distT="0" distB="0" distL="0" distR="0" wp14:anchorId="21DA07BF" wp14:editId="4467E32F">
            <wp:extent cx="247619" cy="219048"/>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7619" cy="219048"/>
                    </a:xfrm>
                    <a:prstGeom prst="rect">
                      <a:avLst/>
                    </a:prstGeom>
                  </pic:spPr>
                </pic:pic>
              </a:graphicData>
            </a:graphic>
          </wp:inline>
        </w:drawing>
      </w:r>
      <w:r w:rsidR="00BA5E7B">
        <w:rPr>
          <w:rFonts w:hint="eastAsia"/>
        </w:rPr>
        <w:t>“</w:t>
      </w:r>
      <w:r>
        <w:rPr>
          <w:rFonts w:hint="eastAsia"/>
        </w:rPr>
        <w:t>创建</w:t>
      </w:r>
      <w:r w:rsidR="00BA5E7B">
        <w:rPr>
          <w:rFonts w:hint="eastAsia"/>
        </w:rPr>
        <w:t>”。</w:t>
      </w:r>
    </w:p>
    <w:p w14:paraId="7A11B20A" w14:textId="77777777" w:rsidR="0023720F" w:rsidRDefault="0023720F" w:rsidP="00FE0C21">
      <w:pPr>
        <w:pStyle w:val="1e"/>
      </w:pPr>
      <w:r>
        <w:rPr>
          <w:rFonts w:hint="eastAsia"/>
        </w:rPr>
        <w:t>等待</w:t>
      </w:r>
      <w:r>
        <w:t>存储池的创建</w:t>
      </w:r>
      <w:r>
        <w:rPr>
          <w:rFonts w:hint="eastAsia"/>
        </w:rPr>
        <w:t>。</w:t>
      </w:r>
    </w:p>
    <w:p w14:paraId="13E82617" w14:textId="30E095E9" w:rsidR="0023720F" w:rsidRDefault="0023720F" w:rsidP="00FE0C21">
      <w:pPr>
        <w:pStyle w:val="30"/>
      </w:pPr>
      <w:r>
        <w:rPr>
          <w:rFonts w:hint="eastAsia"/>
        </w:rPr>
        <w:t>单击</w:t>
      </w:r>
      <w:r w:rsidR="00BA5E7B">
        <w:rPr>
          <w:rFonts w:hint="eastAsia"/>
        </w:rPr>
        <w:t>“</w:t>
      </w:r>
      <w:r>
        <w:rPr>
          <w:rFonts w:hint="eastAsia"/>
        </w:rPr>
        <w:t>下一步</w:t>
      </w:r>
      <w:r w:rsidR="00BA5E7B">
        <w:rPr>
          <w:rFonts w:hint="eastAsia"/>
        </w:rPr>
        <w:t>”</w:t>
      </w:r>
      <w:r>
        <w:rPr>
          <w:rFonts w:hint="eastAsia"/>
        </w:rPr>
        <w:t>。</w:t>
      </w:r>
    </w:p>
    <w:p w14:paraId="4C0A0EF4" w14:textId="77777777" w:rsidR="0023720F" w:rsidRDefault="0023720F" w:rsidP="00FE0C21">
      <w:pPr>
        <w:pStyle w:val="1e"/>
      </w:pPr>
      <w:r>
        <w:rPr>
          <w:rFonts w:hint="eastAsia"/>
        </w:rPr>
        <w:t>进入创建块</w:t>
      </w:r>
      <w:r>
        <w:t>客户端界面。</w:t>
      </w:r>
    </w:p>
    <w:p w14:paraId="38EC953C" w14:textId="34C5C1A3" w:rsidR="0023720F" w:rsidRDefault="0023720F" w:rsidP="00FE0C21">
      <w:pPr>
        <w:pStyle w:val="30"/>
      </w:pPr>
      <w:r>
        <w:rPr>
          <w:rFonts w:hint="eastAsia"/>
        </w:rPr>
        <w:t>单击</w:t>
      </w:r>
      <w:r w:rsidR="00BA5E7B">
        <w:rPr>
          <w:rFonts w:hint="eastAsia"/>
        </w:rPr>
        <w:t>“创建”</w:t>
      </w:r>
      <w:r>
        <w:rPr>
          <w:rFonts w:hint="eastAsia"/>
        </w:rPr>
        <w:t>。</w:t>
      </w:r>
    </w:p>
    <w:p w14:paraId="721F9E2B" w14:textId="6C705192" w:rsidR="0023720F" w:rsidRDefault="0023720F" w:rsidP="004D7B8F">
      <w:pPr>
        <w:pStyle w:val="1e"/>
      </w:pPr>
      <w:r>
        <w:rPr>
          <w:noProof/>
        </w:rPr>
        <w:drawing>
          <wp:inline distT="0" distB="0" distL="0" distR="0" wp14:anchorId="5691A31C" wp14:editId="2C2B5824">
            <wp:extent cx="1609524" cy="242857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09524" cy="2428571"/>
                    </a:xfrm>
                    <a:prstGeom prst="rect">
                      <a:avLst/>
                    </a:prstGeom>
                  </pic:spPr>
                </pic:pic>
              </a:graphicData>
            </a:graphic>
          </wp:inline>
        </w:drawing>
      </w:r>
    </w:p>
    <w:p w14:paraId="4A08C3F5" w14:textId="64B94045" w:rsidR="004D7B8F" w:rsidRDefault="00953AC0" w:rsidP="004D7B8F">
      <w:pPr>
        <w:pStyle w:val="1e"/>
      </w:pPr>
      <w:r>
        <w:rPr>
          <w:rFonts w:hint="eastAsia"/>
        </w:rPr>
        <w:lastRenderedPageBreak/>
        <w:t>进入</w:t>
      </w:r>
      <w:r w:rsidR="00313D60">
        <w:rPr>
          <w:rFonts w:hint="eastAsia"/>
        </w:rPr>
        <w:t>“</w:t>
      </w:r>
      <w:r>
        <w:t>创建客户端</w:t>
      </w:r>
      <w:r w:rsidR="00313D60">
        <w:rPr>
          <w:rFonts w:hint="eastAsia"/>
        </w:rPr>
        <w:t>”</w:t>
      </w:r>
      <w:r>
        <w:t>界面</w:t>
      </w:r>
      <w:r w:rsidR="004D7B8F">
        <w:t>。</w:t>
      </w:r>
    </w:p>
    <w:p w14:paraId="4203B954" w14:textId="77777777" w:rsidR="0023720F" w:rsidRDefault="0023720F" w:rsidP="00FE0C21">
      <w:pPr>
        <w:pStyle w:val="30"/>
      </w:pPr>
      <w:r>
        <w:rPr>
          <w:rFonts w:hint="eastAsia"/>
        </w:rPr>
        <w:t>勾选需要</w:t>
      </w:r>
      <w:r>
        <w:t>添加的服务器。</w:t>
      </w:r>
    </w:p>
    <w:p w14:paraId="2BF62D46" w14:textId="1E33AB2D" w:rsidR="004D7B8F" w:rsidRDefault="004D7B8F" w:rsidP="004D7B8F">
      <w:pPr>
        <w:pStyle w:val="1e"/>
      </w:pPr>
      <w:r w:rsidRPr="004D7B8F">
        <w:rPr>
          <w:noProof/>
        </w:rPr>
        <w:drawing>
          <wp:inline distT="0" distB="0" distL="0" distR="0" wp14:anchorId="3F3AA188" wp14:editId="19539920">
            <wp:extent cx="4724400" cy="2853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7243" cy="2860987"/>
                    </a:xfrm>
                    <a:prstGeom prst="rect">
                      <a:avLst/>
                    </a:prstGeom>
                  </pic:spPr>
                </pic:pic>
              </a:graphicData>
            </a:graphic>
          </wp:inline>
        </w:drawing>
      </w:r>
    </w:p>
    <w:p w14:paraId="23E99FF6" w14:textId="05950833" w:rsidR="0023720F" w:rsidRDefault="0023720F" w:rsidP="00FE0C21">
      <w:pPr>
        <w:pStyle w:val="30"/>
      </w:pPr>
      <w:r>
        <w:rPr>
          <w:rFonts w:hint="eastAsia"/>
        </w:rPr>
        <w:t>单击</w:t>
      </w:r>
      <w:r w:rsidR="00953AC0">
        <w:rPr>
          <w:rFonts w:hint="eastAsia"/>
        </w:rPr>
        <w:t xml:space="preserve"> </w:t>
      </w:r>
      <w:r w:rsidR="00953AC0">
        <w:rPr>
          <w:noProof/>
        </w:rPr>
        <w:drawing>
          <wp:inline distT="0" distB="0" distL="0" distR="0" wp14:anchorId="64CEB35F" wp14:editId="68C421B2">
            <wp:extent cx="238095" cy="23809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095" cy="238095"/>
                    </a:xfrm>
                    <a:prstGeom prst="rect">
                      <a:avLst/>
                    </a:prstGeom>
                  </pic:spPr>
                </pic:pic>
              </a:graphicData>
            </a:graphic>
          </wp:inline>
        </w:drawing>
      </w:r>
      <w:r w:rsidR="00BA5E7B">
        <w:rPr>
          <w:rFonts w:hint="eastAsia"/>
        </w:rPr>
        <w:t>“创建”</w:t>
      </w:r>
      <w:r>
        <w:rPr>
          <w:rFonts w:hint="eastAsia"/>
        </w:rPr>
        <w:t>。</w:t>
      </w:r>
    </w:p>
    <w:p w14:paraId="54AA6F0A" w14:textId="5B7A4F98" w:rsidR="0023720F" w:rsidRDefault="0023720F" w:rsidP="00FE0C21">
      <w:pPr>
        <w:pStyle w:val="30"/>
      </w:pPr>
      <w:r>
        <w:rPr>
          <w:rFonts w:hint="eastAsia"/>
        </w:rPr>
        <w:t>单击</w:t>
      </w:r>
      <w:r w:rsidR="00953AC0">
        <w:rPr>
          <w:rFonts w:hint="eastAsia"/>
        </w:rPr>
        <w:t xml:space="preserve"> </w:t>
      </w:r>
      <w:r w:rsidR="00953AC0">
        <w:rPr>
          <w:noProof/>
        </w:rPr>
        <w:drawing>
          <wp:inline distT="0" distB="0" distL="0" distR="0" wp14:anchorId="259295CC" wp14:editId="03897BDE">
            <wp:extent cx="238095" cy="2190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8095" cy="219048"/>
                    </a:xfrm>
                    <a:prstGeom prst="rect">
                      <a:avLst/>
                    </a:prstGeom>
                  </pic:spPr>
                </pic:pic>
              </a:graphicData>
            </a:graphic>
          </wp:inline>
        </w:drawing>
      </w:r>
      <w:r w:rsidR="00BA5E7B">
        <w:rPr>
          <w:rFonts w:hint="eastAsia"/>
        </w:rPr>
        <w:t>“</w:t>
      </w:r>
      <w:r>
        <w:rPr>
          <w:rFonts w:hint="eastAsia"/>
        </w:rPr>
        <w:t>完成</w:t>
      </w:r>
      <w:r w:rsidR="00BA5E7B">
        <w:rPr>
          <w:rFonts w:hint="eastAsia"/>
        </w:rPr>
        <w:t>”</w:t>
      </w:r>
      <w:r>
        <w:rPr>
          <w:rFonts w:hint="eastAsia"/>
        </w:rPr>
        <w:t>。</w:t>
      </w:r>
    </w:p>
    <w:p w14:paraId="2972C832" w14:textId="77777777" w:rsidR="0023720F" w:rsidRPr="00BA5E7B" w:rsidRDefault="0023720F" w:rsidP="00BA5E7B">
      <w:pPr>
        <w:pStyle w:val="1e"/>
      </w:pPr>
      <w:r w:rsidRPr="00BA5E7B">
        <w:rPr>
          <w:rFonts w:hint="eastAsia"/>
        </w:rPr>
        <w:t>完成</w:t>
      </w:r>
      <w:r w:rsidRPr="00BA5E7B">
        <w:rPr>
          <w:rFonts w:hint="eastAsia"/>
        </w:rPr>
        <w:t>FusionStorage</w:t>
      </w:r>
      <w:r w:rsidRPr="00BA5E7B">
        <w:rPr>
          <w:rFonts w:hint="eastAsia"/>
        </w:rPr>
        <w:t>的</w:t>
      </w:r>
      <w:r w:rsidRPr="00BA5E7B">
        <w:t>配置。</w:t>
      </w:r>
    </w:p>
    <w:p w14:paraId="3376FFC8" w14:textId="45A945E6" w:rsidR="0023720F" w:rsidRPr="00FE0C21" w:rsidRDefault="00953AC0" w:rsidP="00FE0C21">
      <w:pPr>
        <w:pStyle w:val="4"/>
        <w:rPr>
          <w:rFonts w:hint="default"/>
        </w:rPr>
      </w:pPr>
      <w:r w:rsidRPr="00FE0C21">
        <w:rPr>
          <w:rFonts w:hint="default"/>
        </w:rPr>
        <w:t>添加</w:t>
      </w:r>
      <w:r w:rsidR="0023720F" w:rsidRPr="00FE0C21">
        <w:t>F</w:t>
      </w:r>
      <w:r w:rsidR="0023720F" w:rsidRPr="00FE0C21">
        <w:rPr>
          <w:rFonts w:hint="default"/>
        </w:rPr>
        <w:t>usionCompute</w:t>
      </w:r>
      <w:r w:rsidR="0023720F" w:rsidRPr="00FE0C21">
        <w:t>存储池</w:t>
      </w:r>
    </w:p>
    <w:p w14:paraId="773F586C" w14:textId="77777777" w:rsidR="0023720F" w:rsidRDefault="0023720F" w:rsidP="00FE0C21">
      <w:pPr>
        <w:pStyle w:val="30"/>
      </w:pPr>
      <w:r w:rsidRPr="005D0E92">
        <w:rPr>
          <w:rFonts w:hint="eastAsia"/>
        </w:rPr>
        <w:t>使用</w:t>
      </w:r>
      <w:r w:rsidRPr="005D0E92">
        <w:rPr>
          <w:rFonts w:hint="eastAsia"/>
        </w:rPr>
        <w:t>admin</w:t>
      </w:r>
      <w:r w:rsidRPr="005D0E92">
        <w:rPr>
          <w:rFonts w:hint="eastAsia"/>
        </w:rPr>
        <w:t>账户</w:t>
      </w:r>
      <w:r>
        <w:rPr>
          <w:rFonts w:hint="eastAsia"/>
        </w:rPr>
        <w:t>登录</w:t>
      </w:r>
      <w:r>
        <w:rPr>
          <w:rFonts w:hint="eastAsia"/>
        </w:rPr>
        <w:t xml:space="preserve">FusionSphere OpenStack </w:t>
      </w:r>
      <w:r>
        <w:rPr>
          <w:rFonts w:hint="eastAsia"/>
        </w:rPr>
        <w:t>环境</w:t>
      </w:r>
      <w:r>
        <w:t>中的</w:t>
      </w:r>
      <w:r>
        <w:rPr>
          <w:rFonts w:hint="eastAsia"/>
        </w:rPr>
        <w:t>FusionCompute</w:t>
      </w:r>
      <w:r>
        <w:rPr>
          <w:rFonts w:hint="eastAsia"/>
        </w:rPr>
        <w:t>。</w:t>
      </w:r>
    </w:p>
    <w:p w14:paraId="54300CFC" w14:textId="006623D1" w:rsidR="0023720F" w:rsidRDefault="0023720F" w:rsidP="00FE0C21">
      <w:pPr>
        <w:pStyle w:val="30"/>
      </w:pPr>
      <w:r>
        <w:rPr>
          <w:rFonts w:hint="eastAsia"/>
        </w:rPr>
        <w:t>在</w:t>
      </w:r>
      <w:r>
        <w:t>上方导航栏，单击</w:t>
      </w:r>
      <w:r w:rsidR="00953AC0">
        <w:rPr>
          <w:rFonts w:hint="eastAsia"/>
        </w:rPr>
        <w:t>“</w:t>
      </w:r>
      <w:r>
        <w:rPr>
          <w:rFonts w:hint="eastAsia"/>
        </w:rPr>
        <w:t>存储池</w:t>
      </w:r>
      <w:r w:rsidR="00953AC0">
        <w:rPr>
          <w:rFonts w:hint="eastAsia"/>
        </w:rPr>
        <w:t>——</w:t>
      </w:r>
      <w:r w:rsidR="00313D60">
        <w:rPr>
          <w:rFonts w:hint="eastAsia"/>
        </w:rPr>
        <w:t>站点</w:t>
      </w:r>
      <w:r w:rsidR="00313D60">
        <w:t>——</w:t>
      </w:r>
      <w:r w:rsidR="00953AC0">
        <w:rPr>
          <w:rFonts w:hint="eastAsia"/>
        </w:rPr>
        <w:t>存储</w:t>
      </w:r>
      <w:r w:rsidR="00953AC0">
        <w:t>资源</w:t>
      </w:r>
      <w:r w:rsidR="00953AC0">
        <w:rPr>
          <w:rFonts w:hint="eastAsia"/>
        </w:rPr>
        <w:t>”</w:t>
      </w:r>
      <w:r>
        <w:rPr>
          <w:rFonts w:hint="eastAsia"/>
        </w:rPr>
        <w:t>。</w:t>
      </w:r>
    </w:p>
    <w:p w14:paraId="2B8FBCFE" w14:textId="77777777" w:rsidR="0023720F" w:rsidRPr="00FE0C21" w:rsidRDefault="0023720F" w:rsidP="00FE0C21">
      <w:pPr>
        <w:pStyle w:val="1e"/>
      </w:pPr>
      <w:r w:rsidRPr="00FE0C21">
        <w:rPr>
          <w:rFonts w:hint="eastAsia"/>
        </w:rPr>
        <w:t>进入存储</w:t>
      </w:r>
      <w:r w:rsidRPr="00FE0C21">
        <w:t>资源界面。</w:t>
      </w:r>
    </w:p>
    <w:p w14:paraId="44523849" w14:textId="36EC80EE" w:rsidR="0023720F" w:rsidRDefault="0023720F" w:rsidP="00FE0C21">
      <w:pPr>
        <w:pStyle w:val="30"/>
      </w:pPr>
      <w:r>
        <w:rPr>
          <w:rFonts w:hint="eastAsia"/>
        </w:rPr>
        <w:t>单击</w:t>
      </w:r>
      <w:r w:rsidR="00953AC0">
        <w:rPr>
          <w:rFonts w:hint="eastAsia"/>
        </w:rPr>
        <w:t>“</w:t>
      </w:r>
      <w:r>
        <w:rPr>
          <w:rFonts w:hint="eastAsia"/>
        </w:rPr>
        <w:t>添加</w:t>
      </w:r>
      <w:r w:rsidR="00953AC0">
        <w:rPr>
          <w:rFonts w:hint="eastAsia"/>
        </w:rPr>
        <w:t>”</w:t>
      </w:r>
      <w:r>
        <w:rPr>
          <w:rFonts w:hint="eastAsia"/>
        </w:rPr>
        <w:t>。</w:t>
      </w:r>
    </w:p>
    <w:p w14:paraId="21462475" w14:textId="55C0082D" w:rsidR="0023720F" w:rsidRDefault="00313D60" w:rsidP="00FE0C21">
      <w:pPr>
        <w:pStyle w:val="1e"/>
      </w:pPr>
      <w:r>
        <w:rPr>
          <w:rFonts w:hint="eastAsia"/>
        </w:rPr>
        <w:t>进入</w:t>
      </w:r>
      <w:r w:rsidR="0023720F">
        <w:rPr>
          <w:rFonts w:hint="eastAsia"/>
        </w:rPr>
        <w:t>“添加</w:t>
      </w:r>
      <w:r w:rsidR="0023720F">
        <w:t>存储资源</w:t>
      </w:r>
      <w:r w:rsidR="0023720F">
        <w:rPr>
          <w:rFonts w:hint="eastAsia"/>
        </w:rPr>
        <w:t>”界面</w:t>
      </w:r>
      <w:r w:rsidR="0023720F">
        <w:t>。</w:t>
      </w:r>
    </w:p>
    <w:p w14:paraId="1AF1717A" w14:textId="77777777" w:rsidR="0023720F" w:rsidRPr="0006216E" w:rsidRDefault="0023720F" w:rsidP="00FE0C21">
      <w:pPr>
        <w:pStyle w:val="1e"/>
      </w:pPr>
      <w:r>
        <w:rPr>
          <w:noProof/>
        </w:rPr>
        <w:drawing>
          <wp:inline distT="0" distB="0" distL="0" distR="0" wp14:anchorId="00E93BD8" wp14:editId="32F98544">
            <wp:extent cx="5454000" cy="1795906"/>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54000" cy="1795906"/>
                    </a:xfrm>
                    <a:prstGeom prst="rect">
                      <a:avLst/>
                    </a:prstGeom>
                  </pic:spPr>
                </pic:pic>
              </a:graphicData>
            </a:graphic>
          </wp:inline>
        </w:drawing>
      </w:r>
    </w:p>
    <w:p w14:paraId="3B9B080C" w14:textId="67593944" w:rsidR="0023720F" w:rsidRDefault="00313D60" w:rsidP="00FE0C21">
      <w:pPr>
        <w:pStyle w:val="30"/>
      </w:pPr>
      <w:r>
        <w:rPr>
          <w:rFonts w:hint="eastAsia"/>
        </w:rPr>
        <w:t>“</w:t>
      </w:r>
      <w:r w:rsidR="0023720F">
        <w:rPr>
          <w:rFonts w:hint="eastAsia"/>
        </w:rPr>
        <w:t>存储</w:t>
      </w:r>
      <w:r w:rsidR="0023720F">
        <w:t>类型资源</w:t>
      </w:r>
      <w:r w:rsidR="0023720F">
        <w:rPr>
          <w:rFonts w:hint="eastAsia"/>
        </w:rPr>
        <w:t>”选择</w:t>
      </w:r>
      <w:r w:rsidR="0023720F">
        <w:t>最下方的</w:t>
      </w:r>
      <w:r w:rsidR="0023720F">
        <w:rPr>
          <w:rFonts w:hint="eastAsia"/>
        </w:rPr>
        <w:t>“</w:t>
      </w:r>
      <w:r w:rsidR="0023720F">
        <w:rPr>
          <w:rFonts w:hint="eastAsia"/>
        </w:rPr>
        <w:t>F</w:t>
      </w:r>
      <w:r w:rsidR="0023720F">
        <w:t>usionStorage</w:t>
      </w:r>
      <w:r w:rsidR="0023720F">
        <w:rPr>
          <w:rFonts w:hint="eastAsia"/>
        </w:rPr>
        <w:t>”。</w:t>
      </w:r>
    </w:p>
    <w:p w14:paraId="45908D13" w14:textId="77777777" w:rsidR="0023720F" w:rsidRPr="0006216E" w:rsidRDefault="0023720F" w:rsidP="00FE0C21">
      <w:pPr>
        <w:pStyle w:val="1e"/>
      </w:pPr>
      <w:r>
        <w:rPr>
          <w:noProof/>
        </w:rPr>
        <w:lastRenderedPageBreak/>
        <w:drawing>
          <wp:inline distT="0" distB="0" distL="0" distR="0" wp14:anchorId="1654A625" wp14:editId="52D51AAC">
            <wp:extent cx="5454000" cy="18937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54000" cy="1893750"/>
                    </a:xfrm>
                    <a:prstGeom prst="rect">
                      <a:avLst/>
                    </a:prstGeom>
                  </pic:spPr>
                </pic:pic>
              </a:graphicData>
            </a:graphic>
          </wp:inline>
        </w:drawing>
      </w:r>
    </w:p>
    <w:p w14:paraId="5580EE23" w14:textId="6AB46551" w:rsidR="0023720F" w:rsidRDefault="0023720F" w:rsidP="00FE0C21">
      <w:pPr>
        <w:pStyle w:val="30"/>
      </w:pPr>
      <w:r>
        <w:rPr>
          <w:rFonts w:hint="eastAsia"/>
        </w:rPr>
        <w:t>单击</w:t>
      </w:r>
      <w:r w:rsidR="00313D60">
        <w:rPr>
          <w:rFonts w:hint="eastAsia"/>
        </w:rPr>
        <w:t>“</w:t>
      </w:r>
      <w:r>
        <w:rPr>
          <w:rFonts w:hint="eastAsia"/>
        </w:rPr>
        <w:t>下一步</w:t>
      </w:r>
      <w:r w:rsidR="00313D60">
        <w:rPr>
          <w:rFonts w:hint="eastAsia"/>
        </w:rPr>
        <w:t>”</w:t>
      </w:r>
      <w:r>
        <w:rPr>
          <w:rFonts w:hint="eastAsia"/>
        </w:rPr>
        <w:t>。</w:t>
      </w:r>
    </w:p>
    <w:p w14:paraId="4E3CA58E" w14:textId="7E0C28E9" w:rsidR="0023720F" w:rsidRDefault="0023720F" w:rsidP="00FE0C21">
      <w:pPr>
        <w:pStyle w:val="1e"/>
      </w:pPr>
      <w:r>
        <w:rPr>
          <w:rFonts w:hint="eastAsia"/>
        </w:rPr>
        <w:t>进入</w:t>
      </w:r>
      <w:r w:rsidR="00313D60">
        <w:rPr>
          <w:rFonts w:hint="eastAsia"/>
        </w:rPr>
        <w:t>“</w:t>
      </w:r>
      <w:r>
        <w:rPr>
          <w:rFonts w:hint="eastAsia"/>
        </w:rPr>
        <w:t>基本</w:t>
      </w:r>
      <w:r>
        <w:t>信息</w:t>
      </w:r>
      <w:r w:rsidR="00313D60">
        <w:rPr>
          <w:rFonts w:hint="eastAsia"/>
        </w:rPr>
        <w:t>”</w:t>
      </w:r>
      <w:r>
        <w:rPr>
          <w:rFonts w:hint="eastAsia"/>
        </w:rPr>
        <w:t>界面</w:t>
      </w:r>
      <w:r>
        <w:t>。</w:t>
      </w:r>
    </w:p>
    <w:p w14:paraId="07A8278F" w14:textId="77777777" w:rsidR="0023720F" w:rsidRDefault="0023720F" w:rsidP="00FE0C21">
      <w:pPr>
        <w:pStyle w:val="30"/>
      </w:pPr>
      <w:r>
        <w:rPr>
          <w:rFonts w:hint="eastAsia"/>
        </w:rPr>
        <w:t>填写基本</w:t>
      </w:r>
      <w:r>
        <w:t>信息。</w:t>
      </w:r>
    </w:p>
    <w:p w14:paraId="59024CCC" w14:textId="0BABFEC4" w:rsidR="0023720F" w:rsidRDefault="0023720F" w:rsidP="00FE0C21">
      <w:pPr>
        <w:pStyle w:val="4a"/>
      </w:pPr>
      <w:r>
        <w:rPr>
          <w:rFonts w:hint="eastAsia"/>
        </w:rPr>
        <w:t>名称</w:t>
      </w:r>
      <w:r>
        <w:t>：</w:t>
      </w:r>
      <w:r>
        <w:rPr>
          <w:rFonts w:hint="eastAsia"/>
        </w:rPr>
        <w:t>存储</w:t>
      </w:r>
      <w:r>
        <w:t>资源的名称，如</w:t>
      </w:r>
      <w:r w:rsidR="00313D60">
        <w:rPr>
          <w:rFonts w:hint="eastAsia"/>
        </w:rPr>
        <w:t>“</w:t>
      </w:r>
      <w:r>
        <w:t>FusionStorageDC</w:t>
      </w:r>
      <w:r w:rsidR="00313D60">
        <w:rPr>
          <w:rFonts w:hint="eastAsia"/>
        </w:rPr>
        <w:t>”</w:t>
      </w:r>
      <w:r w:rsidR="00FE0C21">
        <w:rPr>
          <w:rFonts w:hint="eastAsia"/>
        </w:rPr>
        <w:t>。</w:t>
      </w:r>
    </w:p>
    <w:p w14:paraId="4849229F" w14:textId="76FC249E" w:rsidR="0023720F" w:rsidRPr="00B60487" w:rsidRDefault="0023720F" w:rsidP="00FE0C21">
      <w:pPr>
        <w:pStyle w:val="4a"/>
      </w:pPr>
      <w:r>
        <w:rPr>
          <w:rFonts w:hint="eastAsia"/>
        </w:rPr>
        <w:t>管理</w:t>
      </w:r>
      <w:r>
        <w:rPr>
          <w:rFonts w:hint="eastAsia"/>
        </w:rPr>
        <w:t>IP</w:t>
      </w:r>
      <w:r>
        <w:rPr>
          <w:rFonts w:hint="eastAsia"/>
        </w:rPr>
        <w:t>：</w:t>
      </w:r>
      <w:r>
        <w:t>即登录到</w:t>
      </w:r>
      <w:r>
        <w:rPr>
          <w:rFonts w:hint="eastAsia"/>
        </w:rPr>
        <w:t xml:space="preserve">FusionStorage </w:t>
      </w:r>
      <w:r>
        <w:t xml:space="preserve">Block </w:t>
      </w:r>
      <w:r>
        <w:rPr>
          <w:rFonts w:hint="eastAsia"/>
        </w:rPr>
        <w:t>界面</w:t>
      </w:r>
      <w:r>
        <w:t>的</w:t>
      </w:r>
      <w:r>
        <w:rPr>
          <w:rFonts w:hint="eastAsia"/>
        </w:rPr>
        <w:t>IP</w:t>
      </w:r>
      <w:r>
        <w:rPr>
          <w:rFonts w:hint="eastAsia"/>
        </w:rPr>
        <w:t>地址</w:t>
      </w:r>
      <w:r>
        <w:t>。可在</w:t>
      </w:r>
      <w:r w:rsidR="00313D60">
        <w:rPr>
          <w:rFonts w:hint="eastAsia"/>
        </w:rPr>
        <w:t>“</w:t>
      </w:r>
      <w:r>
        <w:t>FusionSphere OpenStack——</w:t>
      </w:r>
      <w:r>
        <w:t>云化服务</w:t>
      </w:r>
      <w:r>
        <w:t>——FusionStorage</w:t>
      </w:r>
      <w:r w:rsidR="00313D60">
        <w:rPr>
          <w:rFonts w:hint="eastAsia"/>
        </w:rPr>
        <w:t>”</w:t>
      </w:r>
      <w:r>
        <w:rPr>
          <w:rFonts w:hint="eastAsia"/>
        </w:rPr>
        <w:t>中</w:t>
      </w:r>
      <w:r>
        <w:t>查看</w:t>
      </w:r>
      <w:r w:rsidR="00FE0C21">
        <w:rPr>
          <w:rFonts w:hint="eastAsia"/>
        </w:rPr>
        <w:t>。</w:t>
      </w:r>
    </w:p>
    <w:p w14:paraId="38C218E9" w14:textId="3EF15CEF" w:rsidR="0023720F" w:rsidRDefault="0023720F" w:rsidP="00FE0C21">
      <w:pPr>
        <w:pStyle w:val="30"/>
      </w:pPr>
      <w:r>
        <w:rPr>
          <w:rFonts w:hint="eastAsia"/>
        </w:rPr>
        <w:t>单击</w:t>
      </w:r>
      <w:r w:rsidR="00313D60">
        <w:rPr>
          <w:rFonts w:hint="eastAsia"/>
        </w:rPr>
        <w:t>“</w:t>
      </w:r>
      <w:r>
        <w:rPr>
          <w:rFonts w:hint="eastAsia"/>
        </w:rPr>
        <w:t>完成</w:t>
      </w:r>
      <w:r w:rsidR="00313D60">
        <w:rPr>
          <w:rFonts w:hint="eastAsia"/>
        </w:rPr>
        <w:t>”</w:t>
      </w:r>
      <w:r>
        <w:rPr>
          <w:rFonts w:hint="eastAsia"/>
        </w:rPr>
        <w:t>。</w:t>
      </w:r>
    </w:p>
    <w:p w14:paraId="094272BF" w14:textId="77777777" w:rsidR="0023720F" w:rsidRDefault="0023720F" w:rsidP="00FE0C21">
      <w:pPr>
        <w:pStyle w:val="1e"/>
      </w:pPr>
      <w:r>
        <w:rPr>
          <w:rFonts w:hint="eastAsia"/>
        </w:rPr>
        <w:t>完成</w:t>
      </w:r>
      <w:r>
        <w:t>存储资源的添加。</w:t>
      </w:r>
    </w:p>
    <w:p w14:paraId="5538C388" w14:textId="784965F1" w:rsidR="0023720F" w:rsidRDefault="0023720F" w:rsidP="00FE0C21">
      <w:pPr>
        <w:pStyle w:val="30"/>
      </w:pPr>
      <w:r>
        <w:rPr>
          <w:rFonts w:hint="eastAsia"/>
        </w:rPr>
        <w:t>在</w:t>
      </w:r>
      <w:r>
        <w:t>添加好的</w:t>
      </w:r>
      <w:r>
        <w:rPr>
          <w:rFonts w:hint="eastAsia"/>
        </w:rPr>
        <w:t xml:space="preserve">FusionStorage </w:t>
      </w:r>
      <w:r>
        <w:rPr>
          <w:rFonts w:hint="eastAsia"/>
        </w:rPr>
        <w:t>存储</w:t>
      </w:r>
      <w:r>
        <w:t>资源所在行，单击</w:t>
      </w:r>
      <w:r w:rsidR="00313D60">
        <w:rPr>
          <w:rFonts w:hint="eastAsia"/>
        </w:rPr>
        <w:t>“</w:t>
      </w:r>
      <w:r>
        <w:rPr>
          <w:rFonts w:hint="eastAsia"/>
        </w:rPr>
        <w:t>更多</w:t>
      </w:r>
      <w:r>
        <w:t>——</w:t>
      </w:r>
      <w:r>
        <w:t>关联主机</w:t>
      </w:r>
      <w:r w:rsidR="00313D60">
        <w:rPr>
          <w:rFonts w:hint="eastAsia"/>
        </w:rPr>
        <w:t>”</w:t>
      </w:r>
      <w:r w:rsidR="00313D60">
        <w:t>。</w:t>
      </w:r>
    </w:p>
    <w:p w14:paraId="7DB21072" w14:textId="721090DF" w:rsidR="0023720F" w:rsidRDefault="0023720F" w:rsidP="00FE0C21">
      <w:pPr>
        <w:pStyle w:val="1e"/>
      </w:pPr>
      <w:r>
        <w:rPr>
          <w:rFonts w:hint="eastAsia"/>
        </w:rPr>
        <w:t>弹出</w:t>
      </w:r>
      <w:r w:rsidR="00313D60">
        <w:rPr>
          <w:rFonts w:hint="eastAsia"/>
        </w:rPr>
        <w:t>“</w:t>
      </w:r>
      <w:r>
        <w:rPr>
          <w:rFonts w:hint="eastAsia"/>
        </w:rPr>
        <w:t>关联主机</w:t>
      </w:r>
      <w:r w:rsidR="00313D60">
        <w:rPr>
          <w:rFonts w:hint="eastAsia"/>
        </w:rPr>
        <w:t>”</w:t>
      </w:r>
      <w:r>
        <w:rPr>
          <w:rFonts w:hint="eastAsia"/>
        </w:rPr>
        <w:t>对话框</w:t>
      </w:r>
      <w:r>
        <w:t>。</w:t>
      </w:r>
    </w:p>
    <w:p w14:paraId="332DCFAA" w14:textId="3FC46831" w:rsidR="0023720F" w:rsidRDefault="003433DD" w:rsidP="003433DD">
      <w:pPr>
        <w:pStyle w:val="1e"/>
      </w:pPr>
      <w:r w:rsidRPr="003433DD">
        <w:rPr>
          <w:noProof/>
        </w:rPr>
        <w:drawing>
          <wp:inline distT="0" distB="0" distL="0" distR="0" wp14:anchorId="6F5454D7" wp14:editId="3D11B311">
            <wp:extent cx="5454000" cy="1537510"/>
            <wp:effectExtent l="0" t="0" r="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54000" cy="1537510"/>
                    </a:xfrm>
                    <a:prstGeom prst="rect">
                      <a:avLst/>
                    </a:prstGeom>
                  </pic:spPr>
                </pic:pic>
              </a:graphicData>
            </a:graphic>
          </wp:inline>
        </w:drawing>
      </w:r>
      <w:r>
        <w:rPr>
          <w:noProof/>
        </w:rPr>
        <w:t xml:space="preserve"> </w:t>
      </w:r>
    </w:p>
    <w:p w14:paraId="7F84761C" w14:textId="16B7EF14" w:rsidR="0023720F" w:rsidRDefault="0023720F" w:rsidP="00FE0C21">
      <w:pPr>
        <w:pStyle w:val="30"/>
      </w:pPr>
      <w:r>
        <w:rPr>
          <w:rFonts w:hint="eastAsia"/>
        </w:rPr>
        <w:t>勾选</w:t>
      </w:r>
      <w:r>
        <w:t>所有的主机</w:t>
      </w:r>
      <w:r>
        <w:rPr>
          <w:rFonts w:hint="eastAsia"/>
        </w:rPr>
        <w:t>，</w:t>
      </w:r>
      <w:r>
        <w:t>并单击</w:t>
      </w:r>
      <w:r w:rsidR="00313D60">
        <w:rPr>
          <w:rFonts w:hint="eastAsia"/>
        </w:rPr>
        <w:t>“</w:t>
      </w:r>
      <w:r>
        <w:rPr>
          <w:rFonts w:hint="eastAsia"/>
        </w:rPr>
        <w:t>确定</w:t>
      </w:r>
      <w:r w:rsidR="00313D60">
        <w:rPr>
          <w:rFonts w:hint="eastAsia"/>
        </w:rPr>
        <w:t>”</w:t>
      </w:r>
      <w:r>
        <w:rPr>
          <w:rFonts w:hint="eastAsia"/>
        </w:rPr>
        <w:t>。</w:t>
      </w:r>
    </w:p>
    <w:p w14:paraId="17B409B5" w14:textId="77777777" w:rsidR="0023720F" w:rsidRPr="00550A38" w:rsidRDefault="0023720F" w:rsidP="00FE0C21">
      <w:pPr>
        <w:pStyle w:val="1e"/>
      </w:pPr>
      <w:r>
        <w:rPr>
          <w:rFonts w:hint="eastAsia"/>
        </w:rPr>
        <w:t>完成主机</w:t>
      </w:r>
      <w:r>
        <w:t>的关联。</w:t>
      </w:r>
    </w:p>
    <w:p w14:paraId="237737B9" w14:textId="6E976C3B" w:rsidR="0023720F" w:rsidRDefault="0023720F" w:rsidP="00313D60">
      <w:pPr>
        <w:pStyle w:val="30"/>
      </w:pPr>
      <w:r>
        <w:rPr>
          <w:rFonts w:hint="eastAsia"/>
        </w:rPr>
        <w:t>在上方</w:t>
      </w:r>
      <w:r>
        <w:t>导航栏选择</w:t>
      </w:r>
      <w:r w:rsidR="00313D60">
        <w:rPr>
          <w:rFonts w:hint="eastAsia"/>
        </w:rPr>
        <w:t>“</w:t>
      </w:r>
      <w:r>
        <w:rPr>
          <w:rFonts w:hint="eastAsia"/>
        </w:rPr>
        <w:t>存储池</w:t>
      </w:r>
      <w:r>
        <w:t>——</w:t>
      </w:r>
      <w:r>
        <w:rPr>
          <w:rFonts w:hint="eastAsia"/>
        </w:rPr>
        <w:t>存储</w:t>
      </w:r>
      <w:r>
        <w:t>设备</w:t>
      </w:r>
      <w:r w:rsidR="00313D60">
        <w:rPr>
          <w:rFonts w:hint="eastAsia"/>
        </w:rPr>
        <w:t>”，</w:t>
      </w:r>
      <w:r>
        <w:rPr>
          <w:rFonts w:hint="eastAsia"/>
        </w:rPr>
        <w:t>单击</w:t>
      </w:r>
      <w:r w:rsidR="00313D60">
        <w:rPr>
          <w:rFonts w:hint="eastAsia"/>
        </w:rPr>
        <w:t>“</w:t>
      </w:r>
      <w:r>
        <w:rPr>
          <w:rFonts w:hint="eastAsia"/>
        </w:rPr>
        <w:t>扫描</w:t>
      </w:r>
      <w:r w:rsidR="00313D60">
        <w:rPr>
          <w:rFonts w:hint="eastAsia"/>
        </w:rPr>
        <w:t>”</w:t>
      </w:r>
      <w:r>
        <w:rPr>
          <w:rFonts w:hint="eastAsia"/>
        </w:rPr>
        <w:t>。</w:t>
      </w:r>
    </w:p>
    <w:p w14:paraId="2FA17F5D" w14:textId="77777777" w:rsidR="0023720F" w:rsidRDefault="0023720F" w:rsidP="00FE0C21">
      <w:pPr>
        <w:pStyle w:val="1e"/>
      </w:pPr>
      <w:r>
        <w:rPr>
          <w:rFonts w:hint="eastAsia"/>
        </w:rPr>
        <w:t>弹出对话框</w:t>
      </w:r>
      <w:r>
        <w:t>。</w:t>
      </w:r>
    </w:p>
    <w:p w14:paraId="619FCD61" w14:textId="77777777" w:rsidR="0023720F" w:rsidRPr="00550A38" w:rsidRDefault="0023720F" w:rsidP="00FE0C21">
      <w:pPr>
        <w:pStyle w:val="1e"/>
      </w:pPr>
      <w:r>
        <w:rPr>
          <w:noProof/>
        </w:rPr>
        <w:lastRenderedPageBreak/>
        <w:drawing>
          <wp:inline distT="0" distB="0" distL="0" distR="0" wp14:anchorId="08954036" wp14:editId="60CD1A4D">
            <wp:extent cx="3866667" cy="1742857"/>
            <wp:effectExtent l="0" t="0" r="63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6667" cy="1742857"/>
                    </a:xfrm>
                    <a:prstGeom prst="rect">
                      <a:avLst/>
                    </a:prstGeom>
                  </pic:spPr>
                </pic:pic>
              </a:graphicData>
            </a:graphic>
          </wp:inline>
        </w:drawing>
      </w:r>
    </w:p>
    <w:p w14:paraId="4A96DDBA" w14:textId="77777777" w:rsidR="0023720F" w:rsidRDefault="0023720F" w:rsidP="00FE0C21">
      <w:pPr>
        <w:pStyle w:val="30"/>
      </w:pPr>
      <w:r>
        <w:rPr>
          <w:rFonts w:hint="eastAsia"/>
        </w:rPr>
        <w:t>选择集群</w:t>
      </w:r>
      <w:r>
        <w:t>中的所有主机进行扫描。</w:t>
      </w:r>
    </w:p>
    <w:p w14:paraId="18C4FA18" w14:textId="77777777" w:rsidR="0023720F" w:rsidRPr="00550A38" w:rsidRDefault="0023720F" w:rsidP="00FE0C21">
      <w:pPr>
        <w:pStyle w:val="1e"/>
      </w:pPr>
      <w:r>
        <w:rPr>
          <w:noProof/>
        </w:rPr>
        <w:drawing>
          <wp:inline distT="0" distB="0" distL="0" distR="0" wp14:anchorId="3776EF23" wp14:editId="755F4721">
            <wp:extent cx="5454000" cy="4622013"/>
            <wp:effectExtent l="0" t="0" r="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54000" cy="4622013"/>
                    </a:xfrm>
                    <a:prstGeom prst="rect">
                      <a:avLst/>
                    </a:prstGeom>
                  </pic:spPr>
                </pic:pic>
              </a:graphicData>
            </a:graphic>
          </wp:inline>
        </w:drawing>
      </w:r>
    </w:p>
    <w:p w14:paraId="57BB362C" w14:textId="77777777" w:rsidR="0023720F" w:rsidRDefault="0023720F" w:rsidP="00313421">
      <w:pPr>
        <w:pStyle w:val="1e"/>
      </w:pPr>
      <w:r>
        <w:rPr>
          <w:rFonts w:hint="eastAsia"/>
        </w:rPr>
        <w:t>成功</w:t>
      </w:r>
      <w:r>
        <w:t>提交扫描数据存储任务。</w:t>
      </w:r>
    </w:p>
    <w:p w14:paraId="441A0C74" w14:textId="26F93365" w:rsidR="0023720F" w:rsidRDefault="0023720F" w:rsidP="00FE0C21">
      <w:pPr>
        <w:pStyle w:val="30"/>
      </w:pPr>
      <w:r>
        <w:rPr>
          <w:rFonts w:hint="eastAsia"/>
        </w:rPr>
        <w:t>在</w:t>
      </w:r>
      <w:r>
        <w:t>右侧任务栏显示</w:t>
      </w:r>
      <w:r>
        <w:rPr>
          <w:rFonts w:hint="eastAsia"/>
        </w:rPr>
        <w:t>“扫描存储</w:t>
      </w:r>
      <w:r>
        <w:t>设备</w:t>
      </w:r>
      <w:r>
        <w:rPr>
          <w:rFonts w:hint="eastAsia"/>
        </w:rPr>
        <w:t>”任务</w:t>
      </w:r>
      <w:r>
        <w:t>完成后，单击</w:t>
      </w:r>
      <w:r w:rsidR="0072740F">
        <w:rPr>
          <w:rFonts w:hint="eastAsia"/>
        </w:rPr>
        <w:t>“</w:t>
      </w:r>
      <w:r>
        <w:rPr>
          <w:rFonts w:hint="eastAsia"/>
        </w:rPr>
        <w:t>数据</w:t>
      </w:r>
      <w:r>
        <w:t>存储</w:t>
      </w:r>
      <w:r w:rsidR="0072740F">
        <w:rPr>
          <w:rFonts w:hint="eastAsia"/>
        </w:rPr>
        <w:t>”</w:t>
      </w:r>
      <w:r>
        <w:rPr>
          <w:rFonts w:hint="eastAsia"/>
        </w:rPr>
        <w:t>。</w:t>
      </w:r>
    </w:p>
    <w:p w14:paraId="17062377" w14:textId="3E588ECB" w:rsidR="0023720F" w:rsidRDefault="0023720F" w:rsidP="00FE0C21">
      <w:pPr>
        <w:pStyle w:val="30"/>
      </w:pPr>
      <w:r>
        <w:rPr>
          <w:rFonts w:hint="eastAsia"/>
        </w:rPr>
        <w:t>在</w:t>
      </w:r>
      <w:r>
        <w:t>数据存储界面，单击</w:t>
      </w:r>
      <w:r w:rsidR="0072740F">
        <w:rPr>
          <w:rFonts w:hint="eastAsia"/>
        </w:rPr>
        <w:t>“</w:t>
      </w:r>
      <w:r>
        <w:rPr>
          <w:rFonts w:hint="eastAsia"/>
        </w:rPr>
        <w:t>虚拟化</w:t>
      </w:r>
      <w:r>
        <w:rPr>
          <w:rFonts w:hint="eastAsia"/>
        </w:rPr>
        <w:t>SAN</w:t>
      </w:r>
      <w:r>
        <w:rPr>
          <w:rFonts w:hint="eastAsia"/>
        </w:rPr>
        <w:t>存储</w:t>
      </w:r>
      <w:r>
        <w:t>平面配置</w:t>
      </w:r>
      <w:r w:rsidR="0072740F">
        <w:rPr>
          <w:rFonts w:hint="eastAsia"/>
        </w:rPr>
        <w:t>”</w:t>
      </w:r>
      <w:r>
        <w:rPr>
          <w:rFonts w:hint="eastAsia"/>
        </w:rPr>
        <w:t>。</w:t>
      </w:r>
    </w:p>
    <w:p w14:paraId="618B4998" w14:textId="77777777" w:rsidR="0023720F" w:rsidRDefault="0023720F" w:rsidP="00FE0C21">
      <w:pPr>
        <w:pStyle w:val="1e"/>
      </w:pPr>
      <w:r>
        <w:rPr>
          <w:rFonts w:hint="eastAsia"/>
        </w:rPr>
        <w:t>弹出</w:t>
      </w:r>
      <w:r>
        <w:t>对话框。</w:t>
      </w:r>
    </w:p>
    <w:p w14:paraId="3793435B" w14:textId="77777777" w:rsidR="0023720F" w:rsidRDefault="0023720F" w:rsidP="00FE0C21">
      <w:pPr>
        <w:pStyle w:val="1e"/>
      </w:pPr>
      <w:r>
        <w:rPr>
          <w:noProof/>
        </w:rPr>
        <w:lastRenderedPageBreak/>
        <w:drawing>
          <wp:inline distT="0" distB="0" distL="0" distR="0" wp14:anchorId="1ABBE83C" wp14:editId="35C8FCF2">
            <wp:extent cx="4733333" cy="1123810"/>
            <wp:effectExtent l="0" t="0" r="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3333" cy="1123810"/>
                    </a:xfrm>
                    <a:prstGeom prst="rect">
                      <a:avLst/>
                    </a:prstGeom>
                  </pic:spPr>
                </pic:pic>
              </a:graphicData>
            </a:graphic>
          </wp:inline>
        </w:drawing>
      </w:r>
    </w:p>
    <w:p w14:paraId="278BCC8E" w14:textId="77777777" w:rsidR="0023720F" w:rsidRPr="00E31B9F" w:rsidRDefault="0023720F" w:rsidP="00FE0C21">
      <w:pPr>
        <w:pStyle w:val="1e"/>
      </w:pPr>
      <w:r>
        <w:rPr>
          <w:noProof/>
        </w:rPr>
        <w:drawing>
          <wp:inline distT="0" distB="0" distL="0" distR="0" wp14:anchorId="7A9C9DC3" wp14:editId="0E9FE1F0">
            <wp:extent cx="5454000" cy="2294594"/>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4000" cy="2294594"/>
                    </a:xfrm>
                    <a:prstGeom prst="rect">
                      <a:avLst/>
                    </a:prstGeom>
                  </pic:spPr>
                </pic:pic>
              </a:graphicData>
            </a:graphic>
          </wp:inline>
        </w:drawing>
      </w:r>
    </w:p>
    <w:p w14:paraId="39333CE7" w14:textId="43D5D034" w:rsidR="0023720F" w:rsidRDefault="0023720F" w:rsidP="00FE0C21">
      <w:pPr>
        <w:pStyle w:val="30"/>
      </w:pPr>
      <w:r>
        <w:rPr>
          <w:rFonts w:hint="eastAsia"/>
        </w:rPr>
        <w:t>单击“关闭”并</w:t>
      </w:r>
      <w:r w:rsidR="0072740F">
        <w:rPr>
          <w:rFonts w:hint="eastAsia"/>
        </w:rPr>
        <w:t>“</w:t>
      </w:r>
      <w:r>
        <w:rPr>
          <w:rFonts w:hint="eastAsia"/>
        </w:rPr>
        <w:t>确定</w:t>
      </w:r>
      <w:r w:rsidR="0072740F">
        <w:rPr>
          <w:rFonts w:hint="eastAsia"/>
        </w:rPr>
        <w:t>”</w:t>
      </w:r>
      <w:r>
        <w:rPr>
          <w:rFonts w:hint="eastAsia"/>
        </w:rPr>
        <w:t>，</w:t>
      </w:r>
      <w:r>
        <w:t>关闭</w:t>
      </w:r>
      <w:r>
        <w:rPr>
          <w:rFonts w:hint="eastAsia"/>
        </w:rPr>
        <w:t>虚拟化</w:t>
      </w:r>
      <w:r>
        <w:rPr>
          <w:rFonts w:hint="eastAsia"/>
        </w:rPr>
        <w:t>SAN</w:t>
      </w:r>
      <w:r>
        <w:rPr>
          <w:rFonts w:hint="eastAsia"/>
        </w:rPr>
        <w:t>存储</w:t>
      </w:r>
      <w:r>
        <w:t>平面。</w:t>
      </w:r>
    </w:p>
    <w:p w14:paraId="7DB4312C" w14:textId="0F8A37C7" w:rsidR="0023720F" w:rsidRDefault="0023720F" w:rsidP="00FE0C21">
      <w:pPr>
        <w:pStyle w:val="30"/>
      </w:pPr>
      <w:r>
        <w:rPr>
          <w:rFonts w:hint="eastAsia"/>
        </w:rPr>
        <w:t>单击</w:t>
      </w:r>
      <w:r w:rsidR="0072740F">
        <w:rPr>
          <w:rFonts w:hint="eastAsia"/>
        </w:rPr>
        <w:t>“</w:t>
      </w:r>
      <w:r>
        <w:rPr>
          <w:rFonts w:hint="eastAsia"/>
        </w:rPr>
        <w:t>添加</w:t>
      </w:r>
      <w:r w:rsidR="0072740F">
        <w:rPr>
          <w:rFonts w:hint="eastAsia"/>
        </w:rPr>
        <w:t>”</w:t>
      </w:r>
      <w:r>
        <w:rPr>
          <w:rFonts w:hint="eastAsia"/>
        </w:rPr>
        <w:t>。</w:t>
      </w:r>
    </w:p>
    <w:p w14:paraId="04CF5B3A" w14:textId="77777777" w:rsidR="0023720F" w:rsidRPr="00E31B9F" w:rsidRDefault="0023720F" w:rsidP="00FE0C21">
      <w:pPr>
        <w:pStyle w:val="1e"/>
      </w:pPr>
      <w:r>
        <w:rPr>
          <w:rFonts w:hint="eastAsia"/>
        </w:rPr>
        <w:t>跳转</w:t>
      </w:r>
      <w:r>
        <w:t>到</w:t>
      </w:r>
      <w:r>
        <w:rPr>
          <w:rFonts w:hint="eastAsia"/>
        </w:rPr>
        <w:t>“添加</w:t>
      </w:r>
      <w:r>
        <w:t>数据存储</w:t>
      </w:r>
      <w:r>
        <w:rPr>
          <w:rFonts w:hint="eastAsia"/>
        </w:rPr>
        <w:t>”界面</w:t>
      </w:r>
      <w:r>
        <w:t>。</w:t>
      </w:r>
    </w:p>
    <w:p w14:paraId="21EB6576" w14:textId="77777777" w:rsidR="0023720F" w:rsidRDefault="0023720F" w:rsidP="00FE0C21">
      <w:pPr>
        <w:pStyle w:val="30"/>
      </w:pPr>
      <w:r>
        <w:rPr>
          <w:rFonts w:hint="eastAsia"/>
        </w:rPr>
        <w:t>选择</w:t>
      </w:r>
      <w:r>
        <w:t>相关选项。</w:t>
      </w:r>
    </w:p>
    <w:p w14:paraId="5EA02BD8" w14:textId="64AA6EC0" w:rsidR="0023720F" w:rsidRDefault="0023720F" w:rsidP="00FE0C21">
      <w:pPr>
        <w:pStyle w:val="4a"/>
      </w:pPr>
      <w:r>
        <w:rPr>
          <w:rFonts w:hint="eastAsia"/>
        </w:rPr>
        <w:t>选择</w:t>
      </w:r>
      <w:r w:rsidR="0072740F">
        <w:rPr>
          <w:rFonts w:hint="eastAsia"/>
        </w:rPr>
        <w:t>“</w:t>
      </w:r>
      <w:r>
        <w:rPr>
          <w:rFonts w:hint="eastAsia"/>
        </w:rPr>
        <w:t>存储资源</w:t>
      </w:r>
      <w:r>
        <w:t>类型</w:t>
      </w:r>
      <w:r w:rsidR="0072740F">
        <w:rPr>
          <w:rFonts w:hint="eastAsia"/>
        </w:rPr>
        <w:t>”</w:t>
      </w:r>
      <w:r>
        <w:rPr>
          <w:rFonts w:hint="eastAsia"/>
        </w:rPr>
        <w:t>为</w:t>
      </w:r>
      <w:r w:rsidRPr="0072740F">
        <w:rPr>
          <w:rFonts w:hint="eastAsia"/>
          <w:b/>
        </w:rPr>
        <w:t>FusionStorage</w:t>
      </w:r>
      <w:r w:rsidR="00FE0C21">
        <w:rPr>
          <w:rFonts w:hint="eastAsia"/>
        </w:rPr>
        <w:t>。</w:t>
      </w:r>
    </w:p>
    <w:p w14:paraId="41BEDE5A" w14:textId="2C724D1B" w:rsidR="0023720F" w:rsidRDefault="0023720F" w:rsidP="00FE0C21">
      <w:pPr>
        <w:pStyle w:val="4a"/>
      </w:pPr>
      <w:r>
        <w:rPr>
          <w:rFonts w:hint="eastAsia"/>
        </w:rPr>
        <w:t>存储</w:t>
      </w:r>
      <w:r>
        <w:t>资源</w:t>
      </w:r>
      <w:proofErr w:type="gramStart"/>
      <w:r>
        <w:t>为</w:t>
      </w:r>
      <w:r>
        <w:rPr>
          <w:rFonts w:hint="eastAsia"/>
        </w:rPr>
        <w:t>之前</w:t>
      </w:r>
      <w:proofErr w:type="gramEnd"/>
      <w:r>
        <w:t>添加过的</w:t>
      </w:r>
      <w:r w:rsidR="0072740F">
        <w:rPr>
          <w:rFonts w:hint="eastAsia"/>
        </w:rPr>
        <w:t>“</w:t>
      </w:r>
      <w:r w:rsidRPr="0072740F">
        <w:rPr>
          <w:b/>
        </w:rPr>
        <w:t>FusionStorageDC</w:t>
      </w:r>
      <w:r w:rsidR="0072740F">
        <w:rPr>
          <w:rFonts w:hint="eastAsia"/>
        </w:rPr>
        <w:t>”</w:t>
      </w:r>
      <w:r w:rsidR="00FE0C21">
        <w:rPr>
          <w:rFonts w:hint="eastAsia"/>
        </w:rPr>
        <w:t>。</w:t>
      </w:r>
    </w:p>
    <w:p w14:paraId="5264F737" w14:textId="331B8BBE" w:rsidR="0023720F" w:rsidRDefault="0023720F" w:rsidP="00FE0C21">
      <w:pPr>
        <w:pStyle w:val="4a"/>
      </w:pPr>
      <w:r>
        <w:rPr>
          <w:rFonts w:hint="eastAsia"/>
        </w:rPr>
        <w:t>存储</w:t>
      </w:r>
      <w:r>
        <w:t>设备为扫描出的</w:t>
      </w:r>
      <w:r w:rsidR="0072740F">
        <w:rPr>
          <w:rFonts w:hint="eastAsia"/>
        </w:rPr>
        <w:t>“</w:t>
      </w:r>
      <w:r w:rsidRPr="0072740F">
        <w:rPr>
          <w:b/>
        </w:rPr>
        <w:t>FusionStorage_0</w:t>
      </w:r>
      <w:r w:rsidR="0072740F" w:rsidRPr="0072740F">
        <w:rPr>
          <w:rFonts w:hint="eastAsia"/>
        </w:rPr>
        <w:t>”</w:t>
      </w:r>
      <w:r w:rsidR="00FE0C21">
        <w:rPr>
          <w:rFonts w:hint="eastAsia"/>
        </w:rPr>
        <w:t>。</w:t>
      </w:r>
    </w:p>
    <w:p w14:paraId="066CCEA1" w14:textId="77777777" w:rsidR="0023720F" w:rsidRPr="00E31B9F" w:rsidRDefault="0023720F" w:rsidP="00FE0C21">
      <w:pPr>
        <w:pStyle w:val="1e"/>
      </w:pPr>
      <w:r>
        <w:rPr>
          <w:noProof/>
        </w:rPr>
        <w:lastRenderedPageBreak/>
        <w:drawing>
          <wp:inline distT="0" distB="0" distL="0" distR="0" wp14:anchorId="4426240E" wp14:editId="0641F3AC">
            <wp:extent cx="4429407" cy="3951605"/>
            <wp:effectExtent l="0" t="0" r="952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38624" cy="3959827"/>
                    </a:xfrm>
                    <a:prstGeom prst="rect">
                      <a:avLst/>
                    </a:prstGeom>
                  </pic:spPr>
                </pic:pic>
              </a:graphicData>
            </a:graphic>
          </wp:inline>
        </w:drawing>
      </w:r>
    </w:p>
    <w:p w14:paraId="173F9B35" w14:textId="3C7EC21B" w:rsidR="0023720F" w:rsidRDefault="0023720F" w:rsidP="00FE0C21">
      <w:pPr>
        <w:pStyle w:val="30"/>
      </w:pPr>
      <w:r>
        <w:rPr>
          <w:rFonts w:hint="eastAsia"/>
        </w:rPr>
        <w:t>单击</w:t>
      </w:r>
      <w:r w:rsidR="0072740F">
        <w:rPr>
          <w:rFonts w:hint="eastAsia"/>
        </w:rPr>
        <w:t>“</w:t>
      </w:r>
      <w:r>
        <w:rPr>
          <w:rFonts w:hint="eastAsia"/>
        </w:rPr>
        <w:t>下一步</w:t>
      </w:r>
      <w:r w:rsidR="0072740F">
        <w:rPr>
          <w:rFonts w:hint="eastAsia"/>
        </w:rPr>
        <w:t>”</w:t>
      </w:r>
      <w:r>
        <w:rPr>
          <w:rFonts w:hint="eastAsia"/>
        </w:rPr>
        <w:t>。</w:t>
      </w:r>
    </w:p>
    <w:p w14:paraId="7E31F3E0" w14:textId="29E3D96C" w:rsidR="0023720F" w:rsidRDefault="0023720F" w:rsidP="00FE0C21">
      <w:pPr>
        <w:pStyle w:val="1e"/>
      </w:pPr>
      <w:r>
        <w:rPr>
          <w:rFonts w:hint="eastAsia"/>
        </w:rPr>
        <w:t>进入</w:t>
      </w:r>
      <w:r w:rsidR="0072740F">
        <w:rPr>
          <w:rFonts w:hint="eastAsia"/>
        </w:rPr>
        <w:t>“</w:t>
      </w:r>
      <w:r>
        <w:rPr>
          <w:rFonts w:hint="eastAsia"/>
        </w:rPr>
        <w:t>基本</w:t>
      </w:r>
      <w:r>
        <w:t>信息</w:t>
      </w:r>
      <w:r w:rsidR="0072740F">
        <w:rPr>
          <w:rFonts w:hint="eastAsia"/>
        </w:rPr>
        <w:t>”</w:t>
      </w:r>
      <w:r>
        <w:rPr>
          <w:rFonts w:hint="eastAsia"/>
        </w:rPr>
        <w:t>界面</w:t>
      </w:r>
      <w:r>
        <w:t>。</w:t>
      </w:r>
    </w:p>
    <w:p w14:paraId="5D65DE58" w14:textId="463D2E60" w:rsidR="0023720F" w:rsidRDefault="0023720F" w:rsidP="00FE0C21">
      <w:pPr>
        <w:pStyle w:val="30"/>
      </w:pPr>
      <w:r>
        <w:rPr>
          <w:rFonts w:hint="eastAsia"/>
        </w:rPr>
        <w:t>填写</w:t>
      </w:r>
      <w:r>
        <w:t>数据存储名称，如</w:t>
      </w:r>
      <w:r w:rsidR="0072740F">
        <w:rPr>
          <w:rFonts w:hint="eastAsia"/>
        </w:rPr>
        <w:t>“</w:t>
      </w:r>
      <w:r>
        <w:t>Fus</w:t>
      </w:r>
      <w:r w:rsidR="00FE0C21">
        <w:t>ionStorageDC</w:t>
      </w:r>
      <w:r w:rsidR="0072740F">
        <w:rPr>
          <w:rFonts w:hint="eastAsia"/>
        </w:rPr>
        <w:t>”</w:t>
      </w:r>
      <w:r w:rsidR="00FE0C21">
        <w:rPr>
          <w:rFonts w:hint="eastAsia"/>
        </w:rPr>
        <w:t>。</w:t>
      </w:r>
    </w:p>
    <w:p w14:paraId="280FCD7B" w14:textId="77777777" w:rsidR="0023720F" w:rsidRDefault="0023720F" w:rsidP="00FE0C21">
      <w:pPr>
        <w:pStyle w:val="30"/>
      </w:pPr>
      <w:r>
        <w:rPr>
          <w:rFonts w:hint="eastAsia"/>
        </w:rPr>
        <w:t>单击下一步。</w:t>
      </w:r>
    </w:p>
    <w:p w14:paraId="014AB6AA" w14:textId="77777777" w:rsidR="0023720F" w:rsidRDefault="0023720F" w:rsidP="00FE0C21">
      <w:pPr>
        <w:pStyle w:val="1e"/>
      </w:pPr>
      <w:r>
        <w:rPr>
          <w:rFonts w:hint="eastAsia"/>
        </w:rPr>
        <w:t>进入</w:t>
      </w:r>
      <w:r>
        <w:t>选择主机界面。</w:t>
      </w:r>
    </w:p>
    <w:p w14:paraId="2A4E361B" w14:textId="77777777" w:rsidR="0023720F" w:rsidRDefault="0023720F" w:rsidP="00FE0C21">
      <w:pPr>
        <w:pStyle w:val="30"/>
      </w:pPr>
      <w:r>
        <w:rPr>
          <w:rFonts w:hint="eastAsia"/>
        </w:rPr>
        <w:t>勾选</w:t>
      </w:r>
      <w:r>
        <w:t>所有主机</w:t>
      </w:r>
      <w:r>
        <w:rPr>
          <w:rFonts w:hint="eastAsia"/>
        </w:rPr>
        <w:t>。</w:t>
      </w:r>
    </w:p>
    <w:p w14:paraId="157E72F1" w14:textId="22E2BD6C" w:rsidR="0023720F" w:rsidRDefault="0023720F" w:rsidP="00FE0C21">
      <w:pPr>
        <w:pStyle w:val="30"/>
      </w:pPr>
      <w:r>
        <w:rPr>
          <w:rFonts w:hint="eastAsia"/>
        </w:rPr>
        <w:t>单击</w:t>
      </w:r>
      <w:r w:rsidR="0072740F">
        <w:rPr>
          <w:rFonts w:hint="eastAsia"/>
        </w:rPr>
        <w:t>“</w:t>
      </w:r>
      <w:r>
        <w:rPr>
          <w:rFonts w:hint="eastAsia"/>
        </w:rPr>
        <w:t>下一步</w:t>
      </w:r>
      <w:r w:rsidR="0072740F">
        <w:rPr>
          <w:rFonts w:hint="eastAsia"/>
        </w:rPr>
        <w:t>”</w:t>
      </w:r>
      <w:r>
        <w:rPr>
          <w:rFonts w:hint="eastAsia"/>
        </w:rPr>
        <w:t>。</w:t>
      </w:r>
    </w:p>
    <w:p w14:paraId="2F0C5152" w14:textId="0B2BF202" w:rsidR="0023720F" w:rsidRDefault="0023720F" w:rsidP="00FE0C21">
      <w:pPr>
        <w:pStyle w:val="1e"/>
      </w:pPr>
      <w:r>
        <w:rPr>
          <w:rFonts w:hint="eastAsia"/>
        </w:rPr>
        <w:t>进入</w:t>
      </w:r>
      <w:r w:rsidR="0072740F">
        <w:rPr>
          <w:rFonts w:hint="eastAsia"/>
        </w:rPr>
        <w:t>“</w:t>
      </w:r>
      <w:r>
        <w:rPr>
          <w:rFonts w:hint="eastAsia"/>
        </w:rPr>
        <w:t>确认</w:t>
      </w:r>
      <w:r>
        <w:t>信息</w:t>
      </w:r>
      <w:r w:rsidR="0072740F">
        <w:rPr>
          <w:rFonts w:hint="eastAsia"/>
        </w:rPr>
        <w:t>”</w:t>
      </w:r>
      <w:r>
        <w:rPr>
          <w:rFonts w:hint="eastAsia"/>
        </w:rPr>
        <w:t>界面</w:t>
      </w:r>
      <w:r>
        <w:t>。</w:t>
      </w:r>
    </w:p>
    <w:p w14:paraId="069876BF" w14:textId="220F9D88" w:rsidR="0023720F" w:rsidRDefault="0023720F" w:rsidP="00FE0C21">
      <w:pPr>
        <w:pStyle w:val="30"/>
      </w:pPr>
      <w:r>
        <w:rPr>
          <w:rFonts w:hint="eastAsia"/>
        </w:rPr>
        <w:t>确认</w:t>
      </w:r>
      <w:r>
        <w:t>无误后，单击</w:t>
      </w:r>
      <w:r w:rsidR="0072740F">
        <w:rPr>
          <w:rFonts w:hint="eastAsia"/>
        </w:rPr>
        <w:t>“</w:t>
      </w:r>
      <w:r>
        <w:rPr>
          <w:rFonts w:hint="eastAsia"/>
        </w:rPr>
        <w:t>确定</w:t>
      </w:r>
      <w:r w:rsidR="0072740F">
        <w:rPr>
          <w:rFonts w:hint="eastAsia"/>
        </w:rPr>
        <w:t>”</w:t>
      </w:r>
      <w:r>
        <w:rPr>
          <w:rFonts w:hint="eastAsia"/>
        </w:rPr>
        <w:t>。</w:t>
      </w:r>
    </w:p>
    <w:p w14:paraId="22101ED8" w14:textId="77777777" w:rsidR="0023720F" w:rsidRPr="00B60487" w:rsidRDefault="0023720F" w:rsidP="00FE0C21">
      <w:pPr>
        <w:pStyle w:val="1e"/>
      </w:pPr>
      <w:r>
        <w:rPr>
          <w:rFonts w:hint="eastAsia"/>
        </w:rPr>
        <w:t>完成</w:t>
      </w:r>
      <w:r>
        <w:rPr>
          <w:rFonts w:hint="eastAsia"/>
        </w:rPr>
        <w:t>FusionStorage</w:t>
      </w:r>
      <w:r>
        <w:rPr>
          <w:rFonts w:hint="eastAsia"/>
        </w:rPr>
        <w:t>数据</w:t>
      </w:r>
      <w:r>
        <w:t>存储的添加。</w:t>
      </w:r>
    </w:p>
    <w:p w14:paraId="5F7C0F0F" w14:textId="77777777" w:rsidR="0023720F" w:rsidRPr="00FE0C21" w:rsidRDefault="0023720F" w:rsidP="00FE0C21">
      <w:pPr>
        <w:pStyle w:val="4"/>
        <w:rPr>
          <w:rFonts w:hint="default"/>
        </w:rPr>
      </w:pPr>
      <w:r w:rsidRPr="00FE0C21">
        <w:t>创建对接</w:t>
      </w:r>
      <w:r w:rsidRPr="00FE0C21">
        <w:t>F</w:t>
      </w:r>
      <w:r w:rsidRPr="00FE0C21">
        <w:rPr>
          <w:rFonts w:hint="default"/>
        </w:rPr>
        <w:t>usionSphere OpenStack</w:t>
      </w:r>
      <w:r w:rsidRPr="00FE0C21">
        <w:t>的</w:t>
      </w:r>
      <w:r w:rsidRPr="00FE0C21">
        <w:rPr>
          <w:rFonts w:hint="default"/>
        </w:rPr>
        <w:t>用户</w:t>
      </w:r>
    </w:p>
    <w:p w14:paraId="355A98B1" w14:textId="77777777" w:rsidR="0023720F" w:rsidRDefault="0023720F" w:rsidP="00FE0C21">
      <w:pPr>
        <w:pStyle w:val="30"/>
      </w:pPr>
      <w:r w:rsidRPr="00AD09B1">
        <w:t>登录</w:t>
      </w:r>
      <w:r w:rsidRPr="00AD09B1">
        <w:t>FusionCompute</w:t>
      </w:r>
      <w:r w:rsidRPr="00AD09B1">
        <w:t>管理界面。</w:t>
      </w:r>
    </w:p>
    <w:p w14:paraId="6FA07F30" w14:textId="1861D70F" w:rsidR="0023720F" w:rsidRDefault="0023720F" w:rsidP="00FE0C21">
      <w:pPr>
        <w:pStyle w:val="30"/>
      </w:pPr>
      <w:r>
        <w:rPr>
          <w:rFonts w:hint="eastAsia"/>
        </w:rPr>
        <w:t>在</w:t>
      </w:r>
      <w:r>
        <w:t>上方导航栏，选择</w:t>
      </w:r>
      <w:r w:rsidR="0072740F">
        <w:rPr>
          <w:rFonts w:hint="eastAsia"/>
        </w:rPr>
        <w:t>“</w:t>
      </w:r>
      <w:r>
        <w:rPr>
          <w:rFonts w:hint="eastAsia"/>
        </w:rPr>
        <w:t>系统</w:t>
      </w:r>
      <w:r>
        <w:t>管理</w:t>
      </w:r>
      <w:r>
        <w:t>——</w:t>
      </w:r>
      <w:r>
        <w:rPr>
          <w:rFonts w:hint="eastAsia"/>
        </w:rPr>
        <w:t>权限</w:t>
      </w:r>
      <w:r>
        <w:t>管理</w:t>
      </w:r>
      <w:r>
        <w:rPr>
          <w:rFonts w:hint="eastAsia"/>
        </w:rPr>
        <w:t>——</w:t>
      </w:r>
      <w:r>
        <w:t>用户管理</w:t>
      </w:r>
      <w:r w:rsidR="0072740F">
        <w:rPr>
          <w:rFonts w:hint="eastAsia"/>
        </w:rPr>
        <w:t>”</w:t>
      </w:r>
      <w:r>
        <w:rPr>
          <w:rFonts w:hint="eastAsia"/>
        </w:rPr>
        <w:t>。</w:t>
      </w:r>
    </w:p>
    <w:p w14:paraId="7B3C39D0" w14:textId="77777777" w:rsidR="0023720F" w:rsidRDefault="0023720F" w:rsidP="00FE0C21">
      <w:pPr>
        <w:pStyle w:val="1e"/>
      </w:pPr>
      <w:r>
        <w:rPr>
          <w:noProof/>
        </w:rPr>
        <w:lastRenderedPageBreak/>
        <w:drawing>
          <wp:inline distT="0" distB="0" distL="0" distR="0" wp14:anchorId="2B2DC502" wp14:editId="6F22F98A">
            <wp:extent cx="5454000" cy="1836938"/>
            <wp:effectExtent l="19050" t="19050" r="1397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54000" cy="1836938"/>
                    </a:xfrm>
                    <a:prstGeom prst="rect">
                      <a:avLst/>
                    </a:prstGeom>
                    <a:ln>
                      <a:solidFill>
                        <a:schemeClr val="tx1"/>
                      </a:solidFill>
                    </a:ln>
                  </pic:spPr>
                </pic:pic>
              </a:graphicData>
            </a:graphic>
          </wp:inline>
        </w:drawing>
      </w:r>
    </w:p>
    <w:p w14:paraId="5082D79F" w14:textId="09E24C41" w:rsidR="0023720F" w:rsidRDefault="0023720F" w:rsidP="00FE0C21">
      <w:pPr>
        <w:pStyle w:val="30"/>
      </w:pPr>
      <w:r>
        <w:rPr>
          <w:rFonts w:hint="eastAsia"/>
        </w:rPr>
        <w:t>在</w:t>
      </w:r>
      <w:r>
        <w:t>用户管理界面，单击</w:t>
      </w:r>
      <w:r w:rsidR="0072740F">
        <w:rPr>
          <w:rFonts w:hint="eastAsia"/>
        </w:rPr>
        <w:t>“</w:t>
      </w:r>
      <w:r>
        <w:rPr>
          <w:rFonts w:hint="eastAsia"/>
        </w:rPr>
        <w:t>添加</w:t>
      </w:r>
      <w:r>
        <w:t>用户</w:t>
      </w:r>
      <w:r w:rsidR="0072740F">
        <w:rPr>
          <w:rFonts w:hint="eastAsia"/>
        </w:rPr>
        <w:t>”</w:t>
      </w:r>
      <w:r>
        <w:rPr>
          <w:rFonts w:hint="eastAsia"/>
        </w:rPr>
        <w:t>。</w:t>
      </w:r>
    </w:p>
    <w:p w14:paraId="4696E0BA" w14:textId="7B9F2E57" w:rsidR="0023720F" w:rsidRDefault="0023720F" w:rsidP="00765C64">
      <w:pPr>
        <w:pStyle w:val="1e"/>
      </w:pPr>
      <w:r>
        <w:rPr>
          <w:rFonts w:hint="eastAsia"/>
        </w:rPr>
        <w:t>弹出</w:t>
      </w:r>
      <w:r w:rsidR="0072740F">
        <w:rPr>
          <w:rFonts w:hint="eastAsia"/>
        </w:rPr>
        <w:t>“</w:t>
      </w:r>
      <w:r>
        <w:rPr>
          <w:rFonts w:hint="eastAsia"/>
        </w:rPr>
        <w:t>添加</w:t>
      </w:r>
      <w:r>
        <w:t>用户</w:t>
      </w:r>
      <w:r w:rsidR="0072740F">
        <w:rPr>
          <w:rFonts w:hint="eastAsia"/>
        </w:rPr>
        <w:t>”</w:t>
      </w:r>
      <w:r>
        <w:rPr>
          <w:rFonts w:hint="eastAsia"/>
        </w:rPr>
        <w:t>对话框</w:t>
      </w:r>
      <w:r>
        <w:t>。</w:t>
      </w:r>
    </w:p>
    <w:p w14:paraId="253823FA" w14:textId="7F4C45A3" w:rsidR="0023720F" w:rsidRDefault="0023720F" w:rsidP="00FE0C21">
      <w:pPr>
        <w:pStyle w:val="30"/>
      </w:pPr>
      <w:r>
        <w:rPr>
          <w:rFonts w:hint="eastAsia"/>
        </w:rPr>
        <w:t>在</w:t>
      </w:r>
      <w:r>
        <w:t>对话框中，</w:t>
      </w:r>
      <w:r>
        <w:rPr>
          <w:rFonts w:hint="eastAsia"/>
        </w:rPr>
        <w:t>选择</w:t>
      </w:r>
      <w:r w:rsidR="0072740F">
        <w:rPr>
          <w:rFonts w:hint="eastAsia"/>
        </w:rPr>
        <w:t>“</w:t>
      </w:r>
      <w:r>
        <w:rPr>
          <w:rFonts w:hint="eastAsia"/>
        </w:rPr>
        <w:t>接口</w:t>
      </w:r>
      <w:r>
        <w:t>对接用户</w:t>
      </w:r>
      <w:r w:rsidR="0072740F">
        <w:rPr>
          <w:rFonts w:hint="eastAsia"/>
        </w:rPr>
        <w:t>”</w:t>
      </w:r>
      <w:r>
        <w:rPr>
          <w:rFonts w:hint="eastAsia"/>
        </w:rPr>
        <w:t>，</w:t>
      </w:r>
      <w:r>
        <w:t>并填写账户名与密码</w:t>
      </w:r>
      <w:r>
        <w:rPr>
          <w:rFonts w:hint="eastAsia"/>
        </w:rPr>
        <w:t>。从属</w:t>
      </w:r>
      <w:r>
        <w:t>角色中勾选</w:t>
      </w:r>
      <w:r w:rsidR="0072740F">
        <w:rPr>
          <w:rFonts w:hint="eastAsia"/>
        </w:rPr>
        <w:t>“</w:t>
      </w:r>
      <w:r>
        <w:t>administraotr</w:t>
      </w:r>
      <w:r w:rsidR="0072740F">
        <w:rPr>
          <w:rFonts w:hint="eastAsia"/>
        </w:rPr>
        <w:t>”</w:t>
      </w:r>
      <w:r>
        <w:rPr>
          <w:rFonts w:hint="eastAsia"/>
        </w:rPr>
        <w:t>。</w:t>
      </w:r>
    </w:p>
    <w:p w14:paraId="75C8F094" w14:textId="77777777" w:rsidR="0023720F" w:rsidRDefault="0023720F" w:rsidP="00FE0C21">
      <w:pPr>
        <w:pStyle w:val="1e"/>
      </w:pPr>
      <w:r>
        <w:rPr>
          <w:noProof/>
        </w:rPr>
        <w:drawing>
          <wp:inline distT="0" distB="0" distL="0" distR="0" wp14:anchorId="0C9B021F" wp14:editId="2C5A3501">
            <wp:extent cx="5454000" cy="2595069"/>
            <wp:effectExtent l="19050" t="19050" r="13970" b="1524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54000" cy="2595069"/>
                    </a:xfrm>
                    <a:prstGeom prst="rect">
                      <a:avLst/>
                    </a:prstGeom>
                    <a:ln>
                      <a:solidFill>
                        <a:schemeClr val="tx1"/>
                      </a:solidFill>
                    </a:ln>
                  </pic:spPr>
                </pic:pic>
              </a:graphicData>
            </a:graphic>
          </wp:inline>
        </w:drawing>
      </w:r>
    </w:p>
    <w:p w14:paraId="38C257E6" w14:textId="00F1D004" w:rsidR="0023720F" w:rsidRDefault="0023720F" w:rsidP="00FE0C21">
      <w:pPr>
        <w:pStyle w:val="30"/>
      </w:pPr>
      <w:r>
        <w:rPr>
          <w:rFonts w:hint="eastAsia"/>
        </w:rPr>
        <w:t>单击</w:t>
      </w:r>
      <w:r w:rsidR="00765C64">
        <w:rPr>
          <w:rFonts w:hint="eastAsia"/>
        </w:rPr>
        <w:t>“</w:t>
      </w:r>
      <w:r>
        <w:rPr>
          <w:rFonts w:hint="eastAsia"/>
        </w:rPr>
        <w:t>确定</w:t>
      </w:r>
      <w:r w:rsidR="00765C64">
        <w:rPr>
          <w:rFonts w:hint="eastAsia"/>
        </w:rPr>
        <w:t>”</w:t>
      </w:r>
      <w:r>
        <w:rPr>
          <w:rFonts w:hint="eastAsia"/>
        </w:rPr>
        <w:t>。</w:t>
      </w:r>
    </w:p>
    <w:p w14:paraId="12B2EF65" w14:textId="77777777" w:rsidR="0023720F" w:rsidRPr="008B4A90" w:rsidRDefault="0023720F" w:rsidP="00FE0C21">
      <w:pPr>
        <w:pStyle w:val="1e"/>
      </w:pPr>
      <w:r>
        <w:rPr>
          <w:rFonts w:hint="eastAsia"/>
        </w:rPr>
        <w:t>弹出</w:t>
      </w:r>
      <w:r>
        <w:t>对话框，显示创建成功。</w:t>
      </w:r>
    </w:p>
    <w:p w14:paraId="7596AB30" w14:textId="77777777" w:rsidR="0023720F" w:rsidRPr="00FE0C21" w:rsidRDefault="0023720F" w:rsidP="00FE0C21">
      <w:pPr>
        <w:pStyle w:val="3"/>
      </w:pPr>
      <w:bookmarkStart w:id="114" w:name="_Toc497466109"/>
      <w:bookmarkStart w:id="115" w:name="_Toc500505188"/>
      <w:r w:rsidRPr="00FE0C21">
        <w:rPr>
          <w:rFonts w:hint="eastAsia"/>
        </w:rPr>
        <w:t>接入</w:t>
      </w:r>
      <w:r w:rsidRPr="00FE0C21">
        <w:rPr>
          <w:rFonts w:hint="eastAsia"/>
        </w:rPr>
        <w:t>F</w:t>
      </w:r>
      <w:r w:rsidRPr="00FE0C21">
        <w:t>usionCompute</w:t>
      </w:r>
      <w:r w:rsidRPr="00FE0C21">
        <w:rPr>
          <w:rFonts w:hint="eastAsia"/>
        </w:rPr>
        <w:t>资源池</w:t>
      </w:r>
      <w:bookmarkEnd w:id="114"/>
      <w:bookmarkEnd w:id="115"/>
    </w:p>
    <w:p w14:paraId="303244CD" w14:textId="5D63B68D" w:rsidR="0023720F" w:rsidRDefault="0023720F" w:rsidP="00FE0C21">
      <w:pPr>
        <w:pStyle w:val="30"/>
      </w:pPr>
      <w:r w:rsidRPr="00074741">
        <w:rPr>
          <w:rFonts w:hint="eastAsia"/>
        </w:rPr>
        <w:t>在</w:t>
      </w:r>
      <w:r w:rsidRPr="00074741">
        <w:t xml:space="preserve">FusionSphere </w:t>
      </w:r>
      <w:r>
        <w:t>OpenStack</w:t>
      </w:r>
      <w:r w:rsidRPr="00074741">
        <w:t>安装部署界面，选择</w:t>
      </w:r>
      <w:r w:rsidR="00765C64">
        <w:rPr>
          <w:rFonts w:hint="eastAsia"/>
        </w:rPr>
        <w:t>“</w:t>
      </w:r>
      <w:r w:rsidRPr="00074741">
        <w:t>配置</w:t>
      </w:r>
      <w:r>
        <w:t>——</w:t>
      </w:r>
      <w:r w:rsidRPr="00074741">
        <w:t>资源池管理</w:t>
      </w:r>
      <w:r w:rsidR="00765C64">
        <w:rPr>
          <w:rFonts w:hint="eastAsia"/>
        </w:rPr>
        <w:t>”</w:t>
      </w:r>
      <w:r w:rsidRPr="00074741">
        <w:t>。</w:t>
      </w:r>
    </w:p>
    <w:p w14:paraId="138649C3" w14:textId="73772CC3" w:rsidR="0023720F" w:rsidRPr="00074741" w:rsidRDefault="0023720F" w:rsidP="00FE0C21">
      <w:pPr>
        <w:pStyle w:val="30"/>
      </w:pPr>
      <w:r w:rsidRPr="00074741">
        <w:t>在</w:t>
      </w:r>
      <w:r w:rsidR="00765C64">
        <w:rPr>
          <w:rFonts w:hint="eastAsia"/>
        </w:rPr>
        <w:t>“</w:t>
      </w:r>
      <w:r w:rsidRPr="00074741">
        <w:t>资源池管理</w:t>
      </w:r>
      <w:r w:rsidR="00765C64">
        <w:rPr>
          <w:rFonts w:hint="eastAsia"/>
        </w:rPr>
        <w:t>”</w:t>
      </w:r>
      <w:r w:rsidRPr="00074741">
        <w:t>页面右侧</w:t>
      </w:r>
      <w:r w:rsidR="00765C64">
        <w:rPr>
          <w:rFonts w:hint="eastAsia"/>
        </w:rPr>
        <w:t>“</w:t>
      </w:r>
      <w:r w:rsidRPr="00074741">
        <w:t>新增资源池</w:t>
      </w:r>
      <w:r w:rsidR="00765C64">
        <w:rPr>
          <w:rFonts w:hint="eastAsia"/>
        </w:rPr>
        <w:t>”</w:t>
      </w:r>
      <w:r w:rsidRPr="00074741">
        <w:t>区域框，单击</w:t>
      </w:r>
      <w:r w:rsidRPr="00074741">
        <w:t>FusionCompute</w:t>
      </w:r>
      <w:r w:rsidRPr="00074741">
        <w:t>后的</w:t>
      </w:r>
      <w:r w:rsidRPr="00074741">
        <w:rPr>
          <w:noProof/>
        </w:rPr>
        <w:drawing>
          <wp:inline distT="0" distB="0" distL="0" distR="0" wp14:anchorId="58FF3F75" wp14:editId="53325DB2">
            <wp:extent cx="114300" cy="114300"/>
            <wp:effectExtent l="0" t="0" r="0" b="0"/>
            <wp:docPr id="2" name="图片 2" descr="http://localhost:7890/pages/YZF0919M/02/YZF0919M/02/resources/02_ict/install/fig/fig_it_62_25_100032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7890/pages/YZF0919M/02/YZF0919M/02/resources/02_ict/install/fig/fig_it_62_25_100032_0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074741">
        <w:t>。</w:t>
      </w:r>
      <w:r w:rsidRPr="00074741">
        <w:t xml:space="preserve"> </w:t>
      </w:r>
    </w:p>
    <w:p w14:paraId="21C876CA" w14:textId="3544E031" w:rsidR="0023720F" w:rsidRDefault="0023720F" w:rsidP="00FE0C21">
      <w:pPr>
        <w:pStyle w:val="1e"/>
      </w:pPr>
      <w:r w:rsidRPr="00074741">
        <w:t>进入</w:t>
      </w:r>
      <w:r w:rsidR="00765C64">
        <w:rPr>
          <w:rFonts w:hint="eastAsia"/>
        </w:rPr>
        <w:t>“</w:t>
      </w:r>
      <w:r w:rsidRPr="00074741">
        <w:t>添加</w:t>
      </w:r>
      <w:r w:rsidRPr="00074741">
        <w:t>FusionCompute</w:t>
      </w:r>
      <w:r w:rsidRPr="00074741">
        <w:t>资源池</w:t>
      </w:r>
      <w:r w:rsidR="00765C64">
        <w:rPr>
          <w:rFonts w:hint="eastAsia"/>
        </w:rPr>
        <w:t>”</w:t>
      </w:r>
      <w:r w:rsidRPr="00074741">
        <w:t>页面。</w:t>
      </w:r>
    </w:p>
    <w:p w14:paraId="2281D8A9" w14:textId="00F45F23" w:rsidR="0023720F" w:rsidRPr="0000669E" w:rsidRDefault="00313421" w:rsidP="00313421">
      <w:pPr>
        <w:pStyle w:val="1e"/>
      </w:pPr>
      <w:r w:rsidRPr="00313421">
        <w:rPr>
          <w:noProof/>
        </w:rPr>
        <w:lastRenderedPageBreak/>
        <w:drawing>
          <wp:inline distT="0" distB="0" distL="0" distR="0" wp14:anchorId="39F27531" wp14:editId="489299C5">
            <wp:extent cx="1876190" cy="1323810"/>
            <wp:effectExtent l="19050" t="19050" r="10160" b="101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76190" cy="1323810"/>
                    </a:xfrm>
                    <a:prstGeom prst="rect">
                      <a:avLst/>
                    </a:prstGeom>
                    <a:ln>
                      <a:solidFill>
                        <a:schemeClr val="tx1"/>
                      </a:solidFill>
                    </a:ln>
                  </pic:spPr>
                </pic:pic>
              </a:graphicData>
            </a:graphic>
          </wp:inline>
        </w:drawing>
      </w:r>
    </w:p>
    <w:p w14:paraId="6A61847D" w14:textId="77777777" w:rsidR="0023720F" w:rsidRDefault="0023720F" w:rsidP="00FE0C21">
      <w:pPr>
        <w:pStyle w:val="30"/>
      </w:pPr>
      <w:r>
        <w:rPr>
          <w:rFonts w:hint="eastAsia"/>
        </w:rPr>
        <w:t>参照</w:t>
      </w:r>
      <w:r>
        <w:t>下</w:t>
      </w:r>
      <w:r>
        <w:rPr>
          <w:rFonts w:hint="eastAsia"/>
        </w:rPr>
        <w:t>图</w:t>
      </w:r>
      <w:r>
        <w:t>，</w:t>
      </w:r>
      <w:r>
        <w:rPr>
          <w:rFonts w:hint="eastAsia"/>
        </w:rPr>
        <w:t>配置</w:t>
      </w:r>
      <w:r>
        <w:rPr>
          <w:rFonts w:hint="eastAsia"/>
        </w:rPr>
        <w:t>F</w:t>
      </w:r>
      <w:r>
        <w:t>usionCompute</w:t>
      </w:r>
      <w:r>
        <w:rPr>
          <w:rFonts w:hint="eastAsia"/>
        </w:rPr>
        <w:t>相关</w:t>
      </w:r>
      <w:r>
        <w:t>参数。</w:t>
      </w:r>
    </w:p>
    <w:p w14:paraId="3A2498FC" w14:textId="1FE963C6" w:rsidR="0023720F" w:rsidRDefault="00D502A1" w:rsidP="00FE0C21">
      <w:pPr>
        <w:pStyle w:val="1e"/>
      </w:pPr>
      <w:r>
        <w:rPr>
          <w:noProof/>
        </w:rPr>
        <w:drawing>
          <wp:inline distT="0" distB="0" distL="0" distR="0" wp14:anchorId="57A55368" wp14:editId="26262FE2">
            <wp:extent cx="5211536" cy="3648075"/>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13628" cy="3649539"/>
                    </a:xfrm>
                    <a:prstGeom prst="rect">
                      <a:avLst/>
                    </a:prstGeom>
                  </pic:spPr>
                </pic:pic>
              </a:graphicData>
            </a:graphic>
          </wp:inline>
        </w:drawing>
      </w:r>
    </w:p>
    <w:p w14:paraId="290DD2C4" w14:textId="7B6124F3" w:rsidR="0023720F" w:rsidRDefault="0023720F" w:rsidP="00FE0C21">
      <w:pPr>
        <w:pStyle w:val="1e"/>
      </w:pPr>
      <w:r w:rsidRPr="00E25943">
        <w:rPr>
          <w:rFonts w:hint="eastAsia"/>
        </w:rPr>
        <w:t>参数</w:t>
      </w:r>
      <w:r w:rsidRPr="00E25943">
        <w:t>说明</w:t>
      </w:r>
      <w:r w:rsidR="00FE0C21">
        <w:rPr>
          <w:rFonts w:hint="eastAsia"/>
        </w:rPr>
        <w:t>：</w:t>
      </w:r>
    </w:p>
    <w:p w14:paraId="125B6D2B" w14:textId="222973F8" w:rsidR="0023720F" w:rsidRDefault="0023720F" w:rsidP="00FE0C21">
      <w:pPr>
        <w:pStyle w:val="4a"/>
      </w:pPr>
      <w:r>
        <w:rPr>
          <w:rFonts w:hint="eastAsia"/>
        </w:rPr>
        <w:t>F</w:t>
      </w:r>
      <w:r>
        <w:t>usionCompute</w:t>
      </w:r>
      <w:r>
        <w:rPr>
          <w:rFonts w:hint="eastAsia"/>
        </w:rPr>
        <w:t>服务</w:t>
      </w:r>
      <w:r>
        <w:rPr>
          <w:rFonts w:hint="eastAsia"/>
        </w:rPr>
        <w:t>IP</w:t>
      </w:r>
      <w:r>
        <w:rPr>
          <w:rFonts w:hint="eastAsia"/>
        </w:rPr>
        <w:t>地址</w:t>
      </w:r>
      <w:r>
        <w:t>：</w:t>
      </w:r>
      <w:r>
        <w:rPr>
          <w:rFonts w:hint="eastAsia"/>
        </w:rPr>
        <w:t>如果</w:t>
      </w:r>
      <w:r>
        <w:rPr>
          <w:rFonts w:hint="eastAsia"/>
        </w:rPr>
        <w:t>VRM</w:t>
      </w:r>
      <w:r>
        <w:rPr>
          <w:rFonts w:hint="eastAsia"/>
        </w:rPr>
        <w:t>单节点</w:t>
      </w:r>
      <w:r>
        <w:t>部署，则填</w:t>
      </w:r>
      <w:r>
        <w:rPr>
          <w:rFonts w:hint="eastAsia"/>
        </w:rPr>
        <w:t>VRM</w:t>
      </w:r>
      <w:r>
        <w:rPr>
          <w:rFonts w:hint="eastAsia"/>
        </w:rPr>
        <w:t>地址</w:t>
      </w:r>
      <w:r>
        <w:t>；如果</w:t>
      </w:r>
      <w:r>
        <w:rPr>
          <w:rFonts w:hint="eastAsia"/>
        </w:rPr>
        <w:t>VRM</w:t>
      </w:r>
      <w:r>
        <w:rPr>
          <w:rFonts w:hint="eastAsia"/>
        </w:rPr>
        <w:t>主备</w:t>
      </w:r>
      <w:r>
        <w:t>部署，则</w:t>
      </w:r>
      <w:proofErr w:type="gramStart"/>
      <w:r>
        <w:t>填写</w:t>
      </w:r>
      <w:r>
        <w:rPr>
          <w:rFonts w:hint="eastAsia"/>
        </w:rPr>
        <w:t>填写</w:t>
      </w:r>
      <w:proofErr w:type="gramEnd"/>
      <w:r>
        <w:rPr>
          <w:rFonts w:hint="eastAsia"/>
        </w:rPr>
        <w:t>VRM</w:t>
      </w:r>
      <w:r>
        <w:rPr>
          <w:rFonts w:hint="eastAsia"/>
        </w:rPr>
        <w:t>浮动</w:t>
      </w:r>
      <w:r>
        <w:t>地址。如</w:t>
      </w:r>
      <w:r w:rsidR="003C69C9">
        <w:rPr>
          <w:rFonts w:hint="eastAsia"/>
        </w:rPr>
        <w:t>“</w:t>
      </w:r>
      <w:r w:rsidR="003C69C9" w:rsidRPr="00FE0C21">
        <w:rPr>
          <w:rFonts w:hint="eastAsia"/>
          <w:b/>
        </w:rPr>
        <w:t>192.168.211.</w:t>
      </w:r>
      <w:r w:rsidR="003C69C9" w:rsidRPr="00FE0C21">
        <w:rPr>
          <w:b/>
        </w:rPr>
        <w:t>81</w:t>
      </w:r>
      <w:r w:rsidR="000801DA">
        <w:rPr>
          <w:rFonts w:hint="eastAsia"/>
        </w:rPr>
        <w:t>”</w:t>
      </w:r>
      <w:r w:rsidR="00FE0C21">
        <w:rPr>
          <w:rFonts w:hint="eastAsia"/>
        </w:rPr>
        <w:t>。</w:t>
      </w:r>
    </w:p>
    <w:p w14:paraId="5877B46E" w14:textId="7C478629" w:rsidR="0023720F" w:rsidRDefault="0023720F" w:rsidP="00FE0C21">
      <w:pPr>
        <w:pStyle w:val="4a"/>
      </w:pPr>
      <w:r>
        <w:rPr>
          <w:rFonts w:hint="eastAsia"/>
        </w:rPr>
        <w:t>对接</w:t>
      </w:r>
      <w:r>
        <w:t>用户名称：默认为</w:t>
      </w:r>
      <w:r>
        <w:rPr>
          <w:rFonts w:hint="eastAsia"/>
        </w:rPr>
        <w:t>角色为</w:t>
      </w:r>
      <w:r>
        <w:t>administrator</w:t>
      </w:r>
      <w:r>
        <w:rPr>
          <w:rFonts w:hint="eastAsia"/>
        </w:rPr>
        <w:t>的</w:t>
      </w:r>
      <w:r>
        <w:t>接口用户，如</w:t>
      </w:r>
      <w:r w:rsidR="000801DA">
        <w:rPr>
          <w:rFonts w:hint="eastAsia"/>
        </w:rPr>
        <w:t>“</w:t>
      </w:r>
      <w:r w:rsidRPr="00FE0C21">
        <w:rPr>
          <w:b/>
        </w:rPr>
        <w:t>fcsysman</w:t>
      </w:r>
      <w:r w:rsidR="000801DA">
        <w:rPr>
          <w:rFonts w:hint="eastAsia"/>
        </w:rPr>
        <w:t>”</w:t>
      </w:r>
      <w:r>
        <w:rPr>
          <w:rFonts w:hint="eastAsia"/>
        </w:rPr>
        <w:t>。</w:t>
      </w:r>
    </w:p>
    <w:p w14:paraId="0351C771" w14:textId="78451EC4" w:rsidR="0023720F" w:rsidRDefault="0023720F" w:rsidP="00FE0C21">
      <w:pPr>
        <w:pStyle w:val="4a"/>
      </w:pPr>
      <w:r>
        <w:rPr>
          <w:rFonts w:hint="eastAsia"/>
        </w:rPr>
        <w:t>对接</w:t>
      </w:r>
      <w:r>
        <w:t>用户</w:t>
      </w:r>
      <w:r>
        <w:rPr>
          <w:rFonts w:hint="eastAsia"/>
        </w:rPr>
        <w:t>密码</w:t>
      </w:r>
      <w:r>
        <w:t>：</w:t>
      </w:r>
      <w:r>
        <w:rPr>
          <w:rFonts w:hint="eastAsia"/>
        </w:rPr>
        <w:t>接口</w:t>
      </w:r>
      <w:r>
        <w:t>用户的密码，</w:t>
      </w:r>
      <w:r>
        <w:rPr>
          <w:rFonts w:hint="eastAsia"/>
        </w:rPr>
        <w:t>由</w:t>
      </w:r>
      <w:r>
        <w:t>在</w:t>
      </w:r>
      <w:r>
        <w:rPr>
          <w:rFonts w:hint="eastAsia"/>
        </w:rPr>
        <w:t>FusionCompute</w:t>
      </w:r>
      <w:r>
        <w:rPr>
          <w:rFonts w:hint="eastAsia"/>
        </w:rPr>
        <w:t>上</w:t>
      </w:r>
      <w:r>
        <w:t>创建账户时自行设定，如</w:t>
      </w:r>
      <w:r w:rsidR="000801DA">
        <w:rPr>
          <w:rFonts w:hint="eastAsia"/>
        </w:rPr>
        <w:t>“</w:t>
      </w:r>
      <w:r w:rsidRPr="00FE0C21">
        <w:rPr>
          <w:b/>
        </w:rPr>
        <w:t>Huawei@123</w:t>
      </w:r>
      <w:r w:rsidR="000801DA">
        <w:rPr>
          <w:rFonts w:hint="eastAsia"/>
        </w:rPr>
        <w:t>”</w:t>
      </w:r>
      <w:r w:rsidR="00FE0C21">
        <w:rPr>
          <w:rFonts w:hint="eastAsia"/>
        </w:rPr>
        <w:t>。</w:t>
      </w:r>
    </w:p>
    <w:p w14:paraId="4E2E0FEF" w14:textId="77777777" w:rsidR="0023720F" w:rsidRPr="0038233D" w:rsidRDefault="0023720F" w:rsidP="00FE0C21">
      <w:pPr>
        <w:pStyle w:val="30"/>
      </w:pPr>
      <w:r w:rsidRPr="0038233D">
        <w:rPr>
          <w:rFonts w:hint="eastAsia"/>
        </w:rPr>
        <w:t>单击</w:t>
      </w:r>
      <w:r>
        <w:rPr>
          <w:noProof/>
        </w:rPr>
        <w:drawing>
          <wp:inline distT="0" distB="0" distL="0" distR="0" wp14:anchorId="3175B811" wp14:editId="0C23400B">
            <wp:extent cx="828675" cy="342900"/>
            <wp:effectExtent l="0" t="0" r="9525" b="0"/>
            <wp:docPr id="37" name="图片 37" descr="http://localhost:7890/pages/YZF0919M/02/YZF0919M/02/resources/02_ict/install/fig/fig_it_62_25_100032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ocalhost:7890/pages/YZF0919M/02/YZF0919M/02/resources/02_ict/install/fig/fig_it_62_25_100032_0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28675" cy="342900"/>
                    </a:xfrm>
                    <a:prstGeom prst="rect">
                      <a:avLst/>
                    </a:prstGeom>
                    <a:noFill/>
                    <a:ln>
                      <a:noFill/>
                    </a:ln>
                  </pic:spPr>
                </pic:pic>
              </a:graphicData>
            </a:graphic>
          </wp:inline>
        </w:drawing>
      </w:r>
      <w:r w:rsidRPr="0038233D">
        <w:rPr>
          <w:rFonts w:hint="eastAsia"/>
        </w:rPr>
        <w:t>。自动返回“资源池管理”页面。完成资源池的配置。</w:t>
      </w:r>
    </w:p>
    <w:p w14:paraId="58262082" w14:textId="77777777" w:rsidR="0023720F" w:rsidRPr="00FE0C21" w:rsidRDefault="0023720F" w:rsidP="00FE0C21">
      <w:pPr>
        <w:pStyle w:val="4"/>
        <w:rPr>
          <w:rFonts w:hint="default"/>
        </w:rPr>
      </w:pPr>
      <w:bookmarkStart w:id="116" w:name="_Toc497466110"/>
      <w:r w:rsidRPr="00FE0C21">
        <w:t>添加</w:t>
      </w:r>
      <w:r w:rsidRPr="00FE0C21">
        <w:t>FusionCompute</w:t>
      </w:r>
      <w:r w:rsidRPr="00FE0C21">
        <w:t>计算集群</w:t>
      </w:r>
      <w:bookmarkEnd w:id="116"/>
    </w:p>
    <w:p w14:paraId="49BA0F84" w14:textId="77777777" w:rsidR="0023720F" w:rsidRDefault="0023720F" w:rsidP="00FE0C21">
      <w:pPr>
        <w:pStyle w:val="30"/>
      </w:pPr>
      <w:r w:rsidRPr="0038233D">
        <w:rPr>
          <w:rFonts w:hint="eastAsia"/>
        </w:rPr>
        <w:t>单击资源池区域新添加的</w:t>
      </w:r>
      <w:r w:rsidRPr="0038233D">
        <w:t>FusionCompute</w:t>
      </w:r>
      <w:r w:rsidRPr="0038233D">
        <w:t>资源池后面的</w:t>
      </w:r>
      <w:r>
        <w:rPr>
          <w:noProof/>
        </w:rPr>
        <w:drawing>
          <wp:inline distT="0" distB="0" distL="0" distR="0" wp14:anchorId="3F5C8DA2" wp14:editId="5CB25D10">
            <wp:extent cx="114300" cy="114300"/>
            <wp:effectExtent l="0" t="0" r="0" b="0"/>
            <wp:docPr id="43" name="图片 43" descr="http://localhost:7890/pages/YZF0919M/02/YZF0919M/02/resources/02_ict/install/fig/fig_it_62_25_10003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ocalhost:7890/pages/YZF0919M/02/YZF0919M/02/resources/02_ict/install/fig/fig_it_62_25_100032_0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38233D">
        <w:t>。</w:t>
      </w:r>
    </w:p>
    <w:p w14:paraId="01F21133" w14:textId="77777777" w:rsidR="0023720F" w:rsidRDefault="0023720F" w:rsidP="00FE0C21">
      <w:pPr>
        <w:pStyle w:val="1e"/>
      </w:pPr>
      <w:r w:rsidRPr="0038233D">
        <w:rPr>
          <w:rFonts w:hint="eastAsia"/>
        </w:rPr>
        <w:t>进入“集群管理”页面。</w:t>
      </w:r>
    </w:p>
    <w:p w14:paraId="3E8A87A0" w14:textId="716BE37C" w:rsidR="0023720F" w:rsidRPr="0000669E" w:rsidRDefault="00313421" w:rsidP="00313421">
      <w:pPr>
        <w:pStyle w:val="1e"/>
      </w:pPr>
      <w:r w:rsidRPr="00313421">
        <w:rPr>
          <w:noProof/>
        </w:rPr>
        <w:lastRenderedPageBreak/>
        <w:drawing>
          <wp:inline distT="0" distB="0" distL="0" distR="0" wp14:anchorId="5302F758" wp14:editId="33D7C901">
            <wp:extent cx="1495238" cy="971429"/>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95238" cy="971429"/>
                    </a:xfrm>
                    <a:prstGeom prst="rect">
                      <a:avLst/>
                    </a:prstGeom>
                  </pic:spPr>
                </pic:pic>
              </a:graphicData>
            </a:graphic>
          </wp:inline>
        </w:drawing>
      </w:r>
    </w:p>
    <w:p w14:paraId="6381E482" w14:textId="065BB24C" w:rsidR="0023720F" w:rsidRPr="0038233D" w:rsidRDefault="0023720F" w:rsidP="00FE0C21">
      <w:pPr>
        <w:pStyle w:val="30"/>
      </w:pPr>
      <w:r w:rsidRPr="0038233D">
        <w:rPr>
          <w:rFonts w:hint="eastAsia"/>
        </w:rPr>
        <w:t>单击</w:t>
      </w:r>
      <w:r w:rsidR="000801DA" w:rsidRPr="0038233D">
        <w:rPr>
          <w:rFonts w:hint="eastAsia"/>
        </w:rPr>
        <w:t>“</w:t>
      </w:r>
      <w:r w:rsidRPr="0038233D">
        <w:rPr>
          <w:rFonts w:hint="eastAsia"/>
        </w:rPr>
        <w:t>计算集群</w:t>
      </w:r>
      <w:r w:rsidR="000801DA">
        <w:rPr>
          <w:rFonts w:hint="eastAsia"/>
        </w:rPr>
        <w:t>”</w:t>
      </w:r>
      <w:r w:rsidRPr="0038233D">
        <w:rPr>
          <w:rFonts w:hint="eastAsia"/>
        </w:rPr>
        <w:t>区域的</w:t>
      </w:r>
      <w:r w:rsidRPr="0038233D">
        <w:rPr>
          <w:noProof/>
        </w:rPr>
        <w:drawing>
          <wp:inline distT="0" distB="0" distL="0" distR="0" wp14:anchorId="49085D2E" wp14:editId="1400B0B6">
            <wp:extent cx="323850" cy="323850"/>
            <wp:effectExtent l="0" t="0" r="0" b="0"/>
            <wp:docPr id="44" name="图片 44" descr="http://localhost:7890/pages/YZF0919M/02/YZF0919M/02/resources/02_ict/install/fig/fig_it_62_25_10003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ocalhost:7890/pages/YZF0919M/02/YZF0919M/02/resources/02_ict/install/fig/fig_it_62_25_100032_1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sidRPr="0038233D">
        <w:rPr>
          <w:rFonts w:hint="eastAsia"/>
        </w:rPr>
        <w:t>。</w:t>
      </w:r>
      <w:r w:rsidRPr="0038233D">
        <w:t xml:space="preserve"> </w:t>
      </w:r>
    </w:p>
    <w:p w14:paraId="092848D7" w14:textId="3911EB94" w:rsidR="0023720F" w:rsidRPr="0000669E" w:rsidRDefault="0023720F" w:rsidP="00FE0C21">
      <w:pPr>
        <w:pStyle w:val="1e"/>
      </w:pPr>
      <w:r w:rsidRPr="0038233D">
        <w:rPr>
          <w:rFonts w:hint="eastAsia"/>
        </w:rPr>
        <w:t>进入</w:t>
      </w:r>
      <w:r w:rsidR="000801DA" w:rsidRPr="0038233D">
        <w:rPr>
          <w:rFonts w:hint="eastAsia"/>
        </w:rPr>
        <w:t>“</w:t>
      </w:r>
      <w:r w:rsidRPr="0038233D">
        <w:rPr>
          <w:rFonts w:hint="eastAsia"/>
        </w:rPr>
        <w:t>添加计算集群</w:t>
      </w:r>
      <w:r w:rsidR="000801DA">
        <w:rPr>
          <w:rFonts w:hint="eastAsia"/>
        </w:rPr>
        <w:t>”</w:t>
      </w:r>
      <w:r w:rsidRPr="0038233D">
        <w:rPr>
          <w:rFonts w:hint="eastAsia"/>
        </w:rPr>
        <w:t>页面</w:t>
      </w:r>
      <w:r w:rsidRPr="0038233D">
        <w:t>。</w:t>
      </w:r>
    </w:p>
    <w:p w14:paraId="697F0C03" w14:textId="60C276D6" w:rsidR="0023720F" w:rsidRDefault="0023720F" w:rsidP="00FE0C21">
      <w:pPr>
        <w:pStyle w:val="30"/>
      </w:pPr>
      <w:r w:rsidRPr="0038233D">
        <w:rPr>
          <w:rFonts w:hint="eastAsia"/>
        </w:rPr>
        <w:t>在</w:t>
      </w:r>
      <w:r w:rsidR="000801DA" w:rsidRPr="0038233D">
        <w:rPr>
          <w:rFonts w:hint="eastAsia"/>
        </w:rPr>
        <w:t>“</w:t>
      </w:r>
      <w:r w:rsidRPr="0038233D">
        <w:rPr>
          <w:rFonts w:hint="eastAsia"/>
        </w:rPr>
        <w:t>配置参数</w:t>
      </w:r>
      <w:r w:rsidR="000801DA">
        <w:rPr>
          <w:rFonts w:hint="eastAsia"/>
        </w:rPr>
        <w:t>”</w:t>
      </w:r>
      <w:r w:rsidRPr="0038233D">
        <w:rPr>
          <w:rFonts w:hint="eastAsia"/>
        </w:rPr>
        <w:t>中设置</w:t>
      </w:r>
      <w:r w:rsidR="000801DA" w:rsidRPr="0038233D">
        <w:rPr>
          <w:rFonts w:hint="eastAsia"/>
        </w:rPr>
        <w:t>“</w:t>
      </w:r>
      <w:r w:rsidRPr="0038233D">
        <w:rPr>
          <w:rFonts w:hint="eastAsia"/>
        </w:rPr>
        <w:t>集群名称</w:t>
      </w:r>
      <w:r w:rsidR="000801DA">
        <w:rPr>
          <w:rFonts w:hint="eastAsia"/>
        </w:rPr>
        <w:t>”</w:t>
      </w:r>
      <w:r w:rsidR="00FE0C21">
        <w:rPr>
          <w:rFonts w:hint="eastAsia"/>
        </w:rPr>
        <w:t>，</w:t>
      </w:r>
      <w:r w:rsidRPr="0038233D">
        <w:t xml:space="preserve"> </w:t>
      </w:r>
      <w:r>
        <w:rPr>
          <w:rFonts w:hint="eastAsia"/>
        </w:rPr>
        <w:t>如下图</w:t>
      </w:r>
      <w:r>
        <w:t>。</w:t>
      </w:r>
    </w:p>
    <w:p w14:paraId="49FCB9DD" w14:textId="66472F1C" w:rsidR="0023720F" w:rsidRPr="0000669E" w:rsidRDefault="00AA0869" w:rsidP="00AA0869">
      <w:pPr>
        <w:pStyle w:val="1e"/>
      </w:pPr>
      <w:r w:rsidRPr="00AA0869">
        <w:rPr>
          <w:noProof/>
        </w:rPr>
        <w:drawing>
          <wp:inline distT="0" distB="0" distL="0" distR="0" wp14:anchorId="53E7356A" wp14:editId="6862EDB8">
            <wp:extent cx="5454000" cy="2058445"/>
            <wp:effectExtent l="19050" t="19050" r="13970" b="184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54000" cy="2058445"/>
                    </a:xfrm>
                    <a:prstGeom prst="rect">
                      <a:avLst/>
                    </a:prstGeom>
                    <a:ln>
                      <a:solidFill>
                        <a:schemeClr val="tx1"/>
                      </a:solidFill>
                    </a:ln>
                  </pic:spPr>
                </pic:pic>
              </a:graphicData>
            </a:graphic>
          </wp:inline>
        </w:drawing>
      </w:r>
    </w:p>
    <w:p w14:paraId="7F7326E7" w14:textId="77777777" w:rsidR="0023720F" w:rsidRPr="000705AA" w:rsidRDefault="0023720F" w:rsidP="00FE0C21">
      <w:pPr>
        <w:pStyle w:val="1e"/>
      </w:pPr>
      <w:r w:rsidRPr="000705AA">
        <w:rPr>
          <w:rFonts w:hint="eastAsia"/>
        </w:rPr>
        <w:t>参数</w:t>
      </w:r>
      <w:r w:rsidRPr="000705AA">
        <w:t>说明：</w:t>
      </w:r>
    </w:p>
    <w:p w14:paraId="7FA86107" w14:textId="290C6A96" w:rsidR="0023720F" w:rsidRPr="0038233D" w:rsidRDefault="000801DA" w:rsidP="00FE0C21">
      <w:pPr>
        <w:pStyle w:val="4a"/>
      </w:pPr>
      <w:bookmarkStart w:id="117" w:name="ait_62_25_100032__cluster_mj"/>
      <w:bookmarkStart w:id="118" w:name="cluster_mj"/>
      <w:bookmarkEnd w:id="117"/>
      <w:bookmarkEnd w:id="118"/>
      <w:r w:rsidRPr="0038233D">
        <w:rPr>
          <w:rFonts w:hint="eastAsia"/>
        </w:rPr>
        <w:t>“</w:t>
      </w:r>
      <w:r w:rsidR="0023720F" w:rsidRPr="0038233D">
        <w:t>FusionCompute</w:t>
      </w:r>
      <w:r w:rsidR="0023720F" w:rsidRPr="0038233D">
        <w:rPr>
          <w:rFonts w:hint="eastAsia"/>
        </w:rPr>
        <w:t>集群名称</w:t>
      </w:r>
      <w:r>
        <w:rPr>
          <w:rFonts w:hint="eastAsia"/>
        </w:rPr>
        <w:t>”</w:t>
      </w:r>
      <w:r w:rsidR="0023720F" w:rsidRPr="0038233D">
        <w:rPr>
          <w:rFonts w:hint="eastAsia"/>
        </w:rPr>
        <w:t>：</w:t>
      </w:r>
      <w:r w:rsidR="0023720F" w:rsidRPr="00776A18">
        <w:rPr>
          <w:rFonts w:hint="eastAsia"/>
        </w:rPr>
        <w:t>填写</w:t>
      </w:r>
      <w:r w:rsidR="00AA0869" w:rsidRPr="00AA0869">
        <w:rPr>
          <w:rFonts w:hint="eastAsia"/>
          <w:b/>
        </w:rPr>
        <w:t>3.4.1.3.1</w:t>
      </w:r>
      <w:r w:rsidR="00AA0869" w:rsidRPr="00970BE5">
        <w:rPr>
          <w:rFonts w:hint="eastAsia"/>
          <w:b/>
        </w:rPr>
        <w:t>步骤</w:t>
      </w:r>
      <w:r w:rsidR="00AA0869" w:rsidRPr="00970BE5">
        <w:rPr>
          <w:rFonts w:hint="eastAsia"/>
          <w:b/>
        </w:rPr>
        <w:t>5</w:t>
      </w:r>
      <w:r w:rsidR="00AA0869">
        <w:rPr>
          <w:rFonts w:hint="eastAsia"/>
        </w:rPr>
        <w:t>中的</w:t>
      </w:r>
      <w:r w:rsidR="0023720F" w:rsidRPr="00776A18">
        <w:t>FusionCompute</w:t>
      </w:r>
      <w:r w:rsidR="0023720F" w:rsidRPr="00776A18">
        <w:rPr>
          <w:rFonts w:hint="eastAsia"/>
        </w:rPr>
        <w:t>集群名称。如</w:t>
      </w:r>
      <w:r w:rsidRPr="0038233D">
        <w:rPr>
          <w:rFonts w:hint="eastAsia"/>
        </w:rPr>
        <w:t>“</w:t>
      </w:r>
      <w:r w:rsidR="0023720F" w:rsidRPr="00FE0C21">
        <w:rPr>
          <w:rFonts w:hint="eastAsia"/>
          <w:b/>
        </w:rPr>
        <w:t>M</w:t>
      </w:r>
      <w:r w:rsidR="0023720F" w:rsidRPr="00FE0C21">
        <w:rPr>
          <w:b/>
        </w:rPr>
        <w:t>anagementCluster</w:t>
      </w:r>
      <w:r w:rsidRPr="000705AA">
        <w:rPr>
          <w:rFonts w:hint="eastAsia"/>
        </w:rPr>
        <w:t>”</w:t>
      </w:r>
      <w:r w:rsidR="0023720F" w:rsidRPr="00776A18">
        <w:rPr>
          <w:rFonts w:hint="eastAsia"/>
        </w:rPr>
        <w:t>。</w:t>
      </w:r>
      <w:r w:rsidR="0023720F">
        <w:rPr>
          <w:rFonts w:hint="eastAsia"/>
        </w:rPr>
        <w:t>名称</w:t>
      </w:r>
      <w:r w:rsidR="0023720F">
        <w:t>一定要相同，否则</w:t>
      </w:r>
      <w:proofErr w:type="gramStart"/>
      <w:r w:rsidR="0023720F">
        <w:t>会资源</w:t>
      </w:r>
      <w:proofErr w:type="gramEnd"/>
      <w:r w:rsidR="0023720F">
        <w:t>对接失败。可在</w:t>
      </w:r>
      <w:r w:rsidRPr="0038233D">
        <w:rPr>
          <w:rFonts w:hint="eastAsia"/>
        </w:rPr>
        <w:t>“</w:t>
      </w:r>
      <w:r w:rsidR="0023720F">
        <w:rPr>
          <w:rFonts w:hint="eastAsia"/>
        </w:rPr>
        <w:t>F</w:t>
      </w:r>
      <w:r w:rsidR="0023720F">
        <w:t>usionCompute——</w:t>
      </w:r>
      <w:r w:rsidR="0023720F">
        <w:t>计算池</w:t>
      </w:r>
      <w:r w:rsidR="0023720F">
        <w:t>——</w:t>
      </w:r>
      <w:r w:rsidR="0023720F">
        <w:t>站点</w:t>
      </w:r>
      <w:r w:rsidR="0023720F">
        <w:rPr>
          <w:rFonts w:hint="eastAsia"/>
        </w:rPr>
        <w:t>”查看</w:t>
      </w:r>
      <w:r w:rsidR="0023720F">
        <w:t>。</w:t>
      </w:r>
    </w:p>
    <w:p w14:paraId="799F4625" w14:textId="3B693FCB" w:rsidR="0023720F" w:rsidRDefault="000801DA" w:rsidP="00FE0C21">
      <w:pPr>
        <w:pStyle w:val="4a"/>
      </w:pPr>
      <w:bookmarkStart w:id="119" w:name="ait_62_25_100032__vcpu"/>
      <w:bookmarkStart w:id="120" w:name="vcpu"/>
      <w:bookmarkEnd w:id="119"/>
      <w:bookmarkEnd w:id="120"/>
      <w:r w:rsidRPr="0038233D">
        <w:rPr>
          <w:rFonts w:hint="eastAsia"/>
        </w:rPr>
        <w:t>“</w:t>
      </w:r>
      <w:r w:rsidR="0023720F" w:rsidRPr="0038233D">
        <w:t>vCPU</w:t>
      </w:r>
      <w:r w:rsidR="0023720F" w:rsidRPr="0038233D">
        <w:rPr>
          <w:rFonts w:hint="eastAsia"/>
        </w:rPr>
        <w:t>复用比</w:t>
      </w:r>
      <w:r w:rsidRPr="000705AA">
        <w:rPr>
          <w:rFonts w:hint="eastAsia"/>
        </w:rPr>
        <w:t>”</w:t>
      </w:r>
      <w:r w:rsidR="0023720F" w:rsidRPr="0038233D">
        <w:rPr>
          <w:rFonts w:hint="eastAsia"/>
        </w:rPr>
        <w:t>：设置待接入集群的</w:t>
      </w:r>
      <w:r w:rsidR="0023720F" w:rsidRPr="0038233D">
        <w:t>vCPU</w:t>
      </w:r>
      <w:r w:rsidR="0023720F" w:rsidRPr="0038233D">
        <w:rPr>
          <w:rFonts w:hint="eastAsia"/>
        </w:rPr>
        <w:t>的复用比，将计算资源实际能提供的</w:t>
      </w:r>
      <w:r w:rsidR="0023720F" w:rsidRPr="0038233D">
        <w:t>CPU</w:t>
      </w:r>
      <w:r w:rsidR="0023720F" w:rsidRPr="0038233D">
        <w:rPr>
          <w:rFonts w:hint="eastAsia"/>
        </w:rPr>
        <w:t>提供给更多虚拟机使用</w:t>
      </w:r>
      <w:r w:rsidR="0023720F" w:rsidRPr="0038233D">
        <w:t>。</w:t>
      </w:r>
      <w:r w:rsidR="0023720F">
        <w:rPr>
          <w:rFonts w:hint="eastAsia"/>
        </w:rPr>
        <w:t>建议</w:t>
      </w:r>
      <w:r w:rsidR="0023720F">
        <w:t>配置为</w:t>
      </w:r>
      <w:r w:rsidRPr="0038233D">
        <w:rPr>
          <w:rFonts w:hint="eastAsia"/>
        </w:rPr>
        <w:t>“</w:t>
      </w:r>
      <w:r w:rsidR="0023720F">
        <w:t>3</w:t>
      </w:r>
      <w:r w:rsidRPr="000705AA">
        <w:rPr>
          <w:rFonts w:hint="eastAsia"/>
        </w:rPr>
        <w:t>”</w:t>
      </w:r>
      <w:r w:rsidR="0023720F">
        <w:rPr>
          <w:rFonts w:hint="eastAsia"/>
        </w:rPr>
        <w:t>。</w:t>
      </w:r>
    </w:p>
    <w:p w14:paraId="6E52FC57" w14:textId="2797574B" w:rsidR="0023720F" w:rsidRDefault="0023720F" w:rsidP="00FE0C21">
      <w:pPr>
        <w:pStyle w:val="4a"/>
      </w:pPr>
      <w:r w:rsidRPr="0000669E">
        <w:t>在</w:t>
      </w:r>
      <w:r w:rsidR="000801DA" w:rsidRPr="0038233D">
        <w:rPr>
          <w:rFonts w:hint="eastAsia"/>
        </w:rPr>
        <w:t>“</w:t>
      </w:r>
      <w:r w:rsidRPr="0000669E">
        <w:t>选择主机</w:t>
      </w:r>
      <w:r w:rsidR="000801DA" w:rsidRPr="000705AA">
        <w:rPr>
          <w:rFonts w:hint="eastAsia"/>
        </w:rPr>
        <w:t>”</w:t>
      </w:r>
      <w:r w:rsidRPr="0000669E">
        <w:t>中选择主机，用于部署</w:t>
      </w:r>
      <w:r w:rsidRPr="0000669E">
        <w:t>fc-nova-compute</w:t>
      </w:r>
      <w:r w:rsidRPr="0000669E">
        <w:t>角色</w:t>
      </w:r>
      <w:r>
        <w:rPr>
          <w:rFonts w:hint="eastAsia"/>
        </w:rPr>
        <w:t>。</w:t>
      </w:r>
    </w:p>
    <w:p w14:paraId="00A77C09" w14:textId="77777777" w:rsidR="0023720F" w:rsidRPr="0000669E" w:rsidRDefault="0023720F" w:rsidP="0023720F">
      <w:pPr>
        <w:ind w:left="0"/>
      </w:pPr>
      <w:r>
        <w:rPr>
          <w:noProof/>
        </w:rPr>
        <w:drawing>
          <wp:inline distT="0" distB="0" distL="0" distR="0" wp14:anchorId="61808D77" wp14:editId="1BBFE9A5">
            <wp:extent cx="5486400" cy="7493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749300"/>
                    </a:xfrm>
                    <a:prstGeom prst="rect">
                      <a:avLst/>
                    </a:prstGeom>
                  </pic:spPr>
                </pic:pic>
              </a:graphicData>
            </a:graphic>
          </wp:inline>
        </w:drawing>
      </w:r>
    </w:p>
    <w:p w14:paraId="344E246F" w14:textId="77777777" w:rsidR="0023720F" w:rsidRPr="000705AA" w:rsidRDefault="0023720F" w:rsidP="00671435">
      <w:pPr>
        <w:pStyle w:val="30"/>
      </w:pPr>
      <w:r w:rsidRPr="000705AA">
        <w:t>单击</w:t>
      </w:r>
      <w:r w:rsidRPr="000705AA">
        <w:rPr>
          <w:noProof/>
        </w:rPr>
        <w:drawing>
          <wp:inline distT="0" distB="0" distL="0" distR="0" wp14:anchorId="2C73297F" wp14:editId="590BBCB6">
            <wp:extent cx="828675" cy="342900"/>
            <wp:effectExtent l="0" t="0" r="9525" b="0"/>
            <wp:docPr id="47" name="图片 47" descr="http://localhost:7890/pages/YZF0919M/02/YZF0919M/02/resources/02_ict/install/fig/fig_it_62_25_100032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ocalhost:7890/pages/YZF0919M/02/YZF0919M/02/resources/02_ict/install/fig/fig_it_62_25_100032_0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28675" cy="342900"/>
                    </a:xfrm>
                    <a:prstGeom prst="rect">
                      <a:avLst/>
                    </a:prstGeom>
                    <a:noFill/>
                    <a:ln>
                      <a:noFill/>
                    </a:ln>
                  </pic:spPr>
                </pic:pic>
              </a:graphicData>
            </a:graphic>
          </wp:inline>
        </w:drawing>
      </w:r>
      <w:r w:rsidRPr="000705AA">
        <w:t>。</w:t>
      </w:r>
      <w:r w:rsidRPr="000705AA">
        <w:t xml:space="preserve"> </w:t>
      </w:r>
    </w:p>
    <w:p w14:paraId="34D894E3" w14:textId="4256A01C" w:rsidR="0023720F" w:rsidRPr="000705AA" w:rsidRDefault="0023720F" w:rsidP="00671435">
      <w:pPr>
        <w:pStyle w:val="1e"/>
      </w:pPr>
      <w:r w:rsidRPr="000705AA">
        <w:t>返回</w:t>
      </w:r>
      <w:r w:rsidR="000801DA" w:rsidRPr="0038233D">
        <w:rPr>
          <w:rFonts w:hint="eastAsia"/>
        </w:rPr>
        <w:t>“</w:t>
      </w:r>
      <w:r w:rsidRPr="000705AA">
        <w:t>集群管理</w:t>
      </w:r>
      <w:r w:rsidR="000801DA" w:rsidRPr="000705AA">
        <w:rPr>
          <w:rFonts w:hint="eastAsia"/>
        </w:rPr>
        <w:t>”</w:t>
      </w:r>
      <w:r w:rsidRPr="000705AA">
        <w:t>页面。</w:t>
      </w:r>
    </w:p>
    <w:p w14:paraId="73D49048" w14:textId="77777777" w:rsidR="0023720F" w:rsidRDefault="0023720F" w:rsidP="00671435">
      <w:pPr>
        <w:pStyle w:val="1e"/>
      </w:pPr>
      <w:r w:rsidRPr="000705AA">
        <w:t>通过</w:t>
      </w:r>
      <w:r w:rsidRPr="000705AA">
        <w:rPr>
          <w:noProof/>
        </w:rPr>
        <w:drawing>
          <wp:inline distT="0" distB="0" distL="0" distR="0" wp14:anchorId="32536836" wp14:editId="44D1AE24">
            <wp:extent cx="114300" cy="114300"/>
            <wp:effectExtent l="0" t="0" r="0" b="0"/>
            <wp:docPr id="46" name="图片 46" descr="http://localhost:7890/pages/YZF0919M/02/YZF0919M/02/resources/02_ict/install/fig/fig_it_62_25_100032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localhost:7890/pages/YZF0919M/02/YZF0919M/02/resources/02_ict/install/fig/fig_it_62_25_100032_1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0705AA">
        <w:t>编辑已接入的集群信息，或通过</w:t>
      </w:r>
      <w:r w:rsidRPr="000705AA">
        <w:rPr>
          <w:noProof/>
        </w:rPr>
        <w:drawing>
          <wp:inline distT="0" distB="0" distL="0" distR="0" wp14:anchorId="3B1282B4" wp14:editId="502D153F">
            <wp:extent cx="104775" cy="114300"/>
            <wp:effectExtent l="0" t="0" r="9525" b="0"/>
            <wp:docPr id="45" name="图片 45" descr="http://localhost:7890/pages/YZF0919M/02/YZF0919M/02/resources/02_ict/install/fig/fig_it_62_25_10003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localhost:7890/pages/YZF0919M/02/YZF0919M/02/resources/02_ict/install/fig/fig_it_62_25_100032_1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0705AA">
        <w:t>删除已接入的集群。</w:t>
      </w:r>
    </w:p>
    <w:p w14:paraId="3CB00B1C" w14:textId="77777777" w:rsidR="0023720F" w:rsidRPr="00671435" w:rsidRDefault="0023720F" w:rsidP="00671435">
      <w:pPr>
        <w:pStyle w:val="4"/>
        <w:rPr>
          <w:rFonts w:hint="default"/>
        </w:rPr>
      </w:pPr>
      <w:bookmarkStart w:id="121" w:name="_接入FusionCompute存储集群"/>
      <w:bookmarkStart w:id="122" w:name="_Toc497466111"/>
      <w:bookmarkEnd w:id="121"/>
      <w:r w:rsidRPr="00671435">
        <w:t>接入</w:t>
      </w:r>
      <w:r w:rsidRPr="00671435">
        <w:t>FusionCompute</w:t>
      </w:r>
      <w:r w:rsidRPr="00671435">
        <w:t>存储集群</w:t>
      </w:r>
      <w:bookmarkEnd w:id="122"/>
    </w:p>
    <w:p w14:paraId="48A71773" w14:textId="77777777" w:rsidR="0023720F" w:rsidRPr="000705AA" w:rsidRDefault="0023720F" w:rsidP="00671435">
      <w:pPr>
        <w:pStyle w:val="30"/>
      </w:pPr>
      <w:r w:rsidRPr="000705AA">
        <w:rPr>
          <w:rFonts w:hint="eastAsia"/>
        </w:rPr>
        <w:t>单击“存储集群”区域的</w:t>
      </w:r>
      <w:r>
        <w:rPr>
          <w:noProof/>
        </w:rPr>
        <w:drawing>
          <wp:inline distT="0" distB="0" distL="0" distR="0" wp14:anchorId="6C94F444" wp14:editId="296BC180">
            <wp:extent cx="419100" cy="419100"/>
            <wp:effectExtent l="0" t="0" r="0" b="0"/>
            <wp:docPr id="51" name="图片 51" descr="http://localhost:7890/pages/YZF0919M/02/YZF0919M/02/resources/02_ict/install/fig/fig_it_62_25_10003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ocalhost:7890/pages/YZF0919M/02/YZF0919M/02/resources/02_ict/install/fig/fig_it_62_25_100032_1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sidRPr="000705AA">
        <w:rPr>
          <w:rFonts w:hint="eastAsia"/>
        </w:rPr>
        <w:t>。</w:t>
      </w:r>
    </w:p>
    <w:p w14:paraId="4D3B6E4B" w14:textId="77777777" w:rsidR="0023720F" w:rsidRPr="0000669E" w:rsidRDefault="0023720F" w:rsidP="00671435">
      <w:pPr>
        <w:pStyle w:val="1e"/>
      </w:pPr>
      <w:r w:rsidRPr="000705AA">
        <w:rPr>
          <w:rFonts w:hint="eastAsia"/>
        </w:rPr>
        <w:lastRenderedPageBreak/>
        <w:t>进入“添加存储集群”页面。</w:t>
      </w:r>
    </w:p>
    <w:p w14:paraId="59AA493B" w14:textId="77777777" w:rsidR="00CE0EE8" w:rsidRPr="00CE0EE8" w:rsidRDefault="0023720F" w:rsidP="00671435">
      <w:pPr>
        <w:pStyle w:val="30"/>
        <w:rPr>
          <w:b/>
        </w:rPr>
      </w:pPr>
      <w:r w:rsidRPr="000705AA">
        <w:t>在</w:t>
      </w:r>
      <w:r w:rsidR="006063EE" w:rsidRPr="000705AA">
        <w:rPr>
          <w:rFonts w:hint="eastAsia"/>
        </w:rPr>
        <w:t>“</w:t>
      </w:r>
      <w:r w:rsidRPr="000705AA">
        <w:t>配置参数</w:t>
      </w:r>
      <w:r w:rsidR="006063EE" w:rsidRPr="000705AA">
        <w:rPr>
          <w:rFonts w:hint="eastAsia"/>
        </w:rPr>
        <w:t>”</w:t>
      </w:r>
      <w:r w:rsidRPr="000705AA">
        <w:t>中设置</w:t>
      </w:r>
      <w:r w:rsidR="006063EE" w:rsidRPr="000705AA">
        <w:rPr>
          <w:rFonts w:hint="eastAsia"/>
        </w:rPr>
        <w:t>“</w:t>
      </w:r>
      <w:r w:rsidRPr="000705AA">
        <w:t>可用分区</w:t>
      </w:r>
      <w:r w:rsidR="006063EE" w:rsidRPr="000705AA">
        <w:rPr>
          <w:rFonts w:hint="eastAsia"/>
        </w:rPr>
        <w:t>”</w:t>
      </w:r>
      <w:r w:rsidRPr="000705AA">
        <w:rPr>
          <w:rFonts w:hint="eastAsia"/>
        </w:rPr>
        <w:t>。</w:t>
      </w:r>
      <w:r>
        <w:rPr>
          <w:rFonts w:hint="eastAsia"/>
        </w:rPr>
        <w:t>名称</w:t>
      </w:r>
      <w:r>
        <w:t>可自定义，需与</w:t>
      </w:r>
      <w:r>
        <w:rPr>
          <w:rFonts w:hint="eastAsia"/>
        </w:rPr>
        <w:t>后续在</w:t>
      </w:r>
      <w:r>
        <w:rPr>
          <w:rFonts w:hint="eastAsia"/>
        </w:rPr>
        <w:t>F</w:t>
      </w:r>
      <w:r>
        <w:t>usionSphere OpenStack</w:t>
      </w:r>
      <w:r>
        <w:rPr>
          <w:rFonts w:hint="eastAsia"/>
        </w:rPr>
        <w:t>管理控制</w:t>
      </w:r>
      <w:r>
        <w:t>台页面</w:t>
      </w:r>
      <w:r>
        <w:rPr>
          <w:rFonts w:hint="eastAsia"/>
        </w:rPr>
        <w:t>创建主机组</w:t>
      </w:r>
      <w:r>
        <w:t>时</w:t>
      </w:r>
      <w:r>
        <w:rPr>
          <w:rFonts w:hint="eastAsia"/>
        </w:rPr>
        <w:t>设置的</w:t>
      </w:r>
      <w:r>
        <w:t>可用分区</w:t>
      </w:r>
      <w:r>
        <w:rPr>
          <w:rFonts w:hint="eastAsia"/>
        </w:rPr>
        <w:t>名称</w:t>
      </w:r>
      <w:r>
        <w:t>一致。</w:t>
      </w:r>
    </w:p>
    <w:p w14:paraId="6EF77143" w14:textId="43439C9C" w:rsidR="00CE0EE8" w:rsidRDefault="00CE0EE8" w:rsidP="00CE0EE8">
      <w:pPr>
        <w:pStyle w:val="1e"/>
      </w:pPr>
      <w:r w:rsidRPr="00EF0315">
        <w:rPr>
          <w:noProof/>
        </w:rPr>
        <w:drawing>
          <wp:inline distT="0" distB="0" distL="0" distR="0" wp14:anchorId="13DBF0DB" wp14:editId="77B3AF69">
            <wp:extent cx="457200" cy="152400"/>
            <wp:effectExtent l="0" t="0" r="0" b="0"/>
            <wp:docPr id="27" name="图片 27"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说明"/>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p>
    <w:p w14:paraId="7C031313" w14:textId="74C849C0" w:rsidR="0023720F" w:rsidRPr="00CE0EE8" w:rsidRDefault="0023720F" w:rsidP="00CE0EE8">
      <w:pPr>
        <w:pStyle w:val="1e"/>
        <w:rPr>
          <w:b/>
        </w:rPr>
      </w:pPr>
      <w:r w:rsidRPr="00CE0EE8">
        <w:rPr>
          <w:rFonts w:hint="eastAsia"/>
          <w:b/>
        </w:rPr>
        <w:t>注意</w:t>
      </w:r>
      <w:r w:rsidRPr="00CE0EE8">
        <w:rPr>
          <w:b/>
        </w:rPr>
        <w:t>尽量不要使用</w:t>
      </w:r>
      <w:r w:rsidR="006063EE" w:rsidRPr="00CE0EE8">
        <w:rPr>
          <w:rFonts w:hint="eastAsia"/>
          <w:b/>
        </w:rPr>
        <w:t>“</w:t>
      </w:r>
      <w:r w:rsidRPr="00CE0EE8">
        <w:rPr>
          <w:b/>
        </w:rPr>
        <w:t>az1.dc1</w:t>
      </w:r>
      <w:r w:rsidR="006063EE" w:rsidRPr="00CE0EE8">
        <w:rPr>
          <w:rFonts w:hint="eastAsia"/>
          <w:b/>
        </w:rPr>
        <w:t>”</w:t>
      </w:r>
      <w:r w:rsidRPr="00CE0EE8">
        <w:rPr>
          <w:rFonts w:hint="eastAsia"/>
          <w:b/>
        </w:rPr>
        <w:t>，</w:t>
      </w:r>
      <w:r w:rsidRPr="00CE0EE8">
        <w:rPr>
          <w:b/>
        </w:rPr>
        <w:t>可以使用</w:t>
      </w:r>
      <w:r w:rsidRPr="00CE0EE8">
        <w:rPr>
          <w:rFonts w:hint="eastAsia"/>
          <w:b/>
        </w:rPr>
        <w:t>如</w:t>
      </w:r>
      <w:r w:rsidR="006063EE" w:rsidRPr="00CE0EE8">
        <w:rPr>
          <w:rFonts w:hint="eastAsia"/>
          <w:b/>
        </w:rPr>
        <w:t>“</w:t>
      </w:r>
      <w:r w:rsidRPr="00CE0EE8">
        <w:rPr>
          <w:b/>
        </w:rPr>
        <w:t>az1.dc2</w:t>
      </w:r>
      <w:r w:rsidR="006063EE" w:rsidRPr="00CE0EE8">
        <w:rPr>
          <w:rFonts w:hint="eastAsia"/>
          <w:b/>
        </w:rPr>
        <w:t>”</w:t>
      </w:r>
      <w:r w:rsidRPr="00CE0EE8">
        <w:rPr>
          <w:rFonts w:hint="eastAsia"/>
          <w:b/>
        </w:rPr>
        <w:t>。</w:t>
      </w:r>
    </w:p>
    <w:p w14:paraId="1CFFCC52" w14:textId="77777777" w:rsidR="0023720F" w:rsidRPr="00BA3EBF" w:rsidRDefault="0023720F" w:rsidP="00671435">
      <w:pPr>
        <w:pStyle w:val="1e"/>
        <w:rPr>
          <w:b/>
        </w:rPr>
      </w:pPr>
      <w:r>
        <w:rPr>
          <w:noProof/>
        </w:rPr>
        <w:drawing>
          <wp:inline distT="0" distB="0" distL="0" distR="0" wp14:anchorId="25EB1B73" wp14:editId="4788DD59">
            <wp:extent cx="5285714" cy="1142857"/>
            <wp:effectExtent l="19050" t="19050" r="10795" b="196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85714" cy="1142857"/>
                    </a:xfrm>
                    <a:prstGeom prst="rect">
                      <a:avLst/>
                    </a:prstGeom>
                    <a:ln>
                      <a:solidFill>
                        <a:schemeClr val="tx1"/>
                      </a:solidFill>
                    </a:ln>
                  </pic:spPr>
                </pic:pic>
              </a:graphicData>
            </a:graphic>
          </wp:inline>
        </w:drawing>
      </w:r>
    </w:p>
    <w:p w14:paraId="1C4E288D" w14:textId="11A9CE90" w:rsidR="0023720F" w:rsidRPr="008A6D71" w:rsidRDefault="0023720F" w:rsidP="00671435">
      <w:pPr>
        <w:pStyle w:val="30"/>
      </w:pPr>
      <w:r w:rsidRPr="008A6D71">
        <w:t>单击</w:t>
      </w:r>
      <w:r w:rsidR="006063EE" w:rsidRPr="000705AA">
        <w:rPr>
          <w:rFonts w:hint="eastAsia"/>
        </w:rPr>
        <w:t>“</w:t>
      </w:r>
      <w:r w:rsidRPr="008A6D71">
        <w:t>配置后端存储</w:t>
      </w:r>
      <w:r w:rsidR="006063EE" w:rsidRPr="000705AA">
        <w:rPr>
          <w:rFonts w:hint="eastAsia"/>
        </w:rPr>
        <w:t>”</w:t>
      </w:r>
      <w:r w:rsidRPr="008A6D71">
        <w:t>后的</w:t>
      </w:r>
      <w:r w:rsidRPr="008A6D71">
        <w:rPr>
          <w:noProof/>
        </w:rPr>
        <w:drawing>
          <wp:inline distT="0" distB="0" distL="0" distR="0" wp14:anchorId="68A07F9D" wp14:editId="704C9388">
            <wp:extent cx="123825" cy="123825"/>
            <wp:effectExtent l="0" t="0" r="9525" b="9525"/>
            <wp:docPr id="60" name="图片 60" descr="http://localhost:7890/pages/YZF0919M/02/YZF0919M/02/resources/02_ict/install/fig/fig_it_62_25_100032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localhost:7890/pages/YZF0919M/02/YZF0919M/02/resources/02_ict/install/fig/fig_it_62_25_100032_0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8A6D71">
        <w:t>。</w:t>
      </w:r>
      <w:r w:rsidRPr="008A6D71">
        <w:t xml:space="preserve"> </w:t>
      </w:r>
    </w:p>
    <w:p w14:paraId="7D767CFD" w14:textId="369B10D9" w:rsidR="0023720F" w:rsidRDefault="0023720F" w:rsidP="00671435">
      <w:pPr>
        <w:pStyle w:val="1e"/>
      </w:pPr>
      <w:r w:rsidRPr="008A6D71">
        <w:t>弹出</w:t>
      </w:r>
      <w:r w:rsidR="006063EE" w:rsidRPr="000705AA">
        <w:rPr>
          <w:rFonts w:hint="eastAsia"/>
        </w:rPr>
        <w:t>“</w:t>
      </w:r>
      <w:r w:rsidRPr="008A6D71">
        <w:t>配置后端存储</w:t>
      </w:r>
      <w:r w:rsidR="006063EE" w:rsidRPr="000705AA">
        <w:rPr>
          <w:rFonts w:hint="eastAsia"/>
        </w:rPr>
        <w:t>”</w:t>
      </w:r>
      <w:r w:rsidRPr="008A6D71">
        <w:t>对话框，如</w:t>
      </w:r>
      <w:r>
        <w:rPr>
          <w:rFonts w:hint="eastAsia"/>
        </w:rPr>
        <w:t>下图</w:t>
      </w:r>
      <w:r w:rsidRPr="008A6D71">
        <w:t>所示</w:t>
      </w:r>
      <w:r w:rsidRPr="008A6D71">
        <w:rPr>
          <w:rFonts w:hint="eastAsia"/>
        </w:rPr>
        <w:t>。</w:t>
      </w:r>
    </w:p>
    <w:p w14:paraId="45A5F8F6" w14:textId="77777777" w:rsidR="0023720F" w:rsidRPr="00AB324B" w:rsidRDefault="0023720F" w:rsidP="00671435">
      <w:pPr>
        <w:pStyle w:val="1e"/>
      </w:pPr>
      <w:r>
        <w:rPr>
          <w:noProof/>
        </w:rPr>
        <w:drawing>
          <wp:inline distT="0" distB="0" distL="0" distR="0" wp14:anchorId="44C4BF05" wp14:editId="4AE0EAF9">
            <wp:extent cx="4543425" cy="3694688"/>
            <wp:effectExtent l="0" t="0" r="0" b="127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47946" cy="3698364"/>
                    </a:xfrm>
                    <a:prstGeom prst="rect">
                      <a:avLst/>
                    </a:prstGeom>
                  </pic:spPr>
                </pic:pic>
              </a:graphicData>
            </a:graphic>
          </wp:inline>
        </w:drawing>
      </w:r>
    </w:p>
    <w:p w14:paraId="0B4CC35F" w14:textId="795932D9" w:rsidR="0023720F" w:rsidRDefault="0023720F" w:rsidP="00671435">
      <w:pPr>
        <w:pStyle w:val="4a"/>
      </w:pPr>
      <w:r w:rsidRPr="008A6D71">
        <w:t>将</w:t>
      </w:r>
      <w:r w:rsidR="006063EE" w:rsidRPr="000705AA">
        <w:rPr>
          <w:rFonts w:hint="eastAsia"/>
        </w:rPr>
        <w:t>“</w:t>
      </w:r>
      <w:r w:rsidRPr="008A6D71">
        <w:t>数据存储名称</w:t>
      </w:r>
      <w:r w:rsidR="006063EE" w:rsidRPr="000705AA">
        <w:rPr>
          <w:rFonts w:hint="eastAsia"/>
        </w:rPr>
        <w:t>”</w:t>
      </w:r>
      <w:r w:rsidRPr="008A6D71">
        <w:t>设置为</w:t>
      </w:r>
      <w:r w:rsidRPr="008A6D71">
        <w:t>FusionCompute</w:t>
      </w:r>
      <w:r w:rsidRPr="008A6D71">
        <w:t>中对接的</w:t>
      </w:r>
      <w:r w:rsidRPr="00776A18">
        <w:t>集群所使用的数据存储的名称</w:t>
      </w:r>
      <w:r w:rsidRPr="00776A18">
        <w:rPr>
          <w:rFonts w:hint="eastAsia"/>
        </w:rPr>
        <w:t>，</w:t>
      </w:r>
      <w:r w:rsidRPr="00776A18">
        <w:t>如</w:t>
      </w:r>
      <w:r w:rsidR="006063EE" w:rsidRPr="000705AA">
        <w:rPr>
          <w:rFonts w:hint="eastAsia"/>
        </w:rPr>
        <w:t>“</w:t>
      </w:r>
      <w:r w:rsidRPr="00671435">
        <w:rPr>
          <w:b/>
        </w:rPr>
        <w:t>FusionStorageDC</w:t>
      </w:r>
      <w:r w:rsidR="006063EE" w:rsidRPr="000705AA">
        <w:rPr>
          <w:rFonts w:hint="eastAsia"/>
        </w:rPr>
        <w:t>”</w:t>
      </w:r>
      <w:r>
        <w:rPr>
          <w:rFonts w:hint="eastAsia"/>
        </w:rPr>
        <w:t>。</w:t>
      </w:r>
      <w:r w:rsidRPr="006063EE">
        <w:rPr>
          <w:b/>
        </w:rPr>
        <w:t>名称一定要</w:t>
      </w:r>
      <w:r w:rsidRPr="006063EE">
        <w:rPr>
          <w:rFonts w:hint="eastAsia"/>
          <w:b/>
        </w:rPr>
        <w:t>相同，</w:t>
      </w:r>
      <w:r w:rsidRPr="006063EE">
        <w:rPr>
          <w:b/>
        </w:rPr>
        <w:t>否则</w:t>
      </w:r>
      <w:proofErr w:type="gramStart"/>
      <w:r w:rsidRPr="006063EE">
        <w:rPr>
          <w:rFonts w:hint="eastAsia"/>
          <w:b/>
        </w:rPr>
        <w:t>会资源</w:t>
      </w:r>
      <w:proofErr w:type="gramEnd"/>
      <w:r w:rsidRPr="006063EE">
        <w:rPr>
          <w:b/>
        </w:rPr>
        <w:t>对接失败</w:t>
      </w:r>
      <w:r>
        <w:t>。</w:t>
      </w:r>
    </w:p>
    <w:p w14:paraId="7C3303C2" w14:textId="57DF20A7" w:rsidR="0023720F" w:rsidRPr="008A6D71" w:rsidRDefault="0023720F" w:rsidP="00671435">
      <w:pPr>
        <w:pStyle w:val="4a"/>
      </w:pPr>
      <w:r>
        <w:rPr>
          <w:rFonts w:hint="eastAsia"/>
        </w:rPr>
        <w:t>在</w:t>
      </w:r>
      <w:r w:rsidR="006063EE" w:rsidRPr="000705AA">
        <w:rPr>
          <w:rFonts w:hint="eastAsia"/>
        </w:rPr>
        <w:t>“</w:t>
      </w:r>
      <w:r>
        <w:rPr>
          <w:rFonts w:hint="eastAsia"/>
        </w:rPr>
        <w:t>通用</w:t>
      </w:r>
      <w:r>
        <w:t>配置</w:t>
      </w:r>
      <w:r w:rsidR="006063EE" w:rsidRPr="000705AA">
        <w:rPr>
          <w:rFonts w:hint="eastAsia"/>
        </w:rPr>
        <w:t>”</w:t>
      </w:r>
      <w:r>
        <w:rPr>
          <w:rFonts w:hint="eastAsia"/>
        </w:rPr>
        <w:t>中设置</w:t>
      </w:r>
      <w:r w:rsidR="006063EE" w:rsidRPr="000705AA">
        <w:rPr>
          <w:rFonts w:hint="eastAsia"/>
        </w:rPr>
        <w:t>“</w:t>
      </w:r>
      <w:r w:rsidRPr="008A6D71">
        <w:rPr>
          <w:rFonts w:hint="eastAsia"/>
        </w:rPr>
        <w:t>镜像导出类型</w:t>
      </w:r>
      <w:r w:rsidR="006063EE" w:rsidRPr="000705AA">
        <w:rPr>
          <w:rFonts w:hint="eastAsia"/>
        </w:rPr>
        <w:t>”</w:t>
      </w:r>
      <w:r w:rsidR="00671435">
        <w:rPr>
          <w:rFonts w:hint="eastAsia"/>
        </w:rPr>
        <w:t>，</w:t>
      </w:r>
      <w:r>
        <w:rPr>
          <w:rFonts w:hint="eastAsia"/>
        </w:rPr>
        <w:t>建议</w:t>
      </w:r>
      <w:r>
        <w:t>选择</w:t>
      </w:r>
      <w:r w:rsidR="006063EE" w:rsidRPr="000705AA">
        <w:rPr>
          <w:rFonts w:hint="eastAsia"/>
        </w:rPr>
        <w:t>“</w:t>
      </w:r>
      <w:r>
        <w:t>Glance</w:t>
      </w:r>
      <w:r w:rsidR="006063EE" w:rsidRPr="000705AA">
        <w:rPr>
          <w:rFonts w:hint="eastAsia"/>
        </w:rPr>
        <w:t>”</w:t>
      </w:r>
      <w:r>
        <w:rPr>
          <w:rFonts w:hint="eastAsia"/>
        </w:rPr>
        <w:t>。</w:t>
      </w:r>
    </w:p>
    <w:p w14:paraId="4C242F99" w14:textId="19344F4F" w:rsidR="0023720F" w:rsidRDefault="0023720F" w:rsidP="00671435">
      <w:pPr>
        <w:pStyle w:val="30"/>
      </w:pPr>
      <w:r w:rsidRPr="0042353F">
        <w:t>单击</w:t>
      </w:r>
      <w:r w:rsidR="006063EE" w:rsidRPr="000705AA">
        <w:rPr>
          <w:rFonts w:hint="eastAsia"/>
        </w:rPr>
        <w:t>“</w:t>
      </w:r>
      <w:r w:rsidRPr="0042353F">
        <w:t>确认</w:t>
      </w:r>
      <w:r w:rsidR="006063EE" w:rsidRPr="000705AA">
        <w:rPr>
          <w:rFonts w:hint="eastAsia"/>
        </w:rPr>
        <w:t>”</w:t>
      </w:r>
      <w:r w:rsidRPr="0042353F">
        <w:t>完成后端存储的配置</w:t>
      </w:r>
      <w:r w:rsidRPr="0042353F">
        <w:rPr>
          <w:rFonts w:hint="eastAsia"/>
        </w:rPr>
        <w:t>。</w:t>
      </w:r>
    </w:p>
    <w:p w14:paraId="2342DFD1" w14:textId="72E9E17B" w:rsidR="0023720F" w:rsidRPr="0042353F" w:rsidRDefault="0023720F" w:rsidP="00671435">
      <w:pPr>
        <w:pStyle w:val="30"/>
      </w:pPr>
      <w:r w:rsidRPr="0042353F">
        <w:t>在</w:t>
      </w:r>
      <w:r w:rsidR="006063EE" w:rsidRPr="000705AA">
        <w:rPr>
          <w:rFonts w:hint="eastAsia"/>
        </w:rPr>
        <w:t>“</w:t>
      </w:r>
      <w:r w:rsidRPr="0042353F">
        <w:t>选择主机</w:t>
      </w:r>
      <w:r w:rsidR="006063EE" w:rsidRPr="000705AA">
        <w:rPr>
          <w:rFonts w:hint="eastAsia"/>
        </w:rPr>
        <w:t>”</w:t>
      </w:r>
      <w:r w:rsidRPr="0042353F">
        <w:t>中选择主机，用于部署</w:t>
      </w:r>
      <w:r w:rsidRPr="0042353F">
        <w:t>cinder</w:t>
      </w:r>
      <w:r w:rsidRPr="0042353F">
        <w:t>组件。</w:t>
      </w:r>
      <w:r w:rsidRPr="0042353F">
        <w:t xml:space="preserve"> </w:t>
      </w:r>
    </w:p>
    <w:p w14:paraId="76F58FCC" w14:textId="77777777" w:rsidR="0023720F" w:rsidRPr="00AB324B" w:rsidRDefault="0023720F" w:rsidP="00671435">
      <w:pPr>
        <w:pStyle w:val="1e"/>
      </w:pPr>
      <w:r>
        <w:rPr>
          <w:noProof/>
        </w:rPr>
        <w:lastRenderedPageBreak/>
        <w:drawing>
          <wp:inline distT="0" distB="0" distL="0" distR="0" wp14:anchorId="31A3293A" wp14:editId="404A42AC">
            <wp:extent cx="5454000" cy="725938"/>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54000" cy="725938"/>
                    </a:xfrm>
                    <a:prstGeom prst="rect">
                      <a:avLst/>
                    </a:prstGeom>
                  </pic:spPr>
                </pic:pic>
              </a:graphicData>
            </a:graphic>
          </wp:inline>
        </w:drawing>
      </w:r>
    </w:p>
    <w:p w14:paraId="459A6E4F" w14:textId="77777777" w:rsidR="0023720F" w:rsidRPr="0042353F" w:rsidRDefault="0023720F" w:rsidP="00671435">
      <w:pPr>
        <w:pStyle w:val="30"/>
      </w:pPr>
      <w:r w:rsidRPr="0042353F">
        <w:t>单击</w:t>
      </w:r>
      <w:r w:rsidRPr="0042353F">
        <w:rPr>
          <w:noProof/>
        </w:rPr>
        <w:drawing>
          <wp:inline distT="0" distB="0" distL="0" distR="0" wp14:anchorId="26137B08" wp14:editId="5463A0C5">
            <wp:extent cx="828675" cy="342900"/>
            <wp:effectExtent l="0" t="0" r="9525" b="0"/>
            <wp:docPr id="82" name="图片 82" descr="http://localhost:7890/pages/YZF0919M/02/YZF0919M/02/resources/02_ict/install/fig/fig_it_62_25_100032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ocalhost:7890/pages/YZF0919M/02/YZF0919M/02/resources/02_ict/install/fig/fig_it_62_25_100032_0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28675" cy="342900"/>
                    </a:xfrm>
                    <a:prstGeom prst="rect">
                      <a:avLst/>
                    </a:prstGeom>
                    <a:noFill/>
                    <a:ln>
                      <a:noFill/>
                    </a:ln>
                  </pic:spPr>
                </pic:pic>
              </a:graphicData>
            </a:graphic>
          </wp:inline>
        </w:drawing>
      </w:r>
      <w:r w:rsidRPr="0042353F">
        <w:t>。</w:t>
      </w:r>
      <w:r w:rsidRPr="0042353F">
        <w:t xml:space="preserve"> </w:t>
      </w:r>
    </w:p>
    <w:p w14:paraId="5086A770" w14:textId="4C73C361" w:rsidR="0023720F" w:rsidRPr="0042353F" w:rsidRDefault="0023720F" w:rsidP="00671435">
      <w:pPr>
        <w:pStyle w:val="1e"/>
      </w:pPr>
      <w:r w:rsidRPr="0042353F">
        <w:t>返回</w:t>
      </w:r>
      <w:r w:rsidR="006063EE" w:rsidRPr="000705AA">
        <w:rPr>
          <w:rFonts w:hint="eastAsia"/>
        </w:rPr>
        <w:t>“</w:t>
      </w:r>
      <w:r w:rsidRPr="0042353F">
        <w:t>集群管理</w:t>
      </w:r>
      <w:r w:rsidR="006063EE" w:rsidRPr="000705AA">
        <w:rPr>
          <w:rFonts w:hint="eastAsia"/>
        </w:rPr>
        <w:t>”</w:t>
      </w:r>
      <w:r w:rsidRPr="0042353F">
        <w:t>页面。</w:t>
      </w:r>
    </w:p>
    <w:p w14:paraId="58D24C40" w14:textId="77777777" w:rsidR="0023720F" w:rsidRPr="00EC33BA" w:rsidRDefault="0023720F" w:rsidP="00671435">
      <w:pPr>
        <w:pStyle w:val="1e"/>
      </w:pPr>
      <w:r w:rsidRPr="0042353F">
        <w:t>通过</w:t>
      </w:r>
      <w:r w:rsidRPr="0042353F">
        <w:rPr>
          <w:noProof/>
        </w:rPr>
        <w:drawing>
          <wp:inline distT="0" distB="0" distL="0" distR="0" wp14:anchorId="0D1B8E9F" wp14:editId="753B1032">
            <wp:extent cx="114300" cy="114300"/>
            <wp:effectExtent l="0" t="0" r="0" b="0"/>
            <wp:docPr id="77" name="图片 77" descr="http://localhost:7890/pages/YZF0919M/02/YZF0919M/02/resources/02_ict/install/fig/fig_it_62_25_100032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localhost:7890/pages/YZF0919M/02/YZF0919M/02/resources/02_ict/install/fig/fig_it_62_25_100032_1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42353F">
        <w:t>编辑已接入的集群信息，或通过</w:t>
      </w:r>
      <w:r w:rsidRPr="0042353F">
        <w:rPr>
          <w:noProof/>
        </w:rPr>
        <w:drawing>
          <wp:inline distT="0" distB="0" distL="0" distR="0" wp14:anchorId="75E95555" wp14:editId="137B91CC">
            <wp:extent cx="104775" cy="114300"/>
            <wp:effectExtent l="0" t="0" r="9525" b="0"/>
            <wp:docPr id="76" name="图片 76" descr="http://localhost:7890/pages/YZF0919M/02/YZF0919M/02/resources/02_ict/install/fig/fig_it_62_25_10003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7890/pages/YZF0919M/02/YZF0919M/02/resources/02_ict/install/fig/fig_it_62_25_100032_1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42353F">
        <w:t>删除已接入的集群。</w:t>
      </w:r>
    </w:p>
    <w:p w14:paraId="16C427EB" w14:textId="77777777" w:rsidR="0023720F" w:rsidRPr="00671435" w:rsidRDefault="0023720F" w:rsidP="00671435">
      <w:pPr>
        <w:pStyle w:val="2"/>
      </w:pPr>
      <w:bookmarkStart w:id="123" w:name="_Toc497466112"/>
      <w:bookmarkStart w:id="124" w:name="_Toc500505189"/>
      <w:r w:rsidRPr="00671435">
        <w:rPr>
          <w:rFonts w:hint="eastAsia"/>
        </w:rPr>
        <w:t>结果</w:t>
      </w:r>
      <w:r w:rsidRPr="00671435">
        <w:t>验证</w:t>
      </w:r>
      <w:bookmarkEnd w:id="123"/>
      <w:bookmarkEnd w:id="124"/>
    </w:p>
    <w:p w14:paraId="7E3C0EBA" w14:textId="08BA1592" w:rsidR="0023720F" w:rsidRDefault="0023720F" w:rsidP="00671435">
      <w:pPr>
        <w:pStyle w:val="4a"/>
      </w:pPr>
      <w:r w:rsidRPr="00671435">
        <w:rPr>
          <w:rFonts w:hint="eastAsia"/>
        </w:rPr>
        <w:t>在资源池</w:t>
      </w:r>
      <w:r w:rsidRPr="00671435">
        <w:t>中查看</w:t>
      </w:r>
      <w:r w:rsidRPr="00671435">
        <w:rPr>
          <w:rFonts w:hint="eastAsia"/>
        </w:rPr>
        <w:t>F</w:t>
      </w:r>
      <w:r w:rsidRPr="00671435">
        <w:t>usionCompute</w:t>
      </w:r>
      <w:r w:rsidRPr="00671435">
        <w:rPr>
          <w:rFonts w:hint="eastAsia"/>
        </w:rPr>
        <w:t>与</w:t>
      </w:r>
      <w:r w:rsidRPr="00671435">
        <w:t>其计算集群和存储集群。</w:t>
      </w:r>
      <w:r w:rsidR="00671435">
        <w:tab/>
      </w:r>
    </w:p>
    <w:p w14:paraId="65DA2CBF" w14:textId="77777777" w:rsidR="00671435" w:rsidRDefault="00671435" w:rsidP="00671435">
      <w:pPr>
        <w:pStyle w:val="4a"/>
        <w:numPr>
          <w:ilvl w:val="0"/>
          <w:numId w:val="0"/>
        </w:numPr>
        <w:ind w:left="1446"/>
      </w:pPr>
    </w:p>
    <w:p w14:paraId="172ABF75" w14:textId="77777777" w:rsidR="00671435" w:rsidRDefault="00671435" w:rsidP="00671435">
      <w:pPr>
        <w:pStyle w:val="4a"/>
        <w:numPr>
          <w:ilvl w:val="0"/>
          <w:numId w:val="0"/>
        </w:numPr>
        <w:ind w:left="1446"/>
      </w:pPr>
    </w:p>
    <w:p w14:paraId="2A28285D" w14:textId="77777777" w:rsidR="00671435" w:rsidRDefault="00671435" w:rsidP="00671435">
      <w:pPr>
        <w:pStyle w:val="4a"/>
        <w:numPr>
          <w:ilvl w:val="0"/>
          <w:numId w:val="0"/>
        </w:numPr>
        <w:ind w:left="1446"/>
      </w:pPr>
    </w:p>
    <w:p w14:paraId="61A141AA" w14:textId="77777777" w:rsidR="00671435" w:rsidRDefault="00671435" w:rsidP="00671435">
      <w:pPr>
        <w:pStyle w:val="4a"/>
        <w:numPr>
          <w:ilvl w:val="0"/>
          <w:numId w:val="0"/>
        </w:numPr>
        <w:ind w:left="1446"/>
      </w:pPr>
    </w:p>
    <w:p w14:paraId="0260F459" w14:textId="77777777" w:rsidR="00671435" w:rsidRDefault="00671435" w:rsidP="00671435">
      <w:pPr>
        <w:pStyle w:val="4a"/>
        <w:numPr>
          <w:ilvl w:val="0"/>
          <w:numId w:val="0"/>
        </w:numPr>
        <w:ind w:left="1446"/>
      </w:pPr>
    </w:p>
    <w:p w14:paraId="5C8AA8C9" w14:textId="77777777" w:rsidR="00671435" w:rsidRDefault="00671435" w:rsidP="00671435">
      <w:pPr>
        <w:pStyle w:val="4a"/>
        <w:numPr>
          <w:ilvl w:val="0"/>
          <w:numId w:val="0"/>
        </w:numPr>
        <w:ind w:left="1446"/>
      </w:pPr>
    </w:p>
    <w:p w14:paraId="18C2D35C" w14:textId="77777777" w:rsidR="00671435" w:rsidRDefault="00671435" w:rsidP="00671435">
      <w:pPr>
        <w:pStyle w:val="4a"/>
        <w:numPr>
          <w:ilvl w:val="0"/>
          <w:numId w:val="0"/>
        </w:numPr>
        <w:ind w:left="1446"/>
      </w:pPr>
    </w:p>
    <w:p w14:paraId="05331C69" w14:textId="77777777" w:rsidR="00671435" w:rsidRDefault="00671435" w:rsidP="00671435">
      <w:pPr>
        <w:pStyle w:val="4a"/>
        <w:numPr>
          <w:ilvl w:val="0"/>
          <w:numId w:val="0"/>
        </w:numPr>
        <w:ind w:left="1446"/>
      </w:pPr>
    </w:p>
    <w:p w14:paraId="14D58D29" w14:textId="77777777" w:rsidR="00671435" w:rsidRDefault="00671435" w:rsidP="00671435">
      <w:pPr>
        <w:pStyle w:val="4a"/>
        <w:numPr>
          <w:ilvl w:val="0"/>
          <w:numId w:val="0"/>
        </w:numPr>
        <w:ind w:left="1446"/>
      </w:pPr>
    </w:p>
    <w:p w14:paraId="5F952D64" w14:textId="77777777" w:rsidR="00671435" w:rsidRDefault="00671435" w:rsidP="00671435">
      <w:pPr>
        <w:pStyle w:val="4a"/>
        <w:numPr>
          <w:ilvl w:val="0"/>
          <w:numId w:val="0"/>
        </w:numPr>
        <w:ind w:left="1446"/>
      </w:pPr>
    </w:p>
    <w:p w14:paraId="358AB9FA" w14:textId="77777777" w:rsidR="003D6841" w:rsidRDefault="003D6841" w:rsidP="00671435">
      <w:pPr>
        <w:pStyle w:val="4a"/>
        <w:numPr>
          <w:ilvl w:val="0"/>
          <w:numId w:val="0"/>
        </w:numPr>
        <w:ind w:left="1446"/>
      </w:pPr>
    </w:p>
    <w:p w14:paraId="260D898F" w14:textId="77777777" w:rsidR="003D6841" w:rsidRDefault="003D6841" w:rsidP="00671435">
      <w:pPr>
        <w:pStyle w:val="4a"/>
        <w:numPr>
          <w:ilvl w:val="0"/>
          <w:numId w:val="0"/>
        </w:numPr>
        <w:ind w:left="1446"/>
      </w:pPr>
    </w:p>
    <w:p w14:paraId="7062EF57" w14:textId="77777777" w:rsidR="003D6841" w:rsidRDefault="003D6841" w:rsidP="00671435">
      <w:pPr>
        <w:pStyle w:val="4a"/>
        <w:numPr>
          <w:ilvl w:val="0"/>
          <w:numId w:val="0"/>
        </w:numPr>
        <w:ind w:left="1446"/>
      </w:pPr>
    </w:p>
    <w:p w14:paraId="1E84C5E2" w14:textId="77777777" w:rsidR="003D6841" w:rsidRDefault="003D6841" w:rsidP="00671435">
      <w:pPr>
        <w:pStyle w:val="4a"/>
        <w:numPr>
          <w:ilvl w:val="0"/>
          <w:numId w:val="0"/>
        </w:numPr>
        <w:ind w:left="1446"/>
      </w:pPr>
    </w:p>
    <w:p w14:paraId="66A82A85" w14:textId="77777777" w:rsidR="003D6841" w:rsidRDefault="003D6841" w:rsidP="00671435">
      <w:pPr>
        <w:pStyle w:val="4a"/>
        <w:numPr>
          <w:ilvl w:val="0"/>
          <w:numId w:val="0"/>
        </w:numPr>
        <w:ind w:left="1446"/>
      </w:pPr>
    </w:p>
    <w:p w14:paraId="5C740BBA" w14:textId="77777777" w:rsidR="003D6841" w:rsidRDefault="003D6841" w:rsidP="00671435">
      <w:pPr>
        <w:pStyle w:val="4a"/>
        <w:numPr>
          <w:ilvl w:val="0"/>
          <w:numId w:val="0"/>
        </w:numPr>
        <w:ind w:left="1446"/>
      </w:pPr>
    </w:p>
    <w:p w14:paraId="6AF2CF7C" w14:textId="77777777" w:rsidR="003D6841" w:rsidRDefault="003D6841" w:rsidP="00671435">
      <w:pPr>
        <w:pStyle w:val="4a"/>
        <w:numPr>
          <w:ilvl w:val="0"/>
          <w:numId w:val="0"/>
        </w:numPr>
        <w:ind w:left="1446"/>
      </w:pPr>
    </w:p>
    <w:p w14:paraId="000EBDFD" w14:textId="77777777" w:rsidR="003D6841" w:rsidRDefault="003D6841" w:rsidP="00671435">
      <w:pPr>
        <w:pStyle w:val="4a"/>
        <w:numPr>
          <w:ilvl w:val="0"/>
          <w:numId w:val="0"/>
        </w:numPr>
        <w:ind w:left="1446"/>
      </w:pPr>
    </w:p>
    <w:p w14:paraId="509B42CA" w14:textId="77777777" w:rsidR="003D6841" w:rsidRDefault="003D6841" w:rsidP="00671435">
      <w:pPr>
        <w:pStyle w:val="4a"/>
        <w:numPr>
          <w:ilvl w:val="0"/>
          <w:numId w:val="0"/>
        </w:numPr>
        <w:ind w:left="1446"/>
      </w:pPr>
    </w:p>
    <w:p w14:paraId="78FB4AD0" w14:textId="77777777" w:rsidR="00671435" w:rsidRDefault="00671435" w:rsidP="00671435">
      <w:pPr>
        <w:pStyle w:val="4a"/>
        <w:numPr>
          <w:ilvl w:val="0"/>
          <w:numId w:val="0"/>
        </w:numPr>
        <w:ind w:left="1446"/>
      </w:pPr>
    </w:p>
    <w:p w14:paraId="6E3E0193" w14:textId="77777777" w:rsidR="00671435" w:rsidRDefault="00671435" w:rsidP="00671435">
      <w:pPr>
        <w:pStyle w:val="4a"/>
        <w:numPr>
          <w:ilvl w:val="0"/>
          <w:numId w:val="0"/>
        </w:numPr>
        <w:ind w:left="1446"/>
      </w:pPr>
    </w:p>
    <w:p w14:paraId="610DE3CA" w14:textId="77777777" w:rsidR="0023720F" w:rsidRPr="00671435" w:rsidRDefault="0023720F" w:rsidP="00671435">
      <w:pPr>
        <w:pStyle w:val="1"/>
      </w:pPr>
      <w:bookmarkStart w:id="125" w:name="_Toc497466113"/>
      <w:bookmarkStart w:id="126" w:name="_Toc500505190"/>
      <w:r w:rsidRPr="00671435">
        <w:rPr>
          <w:rFonts w:hint="eastAsia"/>
        </w:rPr>
        <w:lastRenderedPageBreak/>
        <w:t>安装</w:t>
      </w:r>
      <w:r w:rsidRPr="00671435">
        <w:rPr>
          <w:rFonts w:hint="eastAsia"/>
        </w:rPr>
        <w:t>F</w:t>
      </w:r>
      <w:r w:rsidRPr="00671435">
        <w:t>usionSphere OpenStack OM</w:t>
      </w:r>
      <w:bookmarkEnd w:id="125"/>
      <w:bookmarkEnd w:id="126"/>
    </w:p>
    <w:p w14:paraId="6CE89DB6" w14:textId="77777777" w:rsidR="0023720F" w:rsidRPr="00671435" w:rsidRDefault="0023720F" w:rsidP="00671435">
      <w:pPr>
        <w:pStyle w:val="2"/>
      </w:pPr>
      <w:bookmarkStart w:id="127" w:name="_Toc497466114"/>
      <w:bookmarkStart w:id="128" w:name="_Toc500505191"/>
      <w:r w:rsidRPr="00671435">
        <w:rPr>
          <w:rFonts w:hint="eastAsia"/>
        </w:rPr>
        <w:t>实验</w:t>
      </w:r>
      <w:r w:rsidRPr="00671435">
        <w:t>目标</w:t>
      </w:r>
      <w:bookmarkEnd w:id="127"/>
      <w:bookmarkEnd w:id="128"/>
    </w:p>
    <w:p w14:paraId="32F74D73" w14:textId="3C97D477" w:rsidR="0023720F" w:rsidRPr="006537BA" w:rsidRDefault="0023720F" w:rsidP="00671435">
      <w:pPr>
        <w:pStyle w:val="4a"/>
      </w:pPr>
      <w:r w:rsidRPr="006537BA">
        <w:rPr>
          <w:rFonts w:hint="eastAsia"/>
        </w:rPr>
        <w:t>安装</w:t>
      </w:r>
      <w:r w:rsidRPr="006537BA">
        <w:rPr>
          <w:rFonts w:hint="eastAsia"/>
        </w:rPr>
        <w:t>F</w:t>
      </w:r>
      <w:r w:rsidRPr="006537BA">
        <w:t xml:space="preserve">usionSphere </w:t>
      </w:r>
      <w:r>
        <w:t>OpenStack</w:t>
      </w:r>
      <w:r w:rsidRPr="006537BA">
        <w:t xml:space="preserve"> OM</w:t>
      </w:r>
      <w:r w:rsidRPr="006537BA">
        <w:rPr>
          <w:rFonts w:hint="eastAsia"/>
        </w:rPr>
        <w:t>虚拟机并</w:t>
      </w:r>
      <w:r w:rsidRPr="006537BA">
        <w:t>进行相关配置</w:t>
      </w:r>
      <w:r w:rsidR="00671435">
        <w:rPr>
          <w:rFonts w:hint="eastAsia"/>
        </w:rPr>
        <w:t>。</w:t>
      </w:r>
    </w:p>
    <w:p w14:paraId="5462F1D8" w14:textId="77777777" w:rsidR="0023720F" w:rsidRPr="00671435" w:rsidRDefault="0023720F" w:rsidP="00671435">
      <w:pPr>
        <w:pStyle w:val="2"/>
      </w:pPr>
      <w:bookmarkStart w:id="129" w:name="_Toc497466115"/>
      <w:bookmarkStart w:id="130" w:name="_Toc500505192"/>
      <w:r w:rsidRPr="00671435">
        <w:rPr>
          <w:rFonts w:hint="eastAsia"/>
        </w:rPr>
        <w:t>实验</w:t>
      </w:r>
      <w:r w:rsidRPr="00671435">
        <w:t>准备</w:t>
      </w:r>
      <w:bookmarkEnd w:id="129"/>
      <w:bookmarkEnd w:id="130"/>
    </w:p>
    <w:p w14:paraId="72E4C6BB" w14:textId="77777777" w:rsidR="0023720F" w:rsidRPr="006537BA" w:rsidRDefault="0023720F" w:rsidP="00671435">
      <w:pPr>
        <w:pStyle w:val="4a"/>
      </w:pPr>
      <w:r w:rsidRPr="006537BA">
        <w:rPr>
          <w:rFonts w:hint="eastAsia"/>
        </w:rPr>
        <w:t>已完成</w:t>
      </w:r>
      <w:r w:rsidRPr="006537BA">
        <w:t xml:space="preserve">FusionSphere </w:t>
      </w:r>
      <w:r>
        <w:t>OpenStack</w:t>
      </w:r>
      <w:r w:rsidRPr="006537BA">
        <w:rPr>
          <w:rFonts w:hint="eastAsia"/>
        </w:rPr>
        <w:t>的安装配置</w:t>
      </w:r>
      <w:r w:rsidRPr="006537BA">
        <w:t>。</w:t>
      </w:r>
    </w:p>
    <w:p w14:paraId="4DA8D6EA" w14:textId="77777777" w:rsidR="0023720F" w:rsidRPr="006537BA" w:rsidRDefault="0023720F" w:rsidP="00671435">
      <w:pPr>
        <w:pStyle w:val="4a"/>
      </w:pPr>
      <w:r w:rsidRPr="006537BA">
        <w:rPr>
          <w:rFonts w:hint="eastAsia"/>
        </w:rPr>
        <w:t>已获取第一个</w:t>
      </w:r>
      <w:r w:rsidRPr="006537BA">
        <w:t>AZ</w:t>
      </w:r>
      <w:r w:rsidRPr="006537BA">
        <w:rPr>
          <w:rFonts w:hint="eastAsia"/>
        </w:rPr>
        <w:t>内第一个主机的管理</w:t>
      </w:r>
      <w:r w:rsidRPr="006537BA">
        <w:t>IP</w:t>
      </w:r>
      <w:r w:rsidRPr="006537BA">
        <w:rPr>
          <w:rFonts w:hint="eastAsia"/>
        </w:rPr>
        <w:t>地址</w:t>
      </w:r>
      <w:r w:rsidRPr="006537BA">
        <w:t>。</w:t>
      </w:r>
    </w:p>
    <w:p w14:paraId="6149A6E6" w14:textId="77777777" w:rsidR="0023720F" w:rsidRPr="006537BA" w:rsidRDefault="0023720F" w:rsidP="00671435">
      <w:pPr>
        <w:pStyle w:val="4a"/>
      </w:pPr>
      <w:r w:rsidRPr="006537BA">
        <w:rPr>
          <w:rFonts w:hint="eastAsia"/>
        </w:rPr>
        <w:t>已获取登录</w:t>
      </w:r>
      <w:r w:rsidRPr="006537BA">
        <w:t xml:space="preserve">FusionSphere </w:t>
      </w:r>
      <w:r>
        <w:t>OpenStack</w:t>
      </w:r>
      <w:r w:rsidRPr="006537BA">
        <w:rPr>
          <w:rFonts w:hint="eastAsia"/>
        </w:rPr>
        <w:t>安装部署界面的反向代理</w:t>
      </w:r>
      <w:r w:rsidRPr="006537BA">
        <w:t>IP</w:t>
      </w:r>
      <w:r w:rsidRPr="006537BA">
        <w:rPr>
          <w:rFonts w:hint="eastAsia"/>
        </w:rPr>
        <w:t>地址</w:t>
      </w:r>
      <w:r w:rsidRPr="006537BA">
        <w:t>。</w:t>
      </w:r>
    </w:p>
    <w:p w14:paraId="6194A1DD" w14:textId="0A4FC277" w:rsidR="0023720F" w:rsidRPr="006537BA" w:rsidRDefault="0023720F" w:rsidP="00671435">
      <w:pPr>
        <w:pStyle w:val="4a"/>
      </w:pPr>
      <w:r w:rsidRPr="006537BA">
        <w:rPr>
          <w:rFonts w:hint="eastAsia"/>
        </w:rPr>
        <w:t>已获取</w:t>
      </w:r>
      <w:r w:rsidRPr="006537BA">
        <w:t xml:space="preserve">FusionSphere </w:t>
      </w:r>
      <w:r>
        <w:t>OpenStack</w:t>
      </w:r>
      <w:r w:rsidRPr="006537BA">
        <w:t xml:space="preserve"> OM</w:t>
      </w:r>
      <w:r w:rsidRPr="006537BA">
        <w:rPr>
          <w:rFonts w:hint="eastAsia"/>
        </w:rPr>
        <w:t>软件包</w:t>
      </w:r>
      <w:r w:rsidR="003D6841" w:rsidRPr="000705AA">
        <w:rPr>
          <w:rFonts w:hint="eastAsia"/>
        </w:rPr>
        <w:t>“</w:t>
      </w:r>
      <w:r w:rsidRPr="005A7FA9">
        <w:t>Fu</w:t>
      </w:r>
      <w:r w:rsidR="005F42E6">
        <w:t>sionSphere OpenStack V100R006C10PC100</w:t>
      </w:r>
      <w:r w:rsidRPr="005A7FA9">
        <w:t>_OM.zip</w:t>
      </w:r>
      <w:r w:rsidR="003D6841" w:rsidRPr="000705AA">
        <w:rPr>
          <w:rFonts w:hint="eastAsia"/>
        </w:rPr>
        <w:t>”</w:t>
      </w:r>
      <w:r w:rsidRPr="006537BA">
        <w:t>。</w:t>
      </w:r>
    </w:p>
    <w:p w14:paraId="1E129319" w14:textId="77777777" w:rsidR="0023720F" w:rsidRPr="00671435" w:rsidRDefault="0023720F" w:rsidP="00671435">
      <w:pPr>
        <w:pStyle w:val="2"/>
      </w:pPr>
      <w:bookmarkStart w:id="131" w:name="_Toc497466116"/>
      <w:bookmarkStart w:id="132" w:name="_Toc500505193"/>
      <w:r w:rsidRPr="00671435">
        <w:rPr>
          <w:rFonts w:hint="eastAsia"/>
        </w:rPr>
        <w:t>配置</w:t>
      </w:r>
      <w:r w:rsidRPr="00671435">
        <w:t>思路</w:t>
      </w:r>
      <w:bookmarkEnd w:id="131"/>
      <w:bookmarkEnd w:id="132"/>
    </w:p>
    <w:p w14:paraId="49A1EA91" w14:textId="27674C15" w:rsidR="0023720F" w:rsidRPr="006537BA" w:rsidRDefault="0036109F" w:rsidP="00671435">
      <w:pPr>
        <w:pStyle w:val="4a"/>
      </w:pPr>
      <w:hyperlink r:id="rId145" w:history="1">
        <w:r w:rsidR="0023720F" w:rsidRPr="006537BA">
          <w:t>安装</w:t>
        </w:r>
        <w:r w:rsidR="0023720F" w:rsidRPr="006537BA">
          <w:t xml:space="preserve">FusionSphere </w:t>
        </w:r>
        <w:r w:rsidR="0023720F">
          <w:t>OpenStack</w:t>
        </w:r>
        <w:r w:rsidR="0023720F" w:rsidRPr="006537BA">
          <w:t xml:space="preserve"> OM</w:t>
        </w:r>
        <w:r w:rsidR="0023720F" w:rsidRPr="006537BA">
          <w:t>虚拟机</w:t>
        </w:r>
      </w:hyperlink>
    </w:p>
    <w:p w14:paraId="63B09743" w14:textId="1C634553" w:rsidR="0023720F" w:rsidRPr="006537BA" w:rsidRDefault="0036109F" w:rsidP="00671435">
      <w:pPr>
        <w:pStyle w:val="4a"/>
      </w:pPr>
      <w:hyperlink r:id="rId146" w:history="1">
        <w:r w:rsidR="0023720F" w:rsidRPr="006537BA">
          <w:t>配置资源对接</w:t>
        </w:r>
      </w:hyperlink>
    </w:p>
    <w:p w14:paraId="08A7D656" w14:textId="77777777" w:rsidR="0023720F" w:rsidRPr="00671435" w:rsidRDefault="0023720F" w:rsidP="00671435">
      <w:pPr>
        <w:pStyle w:val="2"/>
      </w:pPr>
      <w:bookmarkStart w:id="133" w:name="_Toc497466117"/>
      <w:bookmarkStart w:id="134" w:name="_Toc500505194"/>
      <w:r w:rsidRPr="00671435">
        <w:rPr>
          <w:rFonts w:hint="eastAsia"/>
        </w:rPr>
        <w:t>配置</w:t>
      </w:r>
      <w:r w:rsidRPr="00671435">
        <w:t>步骤</w:t>
      </w:r>
      <w:bookmarkEnd w:id="133"/>
      <w:bookmarkEnd w:id="134"/>
    </w:p>
    <w:p w14:paraId="29D6516C" w14:textId="77777777" w:rsidR="0023720F" w:rsidRPr="00671435" w:rsidRDefault="0036109F" w:rsidP="00671435">
      <w:pPr>
        <w:pStyle w:val="3"/>
      </w:pPr>
      <w:hyperlink r:id="rId147" w:history="1">
        <w:bookmarkStart w:id="135" w:name="_Toc497466118"/>
        <w:bookmarkStart w:id="136" w:name="_Toc500505195"/>
        <w:r w:rsidR="0023720F" w:rsidRPr="00671435">
          <w:t>安装</w:t>
        </w:r>
        <w:r w:rsidR="0023720F" w:rsidRPr="00671435">
          <w:t>FusionSphere OpenStack OM</w:t>
        </w:r>
        <w:r w:rsidR="0023720F" w:rsidRPr="00671435">
          <w:t>虚拟机</w:t>
        </w:r>
        <w:bookmarkEnd w:id="135"/>
        <w:bookmarkEnd w:id="136"/>
      </w:hyperlink>
      <w:r w:rsidR="0023720F" w:rsidRPr="00671435">
        <w:t xml:space="preserve"> </w:t>
      </w:r>
    </w:p>
    <w:p w14:paraId="1DFE6E35" w14:textId="77777777" w:rsidR="0023720F" w:rsidRPr="006537BA" w:rsidRDefault="0023720F" w:rsidP="00671435">
      <w:pPr>
        <w:pStyle w:val="30"/>
      </w:pPr>
      <w:r w:rsidRPr="006537BA">
        <w:t>通过反向代理</w:t>
      </w:r>
      <w:r w:rsidRPr="006537BA">
        <w:t>IP</w:t>
      </w:r>
      <w:r w:rsidRPr="006537BA">
        <w:t>地址登录</w:t>
      </w:r>
      <w:r w:rsidRPr="006537BA">
        <w:t xml:space="preserve">FusionSphere </w:t>
      </w:r>
      <w:r>
        <w:t>OpenStack</w:t>
      </w:r>
      <w:r w:rsidRPr="006537BA">
        <w:t>的安装部署界面。</w:t>
      </w:r>
      <w:r w:rsidRPr="006537BA">
        <w:t xml:space="preserve"> </w:t>
      </w:r>
    </w:p>
    <w:p w14:paraId="44D6B627" w14:textId="051F394E" w:rsidR="0023720F" w:rsidRPr="006537BA" w:rsidRDefault="0023720F" w:rsidP="00671435">
      <w:pPr>
        <w:pStyle w:val="1e"/>
      </w:pPr>
      <w:r w:rsidRPr="006537BA">
        <w:t>登录地址格式为</w:t>
      </w:r>
      <w:r w:rsidRPr="00671435">
        <w:rPr>
          <w:b/>
          <w:bCs/>
        </w:rPr>
        <w:t>https://</w:t>
      </w:r>
      <w:r w:rsidRPr="00671435">
        <w:rPr>
          <w:b/>
          <w:i/>
          <w:iCs/>
        </w:rPr>
        <w:t>FusionSphere OpenStack</w:t>
      </w:r>
      <w:r w:rsidRPr="00671435">
        <w:rPr>
          <w:b/>
          <w:i/>
          <w:iCs/>
        </w:rPr>
        <w:t>反向代理</w:t>
      </w:r>
      <w:r w:rsidRPr="00671435">
        <w:rPr>
          <w:b/>
          <w:i/>
          <w:iCs/>
        </w:rPr>
        <w:t>IP</w:t>
      </w:r>
      <w:r w:rsidRPr="00671435">
        <w:rPr>
          <w:b/>
          <w:i/>
          <w:iCs/>
        </w:rPr>
        <w:t>地址</w:t>
      </w:r>
      <w:r w:rsidRPr="00671435">
        <w:rPr>
          <w:b/>
          <w:bCs/>
        </w:rPr>
        <w:t>:8890</w:t>
      </w:r>
      <w:r w:rsidRPr="006537BA">
        <w:t>，例如</w:t>
      </w:r>
      <w:r w:rsidR="003D6841" w:rsidRPr="000705AA">
        <w:rPr>
          <w:rFonts w:hint="eastAsia"/>
        </w:rPr>
        <w:t>“</w:t>
      </w:r>
      <w:r w:rsidRPr="00671435">
        <w:rPr>
          <w:b/>
        </w:rPr>
        <w:t>https://192.168.210.2:8890</w:t>
      </w:r>
      <w:r w:rsidR="003D6841" w:rsidRPr="000705AA">
        <w:rPr>
          <w:rFonts w:hint="eastAsia"/>
        </w:rPr>
        <w:t>”</w:t>
      </w:r>
      <w:r w:rsidRPr="006537BA">
        <w:rPr>
          <w:rFonts w:hint="eastAsia"/>
        </w:rPr>
        <w:t>。</w:t>
      </w:r>
    </w:p>
    <w:p w14:paraId="7C16DA45" w14:textId="4AFB0954" w:rsidR="0023720F" w:rsidRDefault="0023720F" w:rsidP="00671435">
      <w:pPr>
        <w:pStyle w:val="1e"/>
      </w:pPr>
      <w:r w:rsidRPr="006537BA">
        <w:t>默认用户：</w:t>
      </w:r>
      <w:r w:rsidR="003D6841" w:rsidRPr="000705AA">
        <w:rPr>
          <w:rFonts w:hint="eastAsia"/>
        </w:rPr>
        <w:t>“</w:t>
      </w:r>
      <w:r w:rsidRPr="00671435">
        <w:rPr>
          <w:b/>
        </w:rPr>
        <w:t>admin</w:t>
      </w:r>
      <w:r w:rsidR="003D6841" w:rsidRPr="000705AA">
        <w:rPr>
          <w:rFonts w:hint="eastAsia"/>
        </w:rPr>
        <w:t>”</w:t>
      </w:r>
      <w:r w:rsidRPr="006537BA">
        <w:t>，密码为</w:t>
      </w:r>
      <w:r w:rsidR="003D6841" w:rsidRPr="000705AA">
        <w:rPr>
          <w:rFonts w:hint="eastAsia"/>
        </w:rPr>
        <w:t>“</w:t>
      </w:r>
      <w:r w:rsidR="00562704">
        <w:rPr>
          <w:b/>
        </w:rPr>
        <w:t>Huawei12#$</w:t>
      </w:r>
      <w:r w:rsidR="003D6841" w:rsidRPr="000705AA">
        <w:rPr>
          <w:rFonts w:hint="eastAsia"/>
        </w:rPr>
        <w:t>”</w:t>
      </w:r>
      <w:r w:rsidR="00E97E3E">
        <w:rPr>
          <w:rFonts w:hint="eastAsia"/>
        </w:rPr>
        <w:t>。</w:t>
      </w:r>
    </w:p>
    <w:p w14:paraId="13C07CAF" w14:textId="77777777" w:rsidR="0023720F" w:rsidRPr="006537BA" w:rsidRDefault="0023720F" w:rsidP="00671435">
      <w:pPr>
        <w:pStyle w:val="1e"/>
      </w:pPr>
      <w:r w:rsidRPr="006537BA">
        <w:rPr>
          <w:noProof/>
        </w:rPr>
        <w:lastRenderedPageBreak/>
        <w:drawing>
          <wp:inline distT="0" distB="0" distL="0" distR="0" wp14:anchorId="0694F297" wp14:editId="1B2B362B">
            <wp:extent cx="3248025" cy="2505075"/>
            <wp:effectExtent l="0" t="0" r="9525" b="9525"/>
            <wp:docPr id="101" name="图片 101" descr="http://localhost:7890/pages/YZF0919M/02/YZF0919M/02/resources/07_fm/soft_inst/fig/fig_it_60_23_200001_01_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localhost:7890/pages/YZF0919M/02/YZF0919M/02/resources/07_fm/soft_inst/fig/fig_it_60_23_200001_01_ic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8025" cy="2505075"/>
                    </a:xfrm>
                    <a:prstGeom prst="rect">
                      <a:avLst/>
                    </a:prstGeom>
                    <a:noFill/>
                    <a:ln>
                      <a:noFill/>
                    </a:ln>
                  </pic:spPr>
                </pic:pic>
              </a:graphicData>
            </a:graphic>
          </wp:inline>
        </w:drawing>
      </w:r>
    </w:p>
    <w:p w14:paraId="5A7C038A" w14:textId="1C83982D" w:rsidR="0023720F" w:rsidRDefault="0023720F" w:rsidP="00671435">
      <w:pPr>
        <w:pStyle w:val="30"/>
      </w:pPr>
      <w:r>
        <w:rPr>
          <w:rFonts w:hint="eastAsia"/>
        </w:rPr>
        <w:t>在左侧导航栏</w:t>
      </w:r>
      <w:r>
        <w:t>选择</w:t>
      </w:r>
      <w:r w:rsidR="003D6841" w:rsidRPr="000705AA">
        <w:rPr>
          <w:rFonts w:hint="eastAsia"/>
        </w:rPr>
        <w:t>“</w:t>
      </w:r>
      <w:r>
        <w:rPr>
          <w:rFonts w:hint="eastAsia"/>
        </w:rPr>
        <w:t>运化</w:t>
      </w:r>
      <w:r>
        <w:t>服务</w:t>
      </w:r>
      <w:r>
        <w:t>——FusionSphere OpenStack OM</w:t>
      </w:r>
      <w:r w:rsidR="003D6841" w:rsidRPr="000705AA">
        <w:rPr>
          <w:rFonts w:hint="eastAsia"/>
        </w:rPr>
        <w:t>”</w:t>
      </w:r>
      <w:r>
        <w:rPr>
          <w:rFonts w:hint="eastAsia"/>
        </w:rPr>
        <w:t>。</w:t>
      </w:r>
    </w:p>
    <w:p w14:paraId="62A0A749" w14:textId="77777777" w:rsidR="0023720F" w:rsidRDefault="0023720F" w:rsidP="00671435">
      <w:pPr>
        <w:pStyle w:val="1e"/>
      </w:pPr>
      <w:r>
        <w:rPr>
          <w:noProof/>
        </w:rPr>
        <w:drawing>
          <wp:inline distT="0" distB="0" distL="0" distR="0" wp14:anchorId="63C9C2A5" wp14:editId="4E3D2887">
            <wp:extent cx="1838095" cy="1695238"/>
            <wp:effectExtent l="0" t="0" r="0" b="63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38095" cy="1695238"/>
                    </a:xfrm>
                    <a:prstGeom prst="rect">
                      <a:avLst/>
                    </a:prstGeom>
                  </pic:spPr>
                </pic:pic>
              </a:graphicData>
            </a:graphic>
          </wp:inline>
        </w:drawing>
      </w:r>
    </w:p>
    <w:p w14:paraId="483E99C6" w14:textId="352EF81A" w:rsidR="0023720F" w:rsidRDefault="0023720F" w:rsidP="00671435">
      <w:pPr>
        <w:pStyle w:val="30"/>
      </w:pPr>
      <w:r>
        <w:rPr>
          <w:rFonts w:hint="eastAsia"/>
        </w:rPr>
        <w:t>在“</w:t>
      </w:r>
      <w:r>
        <w:rPr>
          <w:rFonts w:hint="eastAsia"/>
        </w:rPr>
        <w:t>Fusion</w:t>
      </w:r>
      <w:r>
        <w:t>Sphere OpenStack OM</w:t>
      </w:r>
      <w:r>
        <w:rPr>
          <w:rFonts w:hint="eastAsia"/>
        </w:rPr>
        <w:t>”界面</w:t>
      </w:r>
      <w:r>
        <w:t>，</w:t>
      </w:r>
      <w:r>
        <w:rPr>
          <w:rFonts w:hint="eastAsia"/>
        </w:rPr>
        <w:t>单击</w:t>
      </w:r>
      <w:r>
        <w:rPr>
          <w:noProof/>
        </w:rPr>
        <w:drawing>
          <wp:inline distT="0" distB="0" distL="0" distR="0" wp14:anchorId="1B48B529" wp14:editId="4F5AB1DF">
            <wp:extent cx="780952" cy="304762"/>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80952" cy="304762"/>
                    </a:xfrm>
                    <a:prstGeom prst="rect">
                      <a:avLst/>
                    </a:prstGeom>
                  </pic:spPr>
                </pic:pic>
              </a:graphicData>
            </a:graphic>
          </wp:inline>
        </w:drawing>
      </w:r>
      <w:r>
        <w:rPr>
          <w:rFonts w:hint="eastAsia"/>
        </w:rPr>
        <w:t>，</w:t>
      </w:r>
      <w:r>
        <w:t>将</w:t>
      </w:r>
      <w:r>
        <w:rPr>
          <w:rFonts w:hint="eastAsia"/>
        </w:rPr>
        <w:t>“</w:t>
      </w:r>
      <w:r w:rsidRPr="00E97E3E">
        <w:rPr>
          <w:rFonts w:hint="eastAsia"/>
          <w:b/>
        </w:rPr>
        <w:t>F</w:t>
      </w:r>
      <w:r w:rsidRPr="00E97E3E">
        <w:rPr>
          <w:b/>
        </w:rPr>
        <w:t>usionSphere_OpenSta</w:t>
      </w:r>
      <w:r w:rsidR="005F42E6">
        <w:rPr>
          <w:b/>
        </w:rPr>
        <w:t>ck_V100R006C10PC100</w:t>
      </w:r>
      <w:r w:rsidRPr="00E97E3E">
        <w:rPr>
          <w:b/>
        </w:rPr>
        <w:t>_OM.zip</w:t>
      </w:r>
      <w:r>
        <w:rPr>
          <w:rFonts w:hint="eastAsia"/>
        </w:rPr>
        <w:t>”文件</w:t>
      </w:r>
      <w:r>
        <w:t>上传。</w:t>
      </w:r>
    </w:p>
    <w:p w14:paraId="249E1D3E" w14:textId="6473FBA5" w:rsidR="0023720F" w:rsidRDefault="0023720F" w:rsidP="00671435">
      <w:pPr>
        <w:pStyle w:val="30"/>
      </w:pPr>
      <w:r>
        <w:rPr>
          <w:rFonts w:hint="eastAsia"/>
        </w:rPr>
        <w:t>上传</w:t>
      </w:r>
      <w:r>
        <w:t>完毕后，在该界面</w:t>
      </w:r>
      <w:r>
        <w:rPr>
          <w:rFonts w:hint="eastAsia"/>
        </w:rPr>
        <w:t>的</w:t>
      </w:r>
      <w:r w:rsidR="003D6841" w:rsidRPr="000705AA">
        <w:rPr>
          <w:rFonts w:hint="eastAsia"/>
        </w:rPr>
        <w:t>“</w:t>
      </w:r>
      <w:r>
        <w:rPr>
          <w:rFonts w:hint="eastAsia"/>
        </w:rPr>
        <w:t>虚拟机</w:t>
      </w:r>
      <w:r>
        <w:t>列表</w:t>
      </w:r>
      <w:r w:rsidR="003D6841">
        <w:rPr>
          <w:rFonts w:hint="eastAsia"/>
        </w:rPr>
        <w:t>”</w:t>
      </w:r>
      <w:r>
        <w:rPr>
          <w:rFonts w:hint="eastAsia"/>
        </w:rPr>
        <w:t>右侧</w:t>
      </w:r>
      <w:r>
        <w:t>，单击</w:t>
      </w:r>
      <w:r>
        <w:rPr>
          <w:noProof/>
        </w:rPr>
        <w:drawing>
          <wp:inline distT="0" distB="0" distL="0" distR="0" wp14:anchorId="656698E4" wp14:editId="388BA43A">
            <wp:extent cx="714375" cy="341658"/>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718" cy="346126"/>
                    </a:xfrm>
                    <a:prstGeom prst="rect">
                      <a:avLst/>
                    </a:prstGeom>
                  </pic:spPr>
                </pic:pic>
              </a:graphicData>
            </a:graphic>
          </wp:inline>
        </w:drawing>
      </w:r>
      <w:r>
        <w:rPr>
          <w:rFonts w:hint="eastAsia"/>
        </w:rPr>
        <w:t>，</w:t>
      </w:r>
      <w:r>
        <w:t>进行</w:t>
      </w:r>
      <w:r>
        <w:rPr>
          <w:rFonts w:hint="eastAsia"/>
        </w:rPr>
        <w:t>虚拟机</w:t>
      </w:r>
      <w:r>
        <w:t>的创建。</w:t>
      </w:r>
    </w:p>
    <w:p w14:paraId="60D4A4F8" w14:textId="77777777" w:rsidR="0023720F" w:rsidRDefault="0023720F" w:rsidP="00671435">
      <w:pPr>
        <w:pStyle w:val="30"/>
      </w:pPr>
      <w:r>
        <w:rPr>
          <w:rFonts w:hint="eastAsia"/>
        </w:rPr>
        <w:t>参照</w:t>
      </w:r>
      <w:r>
        <w:t>下图，设置</w:t>
      </w:r>
      <w:r>
        <w:rPr>
          <w:rFonts w:hint="eastAsia"/>
        </w:rPr>
        <w:t xml:space="preserve">FusionSphere </w:t>
      </w:r>
      <w:r>
        <w:t>OpenStack OM</w:t>
      </w:r>
      <w:r>
        <w:rPr>
          <w:rFonts w:hint="eastAsia"/>
        </w:rPr>
        <w:t>虚拟机</w:t>
      </w:r>
      <w:r>
        <w:t>参数的设置。</w:t>
      </w:r>
    </w:p>
    <w:p w14:paraId="58C9A8F1" w14:textId="77777777" w:rsidR="0023720F" w:rsidRDefault="0023720F" w:rsidP="00671435">
      <w:pPr>
        <w:pStyle w:val="1e"/>
      </w:pPr>
      <w:r>
        <w:rPr>
          <w:noProof/>
        </w:rPr>
        <w:drawing>
          <wp:inline distT="0" distB="0" distL="0" distR="0" wp14:anchorId="3E8BE4C3" wp14:editId="5FB937DC">
            <wp:extent cx="5454000" cy="1754874"/>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54000" cy="1754874"/>
                    </a:xfrm>
                    <a:prstGeom prst="rect">
                      <a:avLst/>
                    </a:prstGeom>
                  </pic:spPr>
                </pic:pic>
              </a:graphicData>
            </a:graphic>
          </wp:inline>
        </w:drawing>
      </w:r>
    </w:p>
    <w:p w14:paraId="4B630024" w14:textId="77777777" w:rsidR="0023720F" w:rsidRDefault="0023720F" w:rsidP="00671435">
      <w:pPr>
        <w:pStyle w:val="1e"/>
      </w:pPr>
      <w:r w:rsidRPr="00C4356C">
        <w:rPr>
          <w:rFonts w:hint="eastAsia"/>
        </w:rPr>
        <w:t>参数</w:t>
      </w:r>
      <w:r w:rsidRPr="00C4356C">
        <w:t>说明：</w:t>
      </w:r>
    </w:p>
    <w:p w14:paraId="6B78094B" w14:textId="2A43EFB2" w:rsidR="0023720F" w:rsidRPr="00C4356C" w:rsidRDefault="0023720F" w:rsidP="00671435">
      <w:pPr>
        <w:pStyle w:val="4a"/>
      </w:pPr>
      <w:r w:rsidRPr="00C4356C">
        <w:rPr>
          <w:rFonts w:hint="eastAsia"/>
        </w:rPr>
        <w:t>应用场景：选择</w:t>
      </w:r>
      <w:r w:rsidR="00671435">
        <w:t>FusionSphere</w:t>
      </w:r>
      <w:r w:rsidR="003E7B1E">
        <w:rPr>
          <w:rFonts w:hint="eastAsia"/>
        </w:rPr>
        <w:t>。</w:t>
      </w:r>
    </w:p>
    <w:p w14:paraId="77097A94" w14:textId="0B4F3611" w:rsidR="0023720F" w:rsidRPr="00C4356C" w:rsidRDefault="0023720F" w:rsidP="00671435">
      <w:pPr>
        <w:pStyle w:val="4a"/>
      </w:pPr>
      <w:r w:rsidRPr="00C4356C">
        <w:rPr>
          <w:rFonts w:hint="eastAsia"/>
        </w:rPr>
        <w:lastRenderedPageBreak/>
        <w:t>类型：</w:t>
      </w:r>
      <w:r w:rsidR="00671435">
        <w:rPr>
          <w:rFonts w:hint="eastAsia"/>
        </w:rPr>
        <w:t>选择</w:t>
      </w:r>
      <w:r w:rsidRPr="00C4356C">
        <w:t>AllinOne OM</w:t>
      </w:r>
      <w:r w:rsidR="003E7B1E">
        <w:rPr>
          <w:rFonts w:hint="eastAsia"/>
        </w:rPr>
        <w:t>。</w:t>
      </w:r>
    </w:p>
    <w:p w14:paraId="41B0752E" w14:textId="78D9D8B4" w:rsidR="0023720F" w:rsidRPr="00C4356C" w:rsidRDefault="0023720F" w:rsidP="00671435">
      <w:pPr>
        <w:pStyle w:val="4a"/>
      </w:pPr>
      <w:r w:rsidRPr="00C4356C">
        <w:t>HA</w:t>
      </w:r>
      <w:r>
        <w:rPr>
          <w:rFonts w:hint="eastAsia"/>
        </w:rPr>
        <w:t>模式：选择单节点</w:t>
      </w:r>
      <w:r w:rsidR="003E7B1E">
        <w:rPr>
          <w:rFonts w:hint="eastAsia"/>
        </w:rPr>
        <w:t>。</w:t>
      </w:r>
    </w:p>
    <w:p w14:paraId="298C3177" w14:textId="585B69E0" w:rsidR="0023720F" w:rsidRPr="00C4356C" w:rsidRDefault="0023720F" w:rsidP="00671435">
      <w:pPr>
        <w:pStyle w:val="4a"/>
      </w:pPr>
      <w:r w:rsidRPr="00C4356C">
        <w:rPr>
          <w:rFonts w:hint="eastAsia"/>
        </w:rPr>
        <w:t>管理规模：选择需要管理的虚拟机规模</w:t>
      </w:r>
      <w:r w:rsidR="003E7B1E">
        <w:rPr>
          <w:rFonts w:hint="eastAsia"/>
        </w:rPr>
        <w:t>。</w:t>
      </w:r>
    </w:p>
    <w:p w14:paraId="02526E36" w14:textId="45F99336" w:rsidR="0023720F" w:rsidRPr="00C4356C" w:rsidRDefault="0023720F" w:rsidP="00671435">
      <w:pPr>
        <w:pStyle w:val="4a"/>
      </w:pPr>
      <w:r w:rsidRPr="00C4356C">
        <w:t>CPU</w:t>
      </w:r>
      <w:r w:rsidRPr="00C4356C">
        <w:rPr>
          <w:rFonts w:hint="eastAsia"/>
        </w:rPr>
        <w:t>绑核：选择虚拟机的</w:t>
      </w:r>
      <w:r w:rsidRPr="00C4356C">
        <w:t>vCPU</w:t>
      </w:r>
      <w:r w:rsidRPr="00C4356C">
        <w:rPr>
          <w:rFonts w:hint="eastAsia"/>
        </w:rPr>
        <w:t>是否绑定服务器的</w:t>
      </w:r>
      <w:r w:rsidRPr="00C4356C">
        <w:t>CPU</w:t>
      </w:r>
      <w:r w:rsidR="003E7B1E">
        <w:rPr>
          <w:rFonts w:hint="eastAsia"/>
        </w:rPr>
        <w:t>。</w:t>
      </w:r>
    </w:p>
    <w:p w14:paraId="2F5AC823" w14:textId="12915A7B" w:rsidR="0023720F" w:rsidRPr="00C4356C" w:rsidRDefault="0023720F" w:rsidP="00671435">
      <w:pPr>
        <w:pStyle w:val="4a"/>
      </w:pPr>
      <w:r w:rsidRPr="00C4356C">
        <w:rPr>
          <w:rFonts w:hint="eastAsia"/>
        </w:rPr>
        <w:t>级联类型：选择</w:t>
      </w:r>
      <w:r w:rsidR="00671435">
        <w:t>Standalone</w:t>
      </w:r>
      <w:r w:rsidR="003E7B1E">
        <w:rPr>
          <w:rFonts w:hint="eastAsia"/>
        </w:rPr>
        <w:t>。</w:t>
      </w:r>
    </w:p>
    <w:p w14:paraId="48BCBB3C" w14:textId="77777777" w:rsidR="0023720F" w:rsidRDefault="0023720F" w:rsidP="00671435">
      <w:pPr>
        <w:pStyle w:val="30"/>
      </w:pPr>
      <w:r>
        <w:t>选择</w:t>
      </w:r>
      <w:r>
        <w:rPr>
          <w:rFonts w:hint="eastAsia"/>
        </w:rPr>
        <w:t>部署</w:t>
      </w:r>
      <w:r w:rsidRPr="00BB06BA">
        <w:t xml:space="preserve">FusionSphere </w:t>
      </w:r>
      <w:r>
        <w:t>OpenStack</w:t>
      </w:r>
      <w:r w:rsidRPr="00BB06BA">
        <w:t xml:space="preserve"> OM</w:t>
      </w:r>
      <w:r w:rsidRPr="00BB06BA">
        <w:t>虚拟机的主机。</w:t>
      </w:r>
    </w:p>
    <w:p w14:paraId="0B67D972" w14:textId="77777777" w:rsidR="0023720F" w:rsidRPr="00BB06BA" w:rsidRDefault="0023720F" w:rsidP="00671435">
      <w:pPr>
        <w:pStyle w:val="30"/>
      </w:pPr>
      <w:r>
        <w:rPr>
          <w:rFonts w:hint="eastAsia"/>
        </w:rPr>
        <w:t>单击“创建</w:t>
      </w:r>
      <w:r>
        <w:t>虚拟机</w:t>
      </w:r>
      <w:r>
        <w:rPr>
          <w:rFonts w:hint="eastAsia"/>
        </w:rPr>
        <w:t>”。</w:t>
      </w:r>
    </w:p>
    <w:p w14:paraId="2A0DAC6D" w14:textId="77777777" w:rsidR="0023720F" w:rsidRPr="00E142A4" w:rsidRDefault="0023720F" w:rsidP="00E142A4">
      <w:pPr>
        <w:pStyle w:val="1e"/>
      </w:pPr>
      <w:r w:rsidRPr="00E142A4">
        <w:t>安装过程耗时约</w:t>
      </w:r>
      <w:r w:rsidRPr="00E142A4">
        <w:t>35</w:t>
      </w:r>
      <w:r w:rsidRPr="00E142A4">
        <w:t>分钟，当</w:t>
      </w:r>
      <w:r w:rsidRPr="00E142A4">
        <w:t>FusionSphere OpenStack OM</w:t>
      </w:r>
      <w:r w:rsidRPr="00E142A4">
        <w:t>通过</w:t>
      </w:r>
      <w:r w:rsidRPr="00E142A4">
        <w:t>External API</w:t>
      </w:r>
      <w:r w:rsidRPr="00E142A4">
        <w:t>网络</w:t>
      </w:r>
      <w:r w:rsidRPr="00E142A4">
        <w:t>IP</w:t>
      </w:r>
      <w:r w:rsidRPr="00E142A4">
        <w:t>可以登录时，表示安装成功</w:t>
      </w:r>
      <w:r w:rsidRPr="00E142A4">
        <w:rPr>
          <w:rFonts w:hint="eastAsia"/>
        </w:rPr>
        <w:t>。</w:t>
      </w:r>
    </w:p>
    <w:p w14:paraId="699CAC69" w14:textId="77777777" w:rsidR="0023720F" w:rsidRPr="003E7B1E" w:rsidRDefault="0036109F" w:rsidP="003E7B1E">
      <w:pPr>
        <w:pStyle w:val="3"/>
      </w:pPr>
      <w:hyperlink r:id="rId152" w:history="1">
        <w:bookmarkStart w:id="137" w:name="_Toc497466119"/>
        <w:bookmarkStart w:id="138" w:name="_Toc500505196"/>
        <w:r w:rsidR="0023720F" w:rsidRPr="003E7B1E">
          <w:t>配置资源对接</w:t>
        </w:r>
        <w:bookmarkEnd w:id="137"/>
        <w:bookmarkEnd w:id="138"/>
      </w:hyperlink>
      <w:r w:rsidR="0023720F" w:rsidRPr="003E7B1E">
        <w:t xml:space="preserve"> </w:t>
      </w:r>
    </w:p>
    <w:p w14:paraId="422FD3F2" w14:textId="77777777" w:rsidR="003E7B1E" w:rsidRDefault="0023720F" w:rsidP="003E7B1E">
      <w:pPr>
        <w:pStyle w:val="30"/>
      </w:pPr>
      <w:r w:rsidRPr="003E7B1E">
        <w:rPr>
          <w:rFonts w:hint="eastAsia"/>
        </w:rPr>
        <w:t>通过反向代理</w:t>
      </w:r>
      <w:r w:rsidRPr="003E7B1E">
        <w:t>IP</w:t>
      </w:r>
      <w:r w:rsidRPr="003E7B1E">
        <w:rPr>
          <w:rFonts w:hint="eastAsia"/>
        </w:rPr>
        <w:t>地址登录</w:t>
      </w:r>
      <w:r w:rsidRPr="003E7B1E">
        <w:t>FusionSphere OpenStack</w:t>
      </w:r>
      <w:r w:rsidRPr="003E7B1E">
        <w:rPr>
          <w:rFonts w:hint="eastAsia"/>
        </w:rPr>
        <w:t>的安装部署界面。</w:t>
      </w:r>
      <w:r w:rsidRPr="00C4356C">
        <w:t xml:space="preserve"> </w:t>
      </w:r>
    </w:p>
    <w:p w14:paraId="3A8F17AE" w14:textId="7B457BE9" w:rsidR="0023720F" w:rsidRPr="00C4356C" w:rsidRDefault="0023720F" w:rsidP="003E7B1E">
      <w:pPr>
        <w:pStyle w:val="1e"/>
      </w:pPr>
      <w:r w:rsidRPr="00C4356C">
        <w:rPr>
          <w:rFonts w:hint="eastAsia"/>
        </w:rPr>
        <w:t>登录地址格式为</w:t>
      </w:r>
      <w:r w:rsidRPr="003E7B1E">
        <w:rPr>
          <w:b/>
        </w:rPr>
        <w:t>https://FusionSphere OpenStack</w:t>
      </w:r>
      <w:r w:rsidRPr="003E7B1E">
        <w:rPr>
          <w:rFonts w:hint="eastAsia"/>
          <w:b/>
        </w:rPr>
        <w:t>反向代理</w:t>
      </w:r>
      <w:r w:rsidRPr="003E7B1E">
        <w:rPr>
          <w:b/>
        </w:rPr>
        <w:t>IP</w:t>
      </w:r>
      <w:r w:rsidRPr="003E7B1E">
        <w:rPr>
          <w:rFonts w:hint="eastAsia"/>
          <w:b/>
        </w:rPr>
        <w:t>地址</w:t>
      </w:r>
      <w:r w:rsidRPr="003E7B1E">
        <w:rPr>
          <w:b/>
        </w:rPr>
        <w:t>:8890</w:t>
      </w:r>
      <w:r w:rsidRPr="00C4356C">
        <w:rPr>
          <w:rFonts w:hint="eastAsia"/>
        </w:rPr>
        <w:t>，例如</w:t>
      </w:r>
      <w:r w:rsidR="00E142A4">
        <w:rPr>
          <w:rFonts w:hint="eastAsia"/>
        </w:rPr>
        <w:t>“</w:t>
      </w:r>
      <w:r w:rsidRPr="003E7B1E">
        <w:rPr>
          <w:b/>
        </w:rPr>
        <w:t>https://192.168.210.2:8890</w:t>
      </w:r>
      <w:r w:rsidR="00E142A4">
        <w:rPr>
          <w:rFonts w:hint="eastAsia"/>
        </w:rPr>
        <w:t>”</w:t>
      </w:r>
      <w:r w:rsidRPr="00C4356C">
        <w:t>。</w:t>
      </w:r>
    </w:p>
    <w:p w14:paraId="1E8C3864" w14:textId="6918E5A9" w:rsidR="0023720F" w:rsidRPr="005446E4" w:rsidRDefault="0023720F" w:rsidP="003E7B1E">
      <w:pPr>
        <w:pStyle w:val="30"/>
      </w:pPr>
      <w:r w:rsidRPr="005446E4">
        <w:t>选择</w:t>
      </w:r>
      <w:r w:rsidR="00E142A4">
        <w:rPr>
          <w:rFonts w:hint="eastAsia"/>
        </w:rPr>
        <w:t>“</w:t>
      </w:r>
      <w:r w:rsidRPr="005446E4">
        <w:t>云化服务</w:t>
      </w:r>
      <w:r>
        <w:t>——</w:t>
      </w:r>
      <w:r w:rsidRPr="005446E4">
        <w:t xml:space="preserve">FusionSphere </w:t>
      </w:r>
      <w:r>
        <w:t>OpenStack</w:t>
      </w:r>
      <w:r w:rsidRPr="005446E4">
        <w:t xml:space="preserve"> OM</w:t>
      </w:r>
      <w:r w:rsidR="00E142A4">
        <w:rPr>
          <w:rFonts w:hint="eastAsia"/>
        </w:rPr>
        <w:t>”</w:t>
      </w:r>
      <w:r w:rsidRPr="005446E4">
        <w:t>。</w:t>
      </w:r>
      <w:r w:rsidRPr="005446E4">
        <w:t xml:space="preserve"> </w:t>
      </w:r>
    </w:p>
    <w:p w14:paraId="045C276D" w14:textId="682FBC90" w:rsidR="0023720F" w:rsidRDefault="0023720F" w:rsidP="003E7B1E">
      <w:pPr>
        <w:pStyle w:val="1e"/>
      </w:pPr>
      <w:r w:rsidRPr="005446E4">
        <w:t>进入</w:t>
      </w:r>
      <w:r w:rsidR="00E142A4">
        <w:rPr>
          <w:rFonts w:hint="eastAsia"/>
        </w:rPr>
        <w:t>“</w:t>
      </w:r>
      <w:r w:rsidRPr="005446E4">
        <w:t xml:space="preserve">FusionSphere </w:t>
      </w:r>
      <w:r>
        <w:t>OpenStack</w:t>
      </w:r>
      <w:r w:rsidRPr="005446E4">
        <w:t xml:space="preserve"> OM</w:t>
      </w:r>
      <w:r w:rsidR="00E142A4">
        <w:rPr>
          <w:rFonts w:hint="eastAsia"/>
        </w:rPr>
        <w:t>”</w:t>
      </w:r>
      <w:r w:rsidRPr="005446E4">
        <w:t>页面。</w:t>
      </w:r>
    </w:p>
    <w:p w14:paraId="5E6144EE" w14:textId="78DC9AB5" w:rsidR="0023720F" w:rsidRPr="005446E4" w:rsidRDefault="0023720F" w:rsidP="003E7B1E">
      <w:pPr>
        <w:pStyle w:val="1e"/>
      </w:pPr>
      <w:r w:rsidRPr="003E7B1E">
        <w:rPr>
          <w:noProof/>
        </w:rPr>
        <w:drawing>
          <wp:inline distT="0" distB="0" distL="0" distR="0" wp14:anchorId="350F2C5C" wp14:editId="6C8A38CA">
            <wp:extent cx="1594021" cy="2457450"/>
            <wp:effectExtent l="0" t="0" r="635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01709" cy="2469302"/>
                    </a:xfrm>
                    <a:prstGeom prst="rect">
                      <a:avLst/>
                    </a:prstGeom>
                  </pic:spPr>
                </pic:pic>
              </a:graphicData>
            </a:graphic>
          </wp:inline>
        </w:drawing>
      </w:r>
    </w:p>
    <w:p w14:paraId="549E517A" w14:textId="60A52861" w:rsidR="0023720F" w:rsidRDefault="0023720F" w:rsidP="003E7B1E">
      <w:pPr>
        <w:pStyle w:val="30"/>
      </w:pPr>
      <w:r w:rsidRPr="005446E4">
        <w:t>在</w:t>
      </w:r>
      <w:r w:rsidRPr="005446E4">
        <w:t xml:space="preserve">FusionSphere </w:t>
      </w:r>
      <w:r>
        <w:t>OpenStack</w:t>
      </w:r>
      <w:r w:rsidRPr="005446E4">
        <w:t xml:space="preserve"> OM</w:t>
      </w:r>
      <w:r w:rsidRPr="005446E4">
        <w:t>虚拟机所在区域，单击</w:t>
      </w:r>
      <w:r w:rsidR="00E142A4">
        <w:rPr>
          <w:rFonts w:hint="eastAsia"/>
        </w:rPr>
        <w:t>“</w:t>
      </w:r>
      <w:r w:rsidRPr="005446E4">
        <w:t>对接</w:t>
      </w:r>
      <w:r w:rsidRPr="005446E4">
        <w:t>Keystone</w:t>
      </w:r>
      <w:r w:rsidR="00E142A4">
        <w:rPr>
          <w:rFonts w:hint="eastAsia"/>
        </w:rPr>
        <w:t>”</w:t>
      </w:r>
      <w:r w:rsidRPr="005446E4">
        <w:t>对应的</w:t>
      </w:r>
      <w:r w:rsidRPr="005446E4">
        <w:rPr>
          <w:noProof/>
        </w:rPr>
        <w:drawing>
          <wp:inline distT="0" distB="0" distL="0" distR="0" wp14:anchorId="1938F50E" wp14:editId="391DE910">
            <wp:extent cx="228600" cy="228600"/>
            <wp:effectExtent l="0" t="0" r="0" b="0"/>
            <wp:docPr id="131" name="图片 131" descr="http://localhost:7890/pages/YZF0919M/02/YZF0919M/02/resources/07_fm/soft_inst/fig/fig_it_60_23_000018_ic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localhost:7890/pages/YZF0919M/02/YZF0919M/02/resources/07_fm/soft_inst/fig/fig_it_60_23_000018_ict_0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5446E4">
        <w:t>，配置</w:t>
      </w:r>
      <w:r w:rsidRPr="005446E4">
        <w:t xml:space="preserve">FusionSphere </w:t>
      </w:r>
      <w:r>
        <w:t>OpenStack</w:t>
      </w:r>
      <w:r w:rsidRPr="005446E4">
        <w:t xml:space="preserve"> OM</w:t>
      </w:r>
      <w:r w:rsidRPr="005446E4">
        <w:t>和</w:t>
      </w:r>
      <w:r w:rsidRPr="005446E4">
        <w:t xml:space="preserve">FusionSphere </w:t>
      </w:r>
      <w:r>
        <w:t>OpenStack</w:t>
      </w:r>
      <w:r w:rsidRPr="005446E4">
        <w:t>的对接</w:t>
      </w:r>
      <w:r w:rsidRPr="005446E4">
        <w:rPr>
          <w:rFonts w:hint="eastAsia"/>
        </w:rPr>
        <w:t>。</w:t>
      </w:r>
    </w:p>
    <w:p w14:paraId="58A88831" w14:textId="77777777" w:rsidR="0023720F" w:rsidRPr="003E7B1E" w:rsidRDefault="0023720F" w:rsidP="003E7B1E">
      <w:pPr>
        <w:pStyle w:val="2"/>
      </w:pPr>
      <w:bookmarkStart w:id="139" w:name="_Toc497466120"/>
      <w:bookmarkStart w:id="140" w:name="_Toc500505197"/>
      <w:r w:rsidRPr="003E7B1E">
        <w:rPr>
          <w:rFonts w:hint="eastAsia"/>
        </w:rPr>
        <w:t>结果</w:t>
      </w:r>
      <w:r w:rsidRPr="003E7B1E">
        <w:t>验证</w:t>
      </w:r>
      <w:bookmarkEnd w:id="139"/>
      <w:bookmarkEnd w:id="140"/>
    </w:p>
    <w:p w14:paraId="547D9598" w14:textId="26BA69C2" w:rsidR="0023720F" w:rsidRDefault="0023720F" w:rsidP="003E7B1E">
      <w:pPr>
        <w:pStyle w:val="4a"/>
      </w:pPr>
      <w:r w:rsidRPr="008549F9">
        <w:rPr>
          <w:rFonts w:hint="eastAsia"/>
        </w:rPr>
        <w:t>能够</w:t>
      </w:r>
      <w:r w:rsidRPr="008549F9">
        <w:t>通过</w:t>
      </w:r>
      <w:r w:rsidRPr="008549F9">
        <w:rPr>
          <w:rFonts w:hint="eastAsia"/>
        </w:rPr>
        <w:t>IP</w:t>
      </w:r>
      <w:r w:rsidRPr="008549F9">
        <w:rPr>
          <w:rFonts w:hint="eastAsia"/>
        </w:rPr>
        <w:t>地址</w:t>
      </w:r>
      <w:r w:rsidRPr="008549F9">
        <w:t>成功登陆</w:t>
      </w:r>
      <w:r w:rsidRPr="008549F9">
        <w:rPr>
          <w:rFonts w:hint="eastAsia"/>
        </w:rPr>
        <w:t>FusionSphere</w:t>
      </w:r>
      <w:r w:rsidRPr="008549F9">
        <w:t xml:space="preserve"> </w:t>
      </w:r>
      <w:r>
        <w:t>OpenStack</w:t>
      </w:r>
      <w:r w:rsidRPr="008549F9">
        <w:rPr>
          <w:rFonts w:hint="eastAsia"/>
        </w:rPr>
        <w:t>管理</w:t>
      </w:r>
      <w:r w:rsidRPr="008549F9">
        <w:t>控制台</w:t>
      </w:r>
      <w:r w:rsidR="003E7B1E">
        <w:rPr>
          <w:rFonts w:hint="eastAsia"/>
        </w:rPr>
        <w:t>。</w:t>
      </w:r>
    </w:p>
    <w:p w14:paraId="70E0C13B" w14:textId="77777777" w:rsidR="0023720F" w:rsidRDefault="0023720F" w:rsidP="003E7B1E">
      <w:pPr>
        <w:pStyle w:val="1e"/>
      </w:pPr>
      <w:r>
        <w:rPr>
          <w:noProof/>
        </w:rPr>
        <w:drawing>
          <wp:inline distT="0" distB="0" distL="0" distR="0" wp14:anchorId="4B82CF85" wp14:editId="746010CF">
            <wp:extent cx="4371429" cy="447619"/>
            <wp:effectExtent l="19050" t="19050" r="10160" b="1016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71429" cy="447619"/>
                    </a:xfrm>
                    <a:prstGeom prst="rect">
                      <a:avLst/>
                    </a:prstGeom>
                    <a:ln>
                      <a:solidFill>
                        <a:schemeClr val="tx1"/>
                      </a:solidFill>
                    </a:ln>
                  </pic:spPr>
                </pic:pic>
              </a:graphicData>
            </a:graphic>
          </wp:inline>
        </w:drawing>
      </w:r>
    </w:p>
    <w:p w14:paraId="3CBC70EE" w14:textId="77777777" w:rsidR="0023720F" w:rsidRPr="003E7B1E" w:rsidRDefault="0023720F" w:rsidP="003E7B1E">
      <w:pPr>
        <w:pStyle w:val="1"/>
      </w:pPr>
      <w:bookmarkStart w:id="141" w:name="_Toc497466121"/>
      <w:bookmarkStart w:id="142" w:name="_Toc500505198"/>
      <w:r w:rsidRPr="003E7B1E">
        <w:lastRenderedPageBreak/>
        <w:t>FusionSphere OpenStack</w:t>
      </w:r>
      <w:r w:rsidRPr="003E7B1E">
        <w:rPr>
          <w:rFonts w:hint="eastAsia"/>
        </w:rPr>
        <w:t>操作</w:t>
      </w:r>
      <w:r w:rsidRPr="003E7B1E">
        <w:t>维护</w:t>
      </w:r>
      <w:bookmarkEnd w:id="141"/>
      <w:bookmarkEnd w:id="142"/>
    </w:p>
    <w:p w14:paraId="24452B9C" w14:textId="77777777" w:rsidR="0023720F" w:rsidRPr="003E7B1E" w:rsidRDefault="0023720F" w:rsidP="003E7B1E">
      <w:pPr>
        <w:pStyle w:val="2"/>
      </w:pPr>
      <w:bookmarkStart w:id="143" w:name="_Toc497466122"/>
      <w:bookmarkStart w:id="144" w:name="_Toc500505199"/>
      <w:r w:rsidRPr="003E7B1E">
        <w:rPr>
          <w:rFonts w:hint="eastAsia"/>
        </w:rPr>
        <w:t>实验</w:t>
      </w:r>
      <w:r w:rsidRPr="003E7B1E">
        <w:t>目标</w:t>
      </w:r>
      <w:bookmarkEnd w:id="143"/>
      <w:bookmarkEnd w:id="144"/>
    </w:p>
    <w:p w14:paraId="0CA6CEA6" w14:textId="143C96F6" w:rsidR="0023720F" w:rsidRPr="0098686D" w:rsidRDefault="00CD4D51" w:rsidP="003E7B1E">
      <w:pPr>
        <w:pStyle w:val="4a"/>
      </w:pPr>
      <w:r>
        <w:rPr>
          <w:rFonts w:hint="eastAsia"/>
        </w:rPr>
        <w:t>租户</w:t>
      </w:r>
      <w:r w:rsidR="0023720F" w:rsidRPr="0098686D">
        <w:rPr>
          <w:rFonts w:hint="eastAsia"/>
        </w:rPr>
        <w:t>可以</w:t>
      </w:r>
      <w:r w:rsidR="0023720F" w:rsidRPr="0098686D">
        <w:t>成功发放</w:t>
      </w:r>
      <w:r>
        <w:rPr>
          <w:rFonts w:hint="eastAsia"/>
        </w:rPr>
        <w:t>虚拟机。</w:t>
      </w:r>
    </w:p>
    <w:p w14:paraId="76527B03" w14:textId="77777777" w:rsidR="0023720F" w:rsidRPr="003E7B1E" w:rsidRDefault="0023720F" w:rsidP="003E7B1E">
      <w:pPr>
        <w:pStyle w:val="2"/>
      </w:pPr>
      <w:bookmarkStart w:id="145" w:name="_Toc497466123"/>
      <w:bookmarkStart w:id="146" w:name="_Toc500505200"/>
      <w:r w:rsidRPr="003E7B1E">
        <w:rPr>
          <w:rFonts w:hint="eastAsia"/>
        </w:rPr>
        <w:t>实验</w:t>
      </w:r>
      <w:r w:rsidRPr="003E7B1E">
        <w:t>准备</w:t>
      </w:r>
      <w:bookmarkEnd w:id="145"/>
      <w:bookmarkEnd w:id="146"/>
    </w:p>
    <w:p w14:paraId="55461195" w14:textId="77777777" w:rsidR="0023720F" w:rsidRDefault="0023720F" w:rsidP="003E7B1E">
      <w:pPr>
        <w:pStyle w:val="4a"/>
      </w:pPr>
      <w:r w:rsidRPr="0098686D">
        <w:t>完成</w:t>
      </w:r>
      <w:r w:rsidRPr="0098686D">
        <w:t xml:space="preserve">FusionSphere </w:t>
      </w:r>
      <w:r>
        <w:t>OpenStack</w:t>
      </w:r>
      <w:r w:rsidRPr="0098686D">
        <w:t>和</w:t>
      </w:r>
      <w:r w:rsidRPr="0098686D">
        <w:t xml:space="preserve">FusionSphere </w:t>
      </w:r>
      <w:r>
        <w:t>OpenStack</w:t>
      </w:r>
      <w:r w:rsidRPr="0098686D">
        <w:t xml:space="preserve"> OM</w:t>
      </w:r>
      <w:r>
        <w:t>的安装</w:t>
      </w:r>
      <w:r>
        <w:rPr>
          <w:rFonts w:hint="eastAsia"/>
        </w:rPr>
        <w:t>。</w:t>
      </w:r>
    </w:p>
    <w:p w14:paraId="7C1D65C1" w14:textId="77777777" w:rsidR="0023720F" w:rsidRPr="0098686D" w:rsidRDefault="0023720F" w:rsidP="003E7B1E">
      <w:pPr>
        <w:pStyle w:val="4a"/>
      </w:pPr>
      <w:r w:rsidRPr="0098686D">
        <w:t>已经配置了</w:t>
      </w:r>
      <w:r w:rsidRPr="0098686D">
        <w:t xml:space="preserve">FusionSphere </w:t>
      </w:r>
      <w:r>
        <w:t>OpenStack</w:t>
      </w:r>
      <w:r w:rsidRPr="0098686D">
        <w:t>与</w:t>
      </w:r>
      <w:r w:rsidRPr="0098686D">
        <w:t xml:space="preserve">FusionSphere </w:t>
      </w:r>
      <w:r>
        <w:t>OpenStack</w:t>
      </w:r>
      <w:r w:rsidRPr="0098686D">
        <w:t xml:space="preserve"> OM</w:t>
      </w:r>
      <w:r w:rsidRPr="0098686D">
        <w:t>的对接。</w:t>
      </w:r>
    </w:p>
    <w:p w14:paraId="0ED59B25" w14:textId="77777777" w:rsidR="0023720F" w:rsidRPr="003E7B1E" w:rsidRDefault="0023720F" w:rsidP="003E7B1E">
      <w:pPr>
        <w:pStyle w:val="2"/>
      </w:pPr>
      <w:bookmarkStart w:id="147" w:name="_Toc497466124"/>
      <w:bookmarkStart w:id="148" w:name="_Toc500505201"/>
      <w:r w:rsidRPr="003E7B1E">
        <w:rPr>
          <w:rFonts w:hint="eastAsia"/>
        </w:rPr>
        <w:t>配置</w:t>
      </w:r>
      <w:r w:rsidRPr="003E7B1E">
        <w:t>步骤</w:t>
      </w:r>
      <w:bookmarkEnd w:id="147"/>
      <w:bookmarkEnd w:id="148"/>
    </w:p>
    <w:p w14:paraId="33ADA200" w14:textId="77777777" w:rsidR="0023720F" w:rsidRPr="003E7B1E" w:rsidRDefault="0023720F" w:rsidP="003E7B1E">
      <w:pPr>
        <w:pStyle w:val="3"/>
      </w:pPr>
      <w:bookmarkStart w:id="149" w:name="_Toc497466125"/>
      <w:bookmarkStart w:id="150" w:name="_Toc500505202"/>
      <w:r w:rsidRPr="003E7B1E">
        <w:rPr>
          <w:rFonts w:hint="eastAsia"/>
        </w:rPr>
        <w:t>资源池</w:t>
      </w:r>
      <w:r w:rsidRPr="003E7B1E">
        <w:t>配置</w:t>
      </w:r>
      <w:bookmarkEnd w:id="149"/>
      <w:bookmarkEnd w:id="150"/>
    </w:p>
    <w:p w14:paraId="272C9F63" w14:textId="77777777" w:rsidR="0023720F" w:rsidRPr="003E7B1E" w:rsidRDefault="0023720F" w:rsidP="003E7B1E">
      <w:pPr>
        <w:pStyle w:val="4"/>
        <w:rPr>
          <w:rFonts w:hint="default"/>
        </w:rPr>
      </w:pPr>
      <w:r w:rsidRPr="003E7B1E">
        <w:t>创建主机组</w:t>
      </w:r>
    </w:p>
    <w:p w14:paraId="75EB5415" w14:textId="4BF833D6" w:rsidR="0023720F" w:rsidRDefault="00E142A4" w:rsidP="003E7B1E">
      <w:pPr>
        <w:pStyle w:val="30"/>
      </w:pPr>
      <w:r>
        <w:t>登</w:t>
      </w:r>
      <w:r>
        <w:rPr>
          <w:rFonts w:hint="eastAsia"/>
        </w:rPr>
        <w:t>录</w:t>
      </w:r>
      <w:r w:rsidR="0023720F" w:rsidRPr="009B5A21">
        <w:t xml:space="preserve">FusionSphere </w:t>
      </w:r>
      <w:r w:rsidR="0023720F">
        <w:t>OpenStack</w:t>
      </w:r>
      <w:r w:rsidR="0023720F" w:rsidRPr="009B5A21">
        <w:t>管理控制台。登陆地址在</w:t>
      </w:r>
      <w:r w:rsidR="00671925">
        <w:t>CPS</w:t>
      </w:r>
      <w:r w:rsidR="0023720F" w:rsidRPr="009B5A21">
        <w:t>界面左侧导航栏</w:t>
      </w:r>
      <w:r>
        <w:rPr>
          <w:rFonts w:hint="eastAsia"/>
        </w:rPr>
        <w:t>“</w:t>
      </w:r>
      <w:r w:rsidR="0023720F" w:rsidRPr="009B5A21">
        <w:t>云化服务</w:t>
      </w:r>
      <w:r w:rsidR="0023720F" w:rsidRPr="009B5A21">
        <w:t xml:space="preserve">—FusionSphere </w:t>
      </w:r>
      <w:r w:rsidR="0023720F">
        <w:t>OpenStack</w:t>
      </w:r>
      <w:r w:rsidR="0023720F" w:rsidRPr="009B5A21">
        <w:t xml:space="preserve"> OM</w:t>
      </w:r>
      <w:r>
        <w:rPr>
          <w:rFonts w:hint="eastAsia"/>
        </w:rPr>
        <w:t>”</w:t>
      </w:r>
      <w:r w:rsidR="0023720F" w:rsidRPr="009B5A21">
        <w:t>的</w:t>
      </w:r>
      <w:r>
        <w:rPr>
          <w:rFonts w:hint="eastAsia"/>
        </w:rPr>
        <w:t>“</w:t>
      </w:r>
      <w:r w:rsidR="0023720F" w:rsidRPr="009B5A21">
        <w:t>虚拟机列表</w:t>
      </w:r>
      <w:r>
        <w:rPr>
          <w:rFonts w:hint="eastAsia"/>
        </w:rPr>
        <w:t>”</w:t>
      </w:r>
      <w:r w:rsidR="0023720F" w:rsidRPr="009B5A21">
        <w:t>中可以查看。</w:t>
      </w:r>
    </w:p>
    <w:p w14:paraId="60058F88" w14:textId="77777777" w:rsidR="0023720F" w:rsidRPr="009B5A21" w:rsidRDefault="0023720F" w:rsidP="003E7B1E">
      <w:pPr>
        <w:pStyle w:val="1e"/>
      </w:pPr>
      <w:r>
        <w:rPr>
          <w:noProof/>
        </w:rPr>
        <w:drawing>
          <wp:inline distT="0" distB="0" distL="0" distR="0" wp14:anchorId="2471B9D4" wp14:editId="1B0A205A">
            <wp:extent cx="5454000" cy="274593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54000" cy="2745938"/>
                    </a:xfrm>
                    <a:prstGeom prst="rect">
                      <a:avLst/>
                    </a:prstGeom>
                  </pic:spPr>
                </pic:pic>
              </a:graphicData>
            </a:graphic>
          </wp:inline>
        </w:drawing>
      </w:r>
    </w:p>
    <w:p w14:paraId="50602F72" w14:textId="55079D32" w:rsidR="0023720F" w:rsidRDefault="0023720F" w:rsidP="003E7B1E">
      <w:pPr>
        <w:pStyle w:val="30"/>
      </w:pPr>
      <w:r>
        <w:t>输入账号密码。默认</w:t>
      </w:r>
      <w:r>
        <w:rPr>
          <w:rFonts w:hint="eastAsia"/>
        </w:rPr>
        <w:t>账号</w:t>
      </w:r>
      <w:r>
        <w:t>为</w:t>
      </w:r>
      <w:r w:rsidR="003C69C9">
        <w:rPr>
          <w:rFonts w:hint="eastAsia"/>
        </w:rPr>
        <w:t>“</w:t>
      </w:r>
      <w:r w:rsidR="003C69C9" w:rsidRPr="00EF78AD">
        <w:rPr>
          <w:rFonts w:hint="eastAsia"/>
          <w:b/>
        </w:rPr>
        <w:t>cloud_admin</w:t>
      </w:r>
      <w:r w:rsidR="003C69C9">
        <w:rPr>
          <w:rFonts w:hint="eastAsia"/>
        </w:rPr>
        <w:t>”</w:t>
      </w:r>
      <w:r w:rsidR="00EF78AD">
        <w:rPr>
          <w:rFonts w:hint="eastAsia"/>
        </w:rPr>
        <w:t>，</w:t>
      </w:r>
      <w:r>
        <w:rPr>
          <w:rFonts w:hint="eastAsia"/>
        </w:rPr>
        <w:t>默认</w:t>
      </w:r>
      <w:r>
        <w:t>密码为</w:t>
      </w:r>
      <w:r w:rsidR="003C69C9">
        <w:rPr>
          <w:rFonts w:hint="eastAsia"/>
        </w:rPr>
        <w:t>“</w:t>
      </w:r>
      <w:r w:rsidR="003C69C9" w:rsidRPr="00EF78AD">
        <w:rPr>
          <w:rFonts w:hint="eastAsia"/>
          <w:b/>
        </w:rPr>
        <w:t>F</w:t>
      </w:r>
      <w:r w:rsidR="003C69C9" w:rsidRPr="00EF78AD">
        <w:rPr>
          <w:b/>
        </w:rPr>
        <w:t>usionSphere123</w:t>
      </w:r>
      <w:r w:rsidR="003C69C9">
        <w:rPr>
          <w:rFonts w:hint="eastAsia"/>
        </w:rPr>
        <w:t>”</w:t>
      </w:r>
      <w:r>
        <w:rPr>
          <w:rFonts w:hint="eastAsia"/>
        </w:rPr>
        <w:t>。</w:t>
      </w:r>
    </w:p>
    <w:p w14:paraId="1508F67E" w14:textId="77777777" w:rsidR="0023720F" w:rsidRPr="009B5A21" w:rsidRDefault="0023720F" w:rsidP="003E7B1E">
      <w:pPr>
        <w:pStyle w:val="1e"/>
      </w:pPr>
      <w:r>
        <w:rPr>
          <w:noProof/>
        </w:rPr>
        <w:lastRenderedPageBreak/>
        <w:drawing>
          <wp:inline distT="0" distB="0" distL="0" distR="0" wp14:anchorId="3365CDDA" wp14:editId="6396FDE2">
            <wp:extent cx="2895238" cy="2371429"/>
            <wp:effectExtent l="0" t="0" r="63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238" cy="2371429"/>
                    </a:xfrm>
                    <a:prstGeom prst="rect">
                      <a:avLst/>
                    </a:prstGeom>
                  </pic:spPr>
                </pic:pic>
              </a:graphicData>
            </a:graphic>
          </wp:inline>
        </w:drawing>
      </w:r>
    </w:p>
    <w:p w14:paraId="13E4FD98" w14:textId="3D7AC0C8" w:rsidR="0023720F" w:rsidRDefault="0023720F" w:rsidP="003E7B1E">
      <w:pPr>
        <w:pStyle w:val="30"/>
      </w:pPr>
      <w:r>
        <w:rPr>
          <w:rFonts w:hint="eastAsia"/>
        </w:rPr>
        <w:t>在上方</w:t>
      </w:r>
      <w:r>
        <w:t>导航栏，选择</w:t>
      </w:r>
      <w:r>
        <w:rPr>
          <w:rFonts w:hint="eastAsia"/>
        </w:rPr>
        <w:t>“资源</w:t>
      </w:r>
      <w:r w:rsidR="00EF78AD">
        <w:rPr>
          <w:rStyle w:val="uicontrol"/>
        </w:rPr>
        <w:t>——</w:t>
      </w:r>
      <w:r>
        <w:rPr>
          <w:rFonts w:hint="eastAsia"/>
        </w:rPr>
        <w:t>计算</w:t>
      </w:r>
      <w:r>
        <w:t>——</w:t>
      </w:r>
      <w:r>
        <w:t>主机组</w:t>
      </w:r>
      <w:r>
        <w:rPr>
          <w:rFonts w:hint="eastAsia"/>
        </w:rPr>
        <w:t>”。</w:t>
      </w:r>
    </w:p>
    <w:p w14:paraId="52E15E13" w14:textId="77777777" w:rsidR="0023720F" w:rsidRDefault="0023720F" w:rsidP="003E7B1E">
      <w:pPr>
        <w:pStyle w:val="1e"/>
      </w:pPr>
      <w:r>
        <w:rPr>
          <w:rFonts w:hint="eastAsia"/>
        </w:rPr>
        <w:t>进入</w:t>
      </w:r>
      <w:r>
        <w:t>主机组界面。</w:t>
      </w:r>
    </w:p>
    <w:p w14:paraId="2AE2DF09" w14:textId="77777777" w:rsidR="0023720F" w:rsidRPr="001E19BD" w:rsidRDefault="0023720F" w:rsidP="003E7B1E">
      <w:pPr>
        <w:pStyle w:val="1e"/>
      </w:pPr>
      <w:r>
        <w:rPr>
          <w:noProof/>
        </w:rPr>
        <w:drawing>
          <wp:inline distT="0" distB="0" distL="0" distR="0" wp14:anchorId="3296B133" wp14:editId="5A18D328">
            <wp:extent cx="4914286" cy="2895238"/>
            <wp:effectExtent l="0" t="0" r="635"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14286" cy="2895238"/>
                    </a:xfrm>
                    <a:prstGeom prst="rect">
                      <a:avLst/>
                    </a:prstGeom>
                  </pic:spPr>
                </pic:pic>
              </a:graphicData>
            </a:graphic>
          </wp:inline>
        </w:drawing>
      </w:r>
    </w:p>
    <w:p w14:paraId="5C9337D5" w14:textId="38D3BD51" w:rsidR="0023720F" w:rsidRDefault="0023720F" w:rsidP="003E7B1E">
      <w:pPr>
        <w:pStyle w:val="30"/>
      </w:pPr>
      <w:r>
        <w:rPr>
          <w:rFonts w:hint="eastAsia"/>
        </w:rPr>
        <w:t>在</w:t>
      </w:r>
      <w:r>
        <w:t>主机组</w:t>
      </w:r>
      <w:r>
        <w:rPr>
          <w:rFonts w:hint="eastAsia"/>
        </w:rPr>
        <w:t>界面，</w:t>
      </w:r>
      <w:r>
        <w:t>单击</w:t>
      </w:r>
      <w:r w:rsidR="00E142A4">
        <w:rPr>
          <w:rFonts w:hint="eastAsia"/>
        </w:rPr>
        <w:t>“</w:t>
      </w:r>
      <w:r>
        <w:rPr>
          <w:rFonts w:hint="eastAsia"/>
        </w:rPr>
        <w:t>创建</w:t>
      </w:r>
      <w:r w:rsidR="00E142A4">
        <w:rPr>
          <w:rFonts w:hint="eastAsia"/>
        </w:rPr>
        <w:t>”</w:t>
      </w:r>
      <w:r>
        <w:rPr>
          <w:rFonts w:hint="eastAsia"/>
        </w:rPr>
        <w:t>。</w:t>
      </w:r>
    </w:p>
    <w:p w14:paraId="16D1BEDF" w14:textId="77777777" w:rsidR="0023720F" w:rsidRDefault="0023720F" w:rsidP="003E7B1E">
      <w:pPr>
        <w:pStyle w:val="1e"/>
      </w:pPr>
      <w:r>
        <w:rPr>
          <w:rFonts w:hint="eastAsia"/>
        </w:rPr>
        <w:t>进入</w:t>
      </w:r>
      <w:r>
        <w:t>主机组创建</w:t>
      </w:r>
      <w:r>
        <w:rPr>
          <w:rFonts w:hint="eastAsia"/>
        </w:rPr>
        <w:t>窗口</w:t>
      </w:r>
      <w:r>
        <w:t>。</w:t>
      </w:r>
    </w:p>
    <w:p w14:paraId="07943859" w14:textId="77777777" w:rsidR="0023720F" w:rsidRDefault="0023720F" w:rsidP="003E7B1E">
      <w:pPr>
        <w:pStyle w:val="1e"/>
      </w:pPr>
      <w:r>
        <w:rPr>
          <w:noProof/>
        </w:rPr>
        <w:drawing>
          <wp:inline distT="0" distB="0" distL="0" distR="0" wp14:anchorId="05699960" wp14:editId="3F2DA44F">
            <wp:extent cx="2542857" cy="1533333"/>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42857" cy="1533333"/>
                    </a:xfrm>
                    <a:prstGeom prst="rect">
                      <a:avLst/>
                    </a:prstGeom>
                  </pic:spPr>
                </pic:pic>
              </a:graphicData>
            </a:graphic>
          </wp:inline>
        </w:drawing>
      </w:r>
    </w:p>
    <w:p w14:paraId="5C425ECF" w14:textId="5A13DAA1" w:rsidR="0023720F" w:rsidRPr="003E7B1E" w:rsidRDefault="0023720F" w:rsidP="003E7B1E">
      <w:pPr>
        <w:pStyle w:val="30"/>
      </w:pPr>
      <w:r w:rsidRPr="003E7B1E">
        <w:rPr>
          <w:rFonts w:hint="eastAsia"/>
        </w:rPr>
        <w:lastRenderedPageBreak/>
        <w:t>在创建</w:t>
      </w:r>
      <w:r w:rsidRPr="003E7B1E">
        <w:t>主机组窗口，填写</w:t>
      </w:r>
      <w:r w:rsidRPr="003E7B1E">
        <w:rPr>
          <w:rFonts w:hint="eastAsia"/>
        </w:rPr>
        <w:t>名称</w:t>
      </w:r>
      <w:r w:rsidRPr="003E7B1E">
        <w:t>和选择可用分区。</w:t>
      </w:r>
      <w:r w:rsidRPr="003E7B1E">
        <w:rPr>
          <w:rFonts w:hint="eastAsia"/>
        </w:rPr>
        <w:t>可用</w:t>
      </w:r>
      <w:r w:rsidRPr="003E7B1E">
        <w:t>分区必须与</w:t>
      </w:r>
      <w:r w:rsidR="00AC61A2" w:rsidRPr="004F7059">
        <w:rPr>
          <w:rFonts w:hint="eastAsia"/>
          <w:b/>
        </w:rPr>
        <w:t>3.4.3.3</w:t>
      </w:r>
      <w:r w:rsidR="004F7059" w:rsidRPr="004F7059">
        <w:rPr>
          <w:rFonts w:hint="eastAsia"/>
          <w:b/>
        </w:rPr>
        <w:t>章节</w:t>
      </w:r>
      <w:r w:rsidR="00AC61A2">
        <w:rPr>
          <w:rFonts w:hint="eastAsia"/>
        </w:rPr>
        <w:t>中</w:t>
      </w:r>
      <w:hyperlink w:anchor="_接入FusionCompute存储集群" w:history="1">
        <w:r w:rsidRPr="003E7B1E">
          <w:rPr>
            <w:rStyle w:val="ad"/>
            <w:rFonts w:hint="eastAsia"/>
            <w:color w:val="auto"/>
          </w:rPr>
          <w:t>接入</w:t>
        </w:r>
        <w:r w:rsidRPr="003E7B1E">
          <w:rPr>
            <w:rStyle w:val="ad"/>
            <w:rFonts w:hint="eastAsia"/>
            <w:color w:val="auto"/>
          </w:rPr>
          <w:t>F</w:t>
        </w:r>
        <w:r w:rsidRPr="003E7B1E">
          <w:rPr>
            <w:rStyle w:val="ad"/>
            <w:color w:val="auto"/>
          </w:rPr>
          <w:t>usionCompute</w:t>
        </w:r>
        <w:r w:rsidRPr="003E7B1E">
          <w:rPr>
            <w:rStyle w:val="ad"/>
            <w:rFonts w:hint="eastAsia"/>
            <w:color w:val="auto"/>
          </w:rPr>
          <w:t>存储集群</w:t>
        </w:r>
      </w:hyperlink>
      <w:r w:rsidRPr="003E7B1E">
        <w:t>中设置的</w:t>
      </w:r>
      <w:r w:rsidR="00E142A4">
        <w:rPr>
          <w:rFonts w:hint="eastAsia"/>
        </w:rPr>
        <w:t>“</w:t>
      </w:r>
      <w:r w:rsidRPr="003E7B1E">
        <w:rPr>
          <w:rFonts w:hint="eastAsia"/>
        </w:rPr>
        <w:t>可用分区</w:t>
      </w:r>
      <w:r w:rsidR="00E142A4">
        <w:rPr>
          <w:rFonts w:hint="eastAsia"/>
        </w:rPr>
        <w:t>”</w:t>
      </w:r>
      <w:r w:rsidRPr="003E7B1E">
        <w:rPr>
          <w:rFonts w:hint="eastAsia"/>
        </w:rPr>
        <w:t>保持</w:t>
      </w:r>
      <w:r w:rsidRPr="003E7B1E">
        <w:t>一致</w:t>
      </w:r>
      <w:r w:rsidRPr="003E7B1E">
        <w:rPr>
          <w:rFonts w:hint="eastAsia"/>
        </w:rPr>
        <w:t>，</w:t>
      </w:r>
      <w:r w:rsidRPr="003E7B1E">
        <w:t>例如</w:t>
      </w:r>
      <w:r w:rsidRPr="003E7B1E">
        <w:rPr>
          <w:rFonts w:hint="eastAsia"/>
        </w:rPr>
        <w:t>：</w:t>
      </w:r>
      <w:r w:rsidRPr="003E7B1E">
        <w:rPr>
          <w:rFonts w:hint="eastAsia"/>
          <w:b/>
        </w:rPr>
        <w:t>az1.</w:t>
      </w:r>
      <w:r w:rsidRPr="003E7B1E">
        <w:rPr>
          <w:b/>
        </w:rPr>
        <w:t>dc2</w:t>
      </w:r>
      <w:r w:rsidRPr="003E7B1E">
        <w:t>。</w:t>
      </w:r>
    </w:p>
    <w:p w14:paraId="11999FC7" w14:textId="77777777" w:rsidR="0023720F" w:rsidRDefault="0023720F" w:rsidP="003E7B1E">
      <w:pPr>
        <w:pStyle w:val="1e"/>
        <w:rPr>
          <w:noProof/>
        </w:rPr>
      </w:pPr>
      <w:r>
        <w:rPr>
          <w:noProof/>
        </w:rPr>
        <w:drawing>
          <wp:inline distT="0" distB="0" distL="0" distR="0" wp14:anchorId="55053986" wp14:editId="447CA6D1">
            <wp:extent cx="3447619" cy="2314286"/>
            <wp:effectExtent l="0" t="0" r="63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47619" cy="2314286"/>
                    </a:xfrm>
                    <a:prstGeom prst="rect">
                      <a:avLst/>
                    </a:prstGeom>
                  </pic:spPr>
                </pic:pic>
              </a:graphicData>
            </a:graphic>
          </wp:inline>
        </w:drawing>
      </w:r>
    </w:p>
    <w:p w14:paraId="2821AACE" w14:textId="0A33B2E5" w:rsidR="0023720F" w:rsidRDefault="0023720F" w:rsidP="003E7B1E">
      <w:pPr>
        <w:pStyle w:val="30"/>
      </w:pPr>
      <w:r>
        <w:rPr>
          <w:rFonts w:hint="eastAsia"/>
        </w:rPr>
        <w:t>单击</w:t>
      </w:r>
      <w:r w:rsidR="00E142A4">
        <w:rPr>
          <w:rFonts w:hint="eastAsia"/>
        </w:rPr>
        <w:t>“</w:t>
      </w:r>
      <w:r>
        <w:rPr>
          <w:rFonts w:hint="eastAsia"/>
        </w:rPr>
        <w:t>保存</w:t>
      </w:r>
      <w:r w:rsidR="00E142A4">
        <w:rPr>
          <w:rFonts w:hint="eastAsia"/>
        </w:rPr>
        <w:t>”</w:t>
      </w:r>
      <w:r>
        <w:rPr>
          <w:rFonts w:hint="eastAsia"/>
        </w:rPr>
        <w:t>。</w:t>
      </w:r>
    </w:p>
    <w:p w14:paraId="2EA27B47" w14:textId="77777777" w:rsidR="0023720F" w:rsidRPr="00F65238" w:rsidRDefault="0023720F" w:rsidP="003E7B1E">
      <w:pPr>
        <w:pStyle w:val="1e"/>
      </w:pPr>
      <w:r>
        <w:rPr>
          <w:rFonts w:hint="eastAsia"/>
        </w:rPr>
        <w:t>可在主机组</w:t>
      </w:r>
      <w:r>
        <w:t>界面中查看创建好的主机组。</w:t>
      </w:r>
    </w:p>
    <w:p w14:paraId="2A600F7D" w14:textId="5F96C769" w:rsidR="0023720F" w:rsidRPr="009B43A5" w:rsidRDefault="0023720F" w:rsidP="003E7B1E">
      <w:pPr>
        <w:pStyle w:val="30"/>
      </w:pPr>
      <w:r w:rsidRPr="00F65238">
        <w:t>在新创建的主机组所在行，单击</w:t>
      </w:r>
      <w:r w:rsidR="00E142A4">
        <w:rPr>
          <w:rFonts w:hint="eastAsia"/>
        </w:rPr>
        <w:t>“</w:t>
      </w:r>
      <w:r w:rsidRPr="00F65238">
        <w:t>主机管理</w:t>
      </w:r>
      <w:r w:rsidR="00E142A4">
        <w:rPr>
          <w:rFonts w:hint="eastAsia"/>
        </w:rPr>
        <w:t>”</w:t>
      </w:r>
      <w:r>
        <w:rPr>
          <w:rFonts w:hint="eastAsia"/>
        </w:rPr>
        <w:t>。</w:t>
      </w:r>
    </w:p>
    <w:p w14:paraId="022A4A9B" w14:textId="77777777" w:rsidR="0023720F" w:rsidRPr="009B43A5" w:rsidRDefault="0023720F" w:rsidP="003E7B1E">
      <w:pPr>
        <w:pStyle w:val="1e"/>
        <w:rPr>
          <w:rStyle w:val="uicontrol"/>
        </w:rPr>
      </w:pPr>
      <w:r>
        <w:rPr>
          <w:noProof/>
        </w:rPr>
        <w:drawing>
          <wp:inline distT="0" distB="0" distL="0" distR="0" wp14:anchorId="7D18714B" wp14:editId="0FD2AF9F">
            <wp:extent cx="5454000" cy="222831"/>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54000" cy="222831"/>
                    </a:xfrm>
                    <a:prstGeom prst="rect">
                      <a:avLst/>
                    </a:prstGeom>
                  </pic:spPr>
                </pic:pic>
              </a:graphicData>
            </a:graphic>
          </wp:inline>
        </w:drawing>
      </w:r>
    </w:p>
    <w:p w14:paraId="2B7CCBE4" w14:textId="33DFC26F" w:rsidR="0023720F" w:rsidRPr="00F65238" w:rsidRDefault="0023720F" w:rsidP="003E7B1E">
      <w:pPr>
        <w:pStyle w:val="30"/>
      </w:pPr>
      <w:r w:rsidRPr="00F65238">
        <w:t>在弹出对话框中选择一个名为</w:t>
      </w:r>
      <w:r w:rsidR="00E142A4">
        <w:rPr>
          <w:rFonts w:hint="eastAsia"/>
        </w:rPr>
        <w:t>“</w:t>
      </w:r>
      <w:r w:rsidRPr="003E7B1E">
        <w:rPr>
          <w:b/>
        </w:rPr>
        <w:t>fc-nova-computeXXX</w:t>
      </w:r>
      <w:r w:rsidR="00E142A4">
        <w:rPr>
          <w:rFonts w:hint="eastAsia"/>
        </w:rPr>
        <w:t>”</w:t>
      </w:r>
      <w:r w:rsidRPr="00F65238">
        <w:t>的主机，单击</w:t>
      </w:r>
      <w:r w:rsidR="00E142A4">
        <w:rPr>
          <w:rFonts w:hint="eastAsia"/>
        </w:rPr>
        <w:t>“</w:t>
      </w:r>
      <w:r w:rsidRPr="00F65238">
        <w:t>保存</w:t>
      </w:r>
      <w:r w:rsidR="00E142A4">
        <w:rPr>
          <w:rFonts w:hint="eastAsia"/>
        </w:rPr>
        <w:t>”</w:t>
      </w:r>
      <w:r w:rsidRPr="00F65238">
        <w:t>，将所选主机加入主机组</w:t>
      </w:r>
      <w:r w:rsidRPr="00F65238">
        <w:rPr>
          <w:rFonts w:hint="eastAsia"/>
        </w:rPr>
        <w:t>。</w:t>
      </w:r>
    </w:p>
    <w:p w14:paraId="6DA6AA6B" w14:textId="77777777" w:rsidR="0023720F" w:rsidRPr="00892594" w:rsidRDefault="0023720F" w:rsidP="003E7B1E">
      <w:pPr>
        <w:pStyle w:val="1e"/>
        <w:rPr>
          <w:rStyle w:val="uicontrol"/>
        </w:rPr>
      </w:pPr>
      <w:r>
        <w:rPr>
          <w:noProof/>
        </w:rPr>
        <w:drawing>
          <wp:inline distT="0" distB="0" distL="0" distR="0" wp14:anchorId="20191E32" wp14:editId="63E7A353">
            <wp:extent cx="5454000" cy="3172031"/>
            <wp:effectExtent l="19050" t="1905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54000" cy="3172031"/>
                    </a:xfrm>
                    <a:prstGeom prst="rect">
                      <a:avLst/>
                    </a:prstGeom>
                    <a:ln>
                      <a:solidFill>
                        <a:schemeClr val="tx1"/>
                      </a:solidFill>
                    </a:ln>
                  </pic:spPr>
                </pic:pic>
              </a:graphicData>
            </a:graphic>
          </wp:inline>
        </w:drawing>
      </w:r>
    </w:p>
    <w:p w14:paraId="2DE4AB61" w14:textId="77777777" w:rsidR="0023720F" w:rsidRPr="003E7B1E" w:rsidRDefault="0023720F" w:rsidP="003E7B1E">
      <w:pPr>
        <w:pStyle w:val="4"/>
        <w:rPr>
          <w:rStyle w:val="uicontrol"/>
          <w:rFonts w:hint="default"/>
        </w:rPr>
      </w:pPr>
      <w:r w:rsidRPr="003E7B1E">
        <w:rPr>
          <w:rStyle w:val="uicontrol"/>
        </w:rPr>
        <w:t>添加</w:t>
      </w:r>
      <w:r w:rsidRPr="003E7B1E">
        <w:rPr>
          <w:rStyle w:val="uicontrol"/>
          <w:rFonts w:hint="default"/>
        </w:rPr>
        <w:t>外部网络</w:t>
      </w:r>
    </w:p>
    <w:p w14:paraId="388F8048" w14:textId="77777777" w:rsidR="0023720F" w:rsidRDefault="0023720F" w:rsidP="003E7B1E">
      <w:pPr>
        <w:pStyle w:val="30"/>
        <w:rPr>
          <w:rStyle w:val="uicontrol"/>
        </w:rPr>
      </w:pPr>
      <w:r w:rsidRPr="00503B2C">
        <w:rPr>
          <w:rStyle w:val="uicontrol"/>
        </w:rPr>
        <w:t>登录</w:t>
      </w:r>
      <w:r w:rsidRPr="00503B2C">
        <w:rPr>
          <w:rStyle w:val="uicontrol"/>
        </w:rPr>
        <w:t xml:space="preserve">FusionSphere </w:t>
      </w:r>
      <w:r>
        <w:rPr>
          <w:rStyle w:val="uicontrol"/>
        </w:rPr>
        <w:t>OpenStack</w:t>
      </w:r>
      <w:r>
        <w:rPr>
          <w:rStyle w:val="uicontrol"/>
          <w:rFonts w:hint="eastAsia"/>
        </w:rPr>
        <w:t>管理</w:t>
      </w:r>
      <w:r>
        <w:rPr>
          <w:rStyle w:val="uicontrol"/>
        </w:rPr>
        <w:t>控制台</w:t>
      </w:r>
      <w:r>
        <w:rPr>
          <w:rStyle w:val="uicontrol"/>
          <w:rFonts w:hint="eastAsia"/>
        </w:rPr>
        <w:t>。</w:t>
      </w:r>
    </w:p>
    <w:p w14:paraId="74390E0A" w14:textId="5294CE8A" w:rsidR="0023720F" w:rsidRDefault="0023720F" w:rsidP="003E7B1E">
      <w:pPr>
        <w:pStyle w:val="30"/>
        <w:rPr>
          <w:rStyle w:val="uicontrol"/>
        </w:rPr>
      </w:pPr>
      <w:r>
        <w:rPr>
          <w:rStyle w:val="uicontrol"/>
          <w:rFonts w:hint="eastAsia"/>
        </w:rPr>
        <w:lastRenderedPageBreak/>
        <w:t>在</w:t>
      </w:r>
      <w:r>
        <w:rPr>
          <w:rStyle w:val="uicontrol"/>
        </w:rPr>
        <w:t>上方导航栏，</w:t>
      </w:r>
      <w:r>
        <w:rPr>
          <w:rStyle w:val="uicontrol"/>
          <w:rFonts w:hint="eastAsia"/>
        </w:rPr>
        <w:t>选择</w:t>
      </w:r>
      <w:r w:rsidR="004F7059">
        <w:rPr>
          <w:rStyle w:val="uicontrol"/>
          <w:rFonts w:hint="eastAsia"/>
        </w:rPr>
        <w:t>“</w:t>
      </w:r>
      <w:r>
        <w:rPr>
          <w:rStyle w:val="uicontrol"/>
          <w:rFonts w:hint="eastAsia"/>
        </w:rPr>
        <w:t>资源</w:t>
      </w:r>
      <w:r w:rsidR="00EF78AD">
        <w:rPr>
          <w:rStyle w:val="uicontrol"/>
        </w:rPr>
        <w:t>——</w:t>
      </w:r>
      <w:r>
        <w:rPr>
          <w:rStyle w:val="uicontrol"/>
          <w:rFonts w:hint="eastAsia"/>
        </w:rPr>
        <w:t>网络</w:t>
      </w:r>
      <w:r w:rsidR="00EF78AD">
        <w:rPr>
          <w:rStyle w:val="uicontrol"/>
        </w:rPr>
        <w:t>——</w:t>
      </w:r>
      <w:r>
        <w:rPr>
          <w:rStyle w:val="uicontrol"/>
          <w:rFonts w:hint="eastAsia"/>
        </w:rPr>
        <w:t>外部</w:t>
      </w:r>
      <w:r>
        <w:rPr>
          <w:rStyle w:val="uicontrol"/>
        </w:rPr>
        <w:t>网络</w:t>
      </w:r>
      <w:r w:rsidR="004F7059">
        <w:rPr>
          <w:rStyle w:val="uicontrol"/>
          <w:rFonts w:hint="eastAsia"/>
        </w:rPr>
        <w:t>”</w:t>
      </w:r>
      <w:r>
        <w:rPr>
          <w:rStyle w:val="uicontrol"/>
          <w:rFonts w:hint="eastAsia"/>
        </w:rPr>
        <w:t>。</w:t>
      </w:r>
    </w:p>
    <w:p w14:paraId="4BDC8533" w14:textId="77777777" w:rsidR="0023720F" w:rsidRDefault="0023720F" w:rsidP="003E7B1E">
      <w:pPr>
        <w:pStyle w:val="1e"/>
        <w:rPr>
          <w:rStyle w:val="uicontrol"/>
        </w:rPr>
      </w:pPr>
      <w:r>
        <w:rPr>
          <w:noProof/>
        </w:rPr>
        <w:drawing>
          <wp:inline distT="0" distB="0" distL="0" distR="0" wp14:anchorId="1614ECE9" wp14:editId="3BD1674F">
            <wp:extent cx="4390476" cy="2847619"/>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90476" cy="2847619"/>
                    </a:xfrm>
                    <a:prstGeom prst="rect">
                      <a:avLst/>
                    </a:prstGeom>
                  </pic:spPr>
                </pic:pic>
              </a:graphicData>
            </a:graphic>
          </wp:inline>
        </w:drawing>
      </w:r>
    </w:p>
    <w:p w14:paraId="65EEE133" w14:textId="36FC21B4" w:rsidR="0023720F" w:rsidRDefault="0023720F" w:rsidP="003E7B1E">
      <w:pPr>
        <w:pStyle w:val="30"/>
        <w:rPr>
          <w:rStyle w:val="uicontrol"/>
        </w:rPr>
      </w:pPr>
      <w:r>
        <w:rPr>
          <w:rStyle w:val="uicontrol"/>
          <w:rFonts w:hint="eastAsia"/>
        </w:rPr>
        <w:t>在</w:t>
      </w:r>
      <w:r w:rsidR="004F7059">
        <w:rPr>
          <w:rStyle w:val="uicontrol"/>
          <w:rFonts w:hint="eastAsia"/>
        </w:rPr>
        <w:t>“</w:t>
      </w:r>
      <w:r>
        <w:rPr>
          <w:rStyle w:val="uicontrol"/>
          <w:rFonts w:hint="eastAsia"/>
        </w:rPr>
        <w:t>外部</w:t>
      </w:r>
      <w:r>
        <w:rPr>
          <w:rStyle w:val="uicontrol"/>
        </w:rPr>
        <w:t>网络</w:t>
      </w:r>
      <w:r w:rsidR="004F7059">
        <w:rPr>
          <w:rStyle w:val="uicontrol"/>
          <w:rFonts w:hint="eastAsia"/>
        </w:rPr>
        <w:t>”</w:t>
      </w:r>
      <w:r>
        <w:rPr>
          <w:rStyle w:val="uicontrol"/>
          <w:rFonts w:hint="eastAsia"/>
        </w:rPr>
        <w:t>界面，</w:t>
      </w:r>
      <w:r>
        <w:rPr>
          <w:rStyle w:val="uicontrol"/>
        </w:rPr>
        <w:t>单击创建。</w:t>
      </w:r>
    </w:p>
    <w:p w14:paraId="18423C0B" w14:textId="77777777" w:rsidR="0023720F" w:rsidRDefault="0023720F" w:rsidP="003E7B1E">
      <w:pPr>
        <w:pStyle w:val="1e"/>
        <w:rPr>
          <w:rStyle w:val="uicontrol"/>
        </w:rPr>
      </w:pPr>
      <w:r>
        <w:rPr>
          <w:rStyle w:val="uicontrol"/>
          <w:rFonts w:hint="eastAsia"/>
        </w:rPr>
        <w:t>弹出</w:t>
      </w:r>
      <w:r>
        <w:rPr>
          <w:rStyle w:val="uicontrol"/>
        </w:rPr>
        <w:t>对话框。</w:t>
      </w:r>
    </w:p>
    <w:p w14:paraId="400635A8" w14:textId="77777777" w:rsidR="0023720F" w:rsidRDefault="0023720F" w:rsidP="003E7B1E">
      <w:pPr>
        <w:pStyle w:val="30"/>
        <w:rPr>
          <w:rStyle w:val="uicontrol"/>
        </w:rPr>
      </w:pPr>
      <w:r>
        <w:rPr>
          <w:rStyle w:val="uicontrol"/>
          <w:rFonts w:hint="eastAsia"/>
        </w:rPr>
        <w:t>在</w:t>
      </w:r>
      <w:r>
        <w:rPr>
          <w:rStyle w:val="uicontrol"/>
        </w:rPr>
        <w:t>对话框中设置相关的网络参数。</w:t>
      </w:r>
      <w:r>
        <w:rPr>
          <w:rStyle w:val="uicontrol"/>
          <w:rFonts w:hint="eastAsia"/>
        </w:rPr>
        <w:t>示例</w:t>
      </w:r>
      <w:r>
        <w:rPr>
          <w:rStyle w:val="uicontrol"/>
        </w:rPr>
        <w:t>：</w:t>
      </w:r>
    </w:p>
    <w:p w14:paraId="63DB4935" w14:textId="7BA5BDCE" w:rsidR="00DE068C" w:rsidRDefault="00DE068C" w:rsidP="00DE068C">
      <w:pPr>
        <w:pStyle w:val="ItemList"/>
        <w:rPr>
          <w:rStyle w:val="uicontrol"/>
        </w:rPr>
      </w:pPr>
      <w:r>
        <w:rPr>
          <w:rStyle w:val="uicontrol"/>
          <w:rFonts w:hint="eastAsia"/>
        </w:rPr>
        <w:t>该</w:t>
      </w:r>
      <w:r>
        <w:rPr>
          <w:rStyle w:val="uicontrol"/>
          <w:rFonts w:hint="eastAsia"/>
        </w:rPr>
        <w:t>VLAN ID</w:t>
      </w:r>
      <w:r>
        <w:rPr>
          <w:rStyle w:val="uicontrol"/>
          <w:rFonts w:hint="eastAsia"/>
        </w:rPr>
        <w:t>为系统</w:t>
      </w:r>
      <w:r>
        <w:rPr>
          <w:rStyle w:val="uicontrol"/>
        </w:rPr>
        <w:t>规划中的业务网段，请</w:t>
      </w:r>
      <w:r>
        <w:rPr>
          <w:rStyle w:val="uicontrol"/>
          <w:rFonts w:hint="eastAsia"/>
        </w:rPr>
        <w:t>查看</w:t>
      </w:r>
      <w:r>
        <w:rPr>
          <w:rStyle w:val="uicontrol"/>
        </w:rPr>
        <w:t>实验信息图或联系实验老师</w:t>
      </w:r>
      <w:r>
        <w:rPr>
          <w:rStyle w:val="uicontrol"/>
          <w:rFonts w:hint="eastAsia"/>
        </w:rPr>
        <w:t>获取</w:t>
      </w:r>
      <w:r>
        <w:rPr>
          <w:rStyle w:val="uicontrol"/>
        </w:rPr>
        <w:t>。</w:t>
      </w:r>
    </w:p>
    <w:p w14:paraId="494548B2" w14:textId="77777777" w:rsidR="0023720F" w:rsidRDefault="0023720F" w:rsidP="003E7B1E">
      <w:pPr>
        <w:pStyle w:val="1e"/>
        <w:rPr>
          <w:rStyle w:val="uicontrol"/>
        </w:rPr>
      </w:pPr>
      <w:r>
        <w:rPr>
          <w:noProof/>
        </w:rPr>
        <w:drawing>
          <wp:inline distT="0" distB="0" distL="0" distR="0" wp14:anchorId="6B75122B" wp14:editId="0546FEF9">
            <wp:extent cx="3133333" cy="2457143"/>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33333" cy="2457143"/>
                    </a:xfrm>
                    <a:prstGeom prst="rect">
                      <a:avLst/>
                    </a:prstGeom>
                  </pic:spPr>
                </pic:pic>
              </a:graphicData>
            </a:graphic>
          </wp:inline>
        </w:drawing>
      </w:r>
    </w:p>
    <w:p w14:paraId="0202A644" w14:textId="45C7FD3C" w:rsidR="0023720F" w:rsidRDefault="0023720F" w:rsidP="003E7B1E">
      <w:pPr>
        <w:pStyle w:val="30"/>
        <w:rPr>
          <w:rStyle w:val="uicontrol"/>
        </w:rPr>
      </w:pPr>
      <w:r w:rsidRPr="00DE6552">
        <w:rPr>
          <w:rStyle w:val="uicontrol"/>
        </w:rPr>
        <w:t>单击</w:t>
      </w:r>
      <w:r w:rsidR="004F7059">
        <w:rPr>
          <w:rStyle w:val="uicontrol"/>
          <w:rFonts w:hint="eastAsia"/>
        </w:rPr>
        <w:t>“</w:t>
      </w:r>
      <w:r w:rsidRPr="00DE6552">
        <w:rPr>
          <w:rStyle w:val="uicontrol"/>
        </w:rPr>
        <w:t>创建</w:t>
      </w:r>
      <w:r w:rsidR="004F7059">
        <w:rPr>
          <w:rStyle w:val="uicontrol"/>
          <w:rFonts w:hint="eastAsia"/>
        </w:rPr>
        <w:t>”</w:t>
      </w:r>
      <w:r w:rsidRPr="00DE6552">
        <w:rPr>
          <w:rStyle w:val="uicontrol"/>
        </w:rPr>
        <w:t>，完成外部网络的创建。</w:t>
      </w:r>
    </w:p>
    <w:p w14:paraId="3AB12AC3" w14:textId="77777777" w:rsidR="0023720F" w:rsidRPr="003E7B1E" w:rsidRDefault="0023720F" w:rsidP="003E7B1E">
      <w:pPr>
        <w:pStyle w:val="4"/>
        <w:rPr>
          <w:rStyle w:val="uicontrol"/>
          <w:rFonts w:hint="default"/>
        </w:rPr>
      </w:pPr>
      <w:r w:rsidRPr="003E7B1E">
        <w:rPr>
          <w:rStyle w:val="uicontrol"/>
        </w:rPr>
        <w:t>创建</w:t>
      </w:r>
      <w:r w:rsidRPr="003E7B1E">
        <w:rPr>
          <w:rStyle w:val="uicontrol"/>
          <w:rFonts w:hint="default"/>
        </w:rPr>
        <w:t>磁盘类型</w:t>
      </w:r>
    </w:p>
    <w:p w14:paraId="39C24D30" w14:textId="77777777" w:rsidR="0023720F" w:rsidRDefault="0023720F" w:rsidP="003E7B1E">
      <w:pPr>
        <w:pStyle w:val="30"/>
        <w:rPr>
          <w:rStyle w:val="uicontrol"/>
        </w:rPr>
      </w:pPr>
      <w:r w:rsidRPr="00DE6552">
        <w:rPr>
          <w:rStyle w:val="uicontrol"/>
        </w:rPr>
        <w:t>登录</w:t>
      </w:r>
      <w:r w:rsidRPr="00DE6552">
        <w:rPr>
          <w:rStyle w:val="uicontrol"/>
        </w:rPr>
        <w:t xml:space="preserve">FusionSphere </w:t>
      </w:r>
      <w:r>
        <w:rPr>
          <w:rStyle w:val="uicontrol"/>
        </w:rPr>
        <w:t>OpenStack</w:t>
      </w:r>
      <w:r w:rsidRPr="00DE6552">
        <w:rPr>
          <w:rStyle w:val="uicontrol"/>
        </w:rPr>
        <w:t xml:space="preserve"> </w:t>
      </w:r>
      <w:r w:rsidRPr="00DE6552">
        <w:rPr>
          <w:rStyle w:val="uicontrol"/>
        </w:rPr>
        <w:t>管理控制台。</w:t>
      </w:r>
    </w:p>
    <w:p w14:paraId="6E180CD1" w14:textId="619F2C77" w:rsidR="0023720F" w:rsidRDefault="0023720F" w:rsidP="003E7B1E">
      <w:pPr>
        <w:pStyle w:val="30"/>
        <w:rPr>
          <w:rStyle w:val="uicontrol"/>
        </w:rPr>
      </w:pPr>
      <w:r>
        <w:rPr>
          <w:rStyle w:val="uicontrol"/>
          <w:rFonts w:hint="eastAsia"/>
        </w:rPr>
        <w:t>在上方</w:t>
      </w:r>
      <w:r>
        <w:rPr>
          <w:rStyle w:val="uicontrol"/>
        </w:rPr>
        <w:t>导航栏</w:t>
      </w:r>
      <w:r>
        <w:rPr>
          <w:rStyle w:val="uicontrol"/>
          <w:rFonts w:hint="eastAsia"/>
        </w:rPr>
        <w:t>，</w:t>
      </w:r>
      <w:r>
        <w:rPr>
          <w:rStyle w:val="uicontrol"/>
        </w:rPr>
        <w:t>选择</w:t>
      </w:r>
      <w:r w:rsidR="004F7059">
        <w:rPr>
          <w:rStyle w:val="uicontrol"/>
          <w:rFonts w:hint="eastAsia"/>
        </w:rPr>
        <w:t>“</w:t>
      </w:r>
      <w:r>
        <w:rPr>
          <w:rStyle w:val="uicontrol"/>
          <w:rFonts w:hint="eastAsia"/>
        </w:rPr>
        <w:t>资源</w:t>
      </w:r>
      <w:r w:rsidR="00EF78AD">
        <w:rPr>
          <w:rStyle w:val="uicontrol"/>
        </w:rPr>
        <w:t>——</w:t>
      </w:r>
      <w:r>
        <w:rPr>
          <w:rStyle w:val="uicontrol"/>
          <w:rFonts w:hint="eastAsia"/>
        </w:rPr>
        <w:t>存储</w:t>
      </w:r>
      <w:r w:rsidR="00EF78AD">
        <w:rPr>
          <w:rStyle w:val="uicontrol"/>
        </w:rPr>
        <w:t>——</w:t>
      </w:r>
      <w:r>
        <w:rPr>
          <w:rStyle w:val="uicontrol"/>
          <w:rFonts w:hint="eastAsia"/>
        </w:rPr>
        <w:t>磁盘</w:t>
      </w:r>
      <w:r>
        <w:rPr>
          <w:rStyle w:val="uicontrol"/>
        </w:rPr>
        <w:t>类型</w:t>
      </w:r>
      <w:r w:rsidR="004F7059">
        <w:rPr>
          <w:rStyle w:val="uicontrol"/>
          <w:rFonts w:hint="eastAsia"/>
        </w:rPr>
        <w:t>”</w:t>
      </w:r>
      <w:r>
        <w:rPr>
          <w:rStyle w:val="uicontrol"/>
          <w:rFonts w:hint="eastAsia"/>
        </w:rPr>
        <w:t>。</w:t>
      </w:r>
    </w:p>
    <w:p w14:paraId="2BB09AB9" w14:textId="77777777" w:rsidR="0023720F" w:rsidRPr="00DE6552" w:rsidRDefault="0023720F" w:rsidP="003E7B1E">
      <w:pPr>
        <w:pStyle w:val="1e"/>
        <w:rPr>
          <w:rStyle w:val="uicontrol"/>
        </w:rPr>
      </w:pPr>
      <w:r>
        <w:rPr>
          <w:noProof/>
        </w:rPr>
        <w:lastRenderedPageBreak/>
        <w:drawing>
          <wp:inline distT="0" distB="0" distL="0" distR="0" wp14:anchorId="0FB059F8" wp14:editId="7B784BD1">
            <wp:extent cx="4380952" cy="2904762"/>
            <wp:effectExtent l="0" t="0" r="63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80952" cy="2904762"/>
                    </a:xfrm>
                    <a:prstGeom prst="rect">
                      <a:avLst/>
                    </a:prstGeom>
                  </pic:spPr>
                </pic:pic>
              </a:graphicData>
            </a:graphic>
          </wp:inline>
        </w:drawing>
      </w:r>
    </w:p>
    <w:p w14:paraId="312C7B28" w14:textId="0C08D33A" w:rsidR="0023720F" w:rsidRDefault="0023720F" w:rsidP="003E7B1E">
      <w:pPr>
        <w:pStyle w:val="30"/>
        <w:rPr>
          <w:rStyle w:val="uicontrol"/>
        </w:rPr>
      </w:pPr>
      <w:r>
        <w:rPr>
          <w:rStyle w:val="uicontrol"/>
          <w:rFonts w:hint="eastAsia"/>
        </w:rPr>
        <w:t>单击</w:t>
      </w:r>
      <w:r w:rsidR="004F7059">
        <w:rPr>
          <w:rStyle w:val="uicontrol"/>
          <w:rFonts w:hint="eastAsia"/>
        </w:rPr>
        <w:t>“</w:t>
      </w:r>
      <w:r>
        <w:rPr>
          <w:rStyle w:val="uicontrol"/>
          <w:rFonts w:hint="eastAsia"/>
        </w:rPr>
        <w:t>创建</w:t>
      </w:r>
      <w:r w:rsidR="004F7059">
        <w:rPr>
          <w:rStyle w:val="uicontrol"/>
          <w:rFonts w:hint="eastAsia"/>
        </w:rPr>
        <w:t>”</w:t>
      </w:r>
      <w:r>
        <w:rPr>
          <w:rStyle w:val="uicontrol"/>
          <w:rFonts w:hint="eastAsia"/>
        </w:rPr>
        <w:t>。</w:t>
      </w:r>
    </w:p>
    <w:p w14:paraId="127D801B" w14:textId="77777777" w:rsidR="0023720F" w:rsidRPr="00DE6552" w:rsidRDefault="0023720F" w:rsidP="003E7B1E">
      <w:pPr>
        <w:pStyle w:val="1e"/>
        <w:rPr>
          <w:rStyle w:val="uicontrol"/>
        </w:rPr>
      </w:pPr>
      <w:r>
        <w:rPr>
          <w:rStyle w:val="uicontrol"/>
          <w:rFonts w:hint="eastAsia"/>
        </w:rPr>
        <w:t>弹出</w:t>
      </w:r>
      <w:r>
        <w:rPr>
          <w:rStyle w:val="uicontrol"/>
        </w:rPr>
        <w:t>对话框。</w:t>
      </w:r>
    </w:p>
    <w:p w14:paraId="73A845BA" w14:textId="77777777" w:rsidR="0023720F" w:rsidRPr="00DE6552" w:rsidRDefault="0023720F" w:rsidP="003E7B1E">
      <w:pPr>
        <w:pStyle w:val="30"/>
        <w:rPr>
          <w:rStyle w:val="uicontrol"/>
        </w:rPr>
      </w:pPr>
      <w:r w:rsidRPr="00DE6552">
        <w:rPr>
          <w:rStyle w:val="uicontrol"/>
        </w:rPr>
        <w:t>设置磁盘类型名称，并指定后端存储和可用分区</w:t>
      </w:r>
      <w:r w:rsidRPr="00DE6552">
        <w:rPr>
          <w:rStyle w:val="uicontrol"/>
          <w:rFonts w:hint="eastAsia"/>
        </w:rPr>
        <w:t>。</w:t>
      </w:r>
      <w:r w:rsidRPr="00DE6552">
        <w:rPr>
          <w:rStyle w:val="uicontrol"/>
        </w:rPr>
        <w:t xml:space="preserve"> </w:t>
      </w:r>
    </w:p>
    <w:p w14:paraId="1987DA12" w14:textId="77777777" w:rsidR="0023720F" w:rsidRPr="00DE6552" w:rsidRDefault="0023720F" w:rsidP="003E7B1E">
      <w:pPr>
        <w:pStyle w:val="1e"/>
        <w:rPr>
          <w:rStyle w:val="uicontrol"/>
        </w:rPr>
      </w:pPr>
      <w:r>
        <w:rPr>
          <w:noProof/>
        </w:rPr>
        <w:drawing>
          <wp:inline distT="0" distB="0" distL="0" distR="0" wp14:anchorId="51019121" wp14:editId="442970BC">
            <wp:extent cx="3933333" cy="26000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33333" cy="2600000"/>
                    </a:xfrm>
                    <a:prstGeom prst="rect">
                      <a:avLst/>
                    </a:prstGeom>
                  </pic:spPr>
                </pic:pic>
              </a:graphicData>
            </a:graphic>
          </wp:inline>
        </w:drawing>
      </w:r>
    </w:p>
    <w:p w14:paraId="0BC5B4CA" w14:textId="53E2622B" w:rsidR="0023720F" w:rsidRPr="00DE6552" w:rsidRDefault="0023720F" w:rsidP="003E7B1E">
      <w:pPr>
        <w:pStyle w:val="30"/>
        <w:rPr>
          <w:rStyle w:val="uicontrol"/>
        </w:rPr>
      </w:pPr>
      <w:r w:rsidRPr="00DE6552">
        <w:rPr>
          <w:rStyle w:val="uicontrol"/>
        </w:rPr>
        <w:t>单击</w:t>
      </w:r>
      <w:r w:rsidR="004F7059">
        <w:rPr>
          <w:rStyle w:val="uicontrol"/>
          <w:rFonts w:hint="eastAsia"/>
        </w:rPr>
        <w:t>“</w:t>
      </w:r>
      <w:r w:rsidRPr="00DE6552">
        <w:rPr>
          <w:rStyle w:val="uicontrol"/>
        </w:rPr>
        <w:t>保存</w:t>
      </w:r>
      <w:r w:rsidR="004F7059">
        <w:rPr>
          <w:rStyle w:val="uicontrol"/>
          <w:rFonts w:hint="eastAsia"/>
        </w:rPr>
        <w:t>”</w:t>
      </w:r>
      <w:r w:rsidRPr="00DE6552">
        <w:rPr>
          <w:rStyle w:val="uicontrol"/>
        </w:rPr>
        <w:t>，完成磁盘类型的创建。</w:t>
      </w:r>
    </w:p>
    <w:p w14:paraId="5DCEB207" w14:textId="77777777" w:rsidR="0023720F" w:rsidRPr="003E7B1E" w:rsidRDefault="0023720F" w:rsidP="003E7B1E">
      <w:pPr>
        <w:pStyle w:val="3"/>
      </w:pPr>
      <w:bookmarkStart w:id="151" w:name="_Toc497466126"/>
      <w:bookmarkStart w:id="152" w:name="_Toc500505203"/>
      <w:r w:rsidRPr="003E7B1E">
        <w:rPr>
          <w:rFonts w:hint="eastAsia"/>
        </w:rPr>
        <w:t>镜像和</w:t>
      </w:r>
      <w:r w:rsidRPr="003E7B1E">
        <w:t>规格配置</w:t>
      </w:r>
      <w:bookmarkEnd w:id="151"/>
      <w:bookmarkEnd w:id="152"/>
    </w:p>
    <w:p w14:paraId="5D90A18A" w14:textId="77777777" w:rsidR="0023720F" w:rsidRPr="003E7B1E" w:rsidRDefault="0023720F" w:rsidP="003E7B1E">
      <w:pPr>
        <w:pStyle w:val="4"/>
        <w:rPr>
          <w:rFonts w:hint="default"/>
        </w:rPr>
      </w:pPr>
      <w:r w:rsidRPr="003E7B1E">
        <w:t>制作</w:t>
      </w:r>
      <w:r w:rsidRPr="003E7B1E">
        <w:t>FusionCompute</w:t>
      </w:r>
      <w:r w:rsidRPr="003E7B1E">
        <w:t>镜像</w:t>
      </w:r>
    </w:p>
    <w:p w14:paraId="109213A9" w14:textId="77777777" w:rsidR="0023720F" w:rsidRPr="003E7B1E" w:rsidRDefault="0023720F" w:rsidP="003E7B1E">
      <w:pPr>
        <w:pStyle w:val="5"/>
        <w:rPr>
          <w:rFonts w:hint="default"/>
        </w:rPr>
      </w:pPr>
      <w:r w:rsidRPr="003E7B1E">
        <w:t>镜像</w:t>
      </w:r>
      <w:r w:rsidRPr="003E7B1E">
        <w:rPr>
          <w:rFonts w:hint="default"/>
        </w:rPr>
        <w:t>制作简介</w:t>
      </w:r>
    </w:p>
    <w:p w14:paraId="4F08FCC8" w14:textId="77777777" w:rsidR="0023720F" w:rsidRPr="00494DF2" w:rsidRDefault="0023720F" w:rsidP="003E7B1E">
      <w:pPr>
        <w:pStyle w:val="4a"/>
      </w:pPr>
      <w:r w:rsidRPr="00494DF2">
        <w:rPr>
          <w:rFonts w:hint="eastAsia"/>
        </w:rPr>
        <w:t>在</w:t>
      </w:r>
      <w:proofErr w:type="gramStart"/>
      <w:r w:rsidRPr="00494DF2">
        <w:rPr>
          <w:rFonts w:hint="eastAsia"/>
        </w:rPr>
        <w:t>云数据</w:t>
      </w:r>
      <w:proofErr w:type="gramEnd"/>
      <w:r w:rsidRPr="00494DF2">
        <w:rPr>
          <w:rFonts w:hint="eastAsia"/>
        </w:rPr>
        <w:t>中心场景（</w:t>
      </w:r>
      <w:r w:rsidRPr="00494DF2">
        <w:t xml:space="preserve">FusionCompute + FusionSphere </w:t>
      </w:r>
      <w:r>
        <w:t>OpenStack</w:t>
      </w:r>
      <w:r w:rsidRPr="00494DF2">
        <w:t xml:space="preserve"> + FusionSphere </w:t>
      </w:r>
      <w:r>
        <w:t>OpenStack</w:t>
      </w:r>
      <w:r w:rsidRPr="00494DF2">
        <w:t xml:space="preserve"> OM</w:t>
      </w:r>
      <w:r w:rsidRPr="00494DF2">
        <w:t>）中，需要使用</w:t>
      </w:r>
      <w:r w:rsidRPr="00494DF2">
        <w:t>vhd</w:t>
      </w:r>
      <w:r w:rsidRPr="00494DF2">
        <w:t>格式的镜像来创建虚拟机。</w:t>
      </w:r>
    </w:p>
    <w:p w14:paraId="26D65BF3" w14:textId="76967E08" w:rsidR="0023720F" w:rsidRPr="00494DF2" w:rsidRDefault="0023720F" w:rsidP="003E7B1E">
      <w:pPr>
        <w:pStyle w:val="4a"/>
      </w:pPr>
      <w:r w:rsidRPr="00494DF2">
        <w:lastRenderedPageBreak/>
        <w:t>vhd</w:t>
      </w:r>
      <w:r w:rsidRPr="00494DF2">
        <w:t>格式镜像只能通过</w:t>
      </w:r>
      <w:r w:rsidRPr="00494DF2">
        <w:t>FusionCompute</w:t>
      </w:r>
      <w:r w:rsidRPr="00494DF2">
        <w:t>来制作获取。</w:t>
      </w:r>
      <w:r w:rsidRPr="00494DF2">
        <w:rPr>
          <w:rFonts w:hint="eastAsia"/>
        </w:rPr>
        <w:t>使用</w:t>
      </w:r>
      <w:r w:rsidRPr="00494DF2">
        <w:t>FusionCompute</w:t>
      </w:r>
      <w:r w:rsidRPr="00494DF2">
        <w:t>制作的虚拟机模板包含</w:t>
      </w:r>
      <w:r w:rsidRPr="00494DF2">
        <w:t>ovf</w:t>
      </w:r>
      <w:r w:rsidRPr="00494DF2">
        <w:t>格式的描述文件、以及若干个</w:t>
      </w:r>
      <w:r w:rsidRPr="00494DF2">
        <w:t>vhd</w:t>
      </w:r>
      <w:r w:rsidRPr="00494DF2">
        <w:t>格式的虚拟磁盘镜像文件（数量与虚拟机的磁盘数量一致）。</w:t>
      </w:r>
      <w:r w:rsidRPr="00494DF2">
        <w:rPr>
          <w:rFonts w:hint="eastAsia"/>
        </w:rPr>
        <w:t>由于需要将</w:t>
      </w:r>
      <w:r w:rsidRPr="00494DF2">
        <w:t>vhd</w:t>
      </w:r>
      <w:r w:rsidRPr="00494DF2">
        <w:t>格式文件注册为系统可用的镜像，因此只能选择虚拟机系统盘生成的</w:t>
      </w:r>
      <w:r w:rsidRPr="00494DF2">
        <w:t>vhd</w:t>
      </w:r>
      <w:r w:rsidRPr="00494DF2">
        <w:t>镜像文件，一般为</w:t>
      </w:r>
      <w:r w:rsidR="00D94351">
        <w:rPr>
          <w:rStyle w:val="uicontrol"/>
          <w:rFonts w:hint="eastAsia"/>
        </w:rPr>
        <w:t>“</w:t>
      </w:r>
      <w:r w:rsidRPr="00494DF2">
        <w:t>虚拟机模板名称</w:t>
      </w:r>
      <w:r w:rsidRPr="00494DF2">
        <w:t>-1.vhd</w:t>
      </w:r>
      <w:r w:rsidR="00D94351">
        <w:rPr>
          <w:rStyle w:val="uicontrol"/>
          <w:rFonts w:hint="eastAsia"/>
        </w:rPr>
        <w:t>”</w:t>
      </w:r>
      <w:r w:rsidRPr="00494DF2">
        <w:t>。</w:t>
      </w:r>
      <w:r w:rsidRPr="00494DF2">
        <w:rPr>
          <w:rFonts w:hint="eastAsia"/>
        </w:rPr>
        <w:t>建议使用</w:t>
      </w:r>
      <w:r w:rsidRPr="00494DF2">
        <w:t>FusionCompute</w:t>
      </w:r>
      <w:r w:rsidRPr="00494DF2">
        <w:t>制作虚拟机模板时，只为虚拟机配置一个磁盘，即系统盘。</w:t>
      </w:r>
    </w:p>
    <w:p w14:paraId="08924436" w14:textId="7254AD28" w:rsidR="0023720F" w:rsidRPr="00494DF2" w:rsidRDefault="0023720F" w:rsidP="003E7B1E">
      <w:pPr>
        <w:pStyle w:val="4a"/>
      </w:pPr>
      <w:r w:rsidRPr="00494DF2">
        <w:rPr>
          <w:rFonts w:hint="eastAsia"/>
        </w:rPr>
        <w:t>完整的制作镜像的流程为：创建空镜像</w:t>
      </w:r>
      <w:r w:rsidR="00EF78AD">
        <w:t>——</w:t>
      </w:r>
      <w:r w:rsidRPr="00494DF2">
        <w:t>创建新虚拟机</w:t>
      </w:r>
      <w:r w:rsidR="00EF78AD">
        <w:t>——</w:t>
      </w:r>
      <w:r w:rsidRPr="00494DF2">
        <w:t>安装虚拟机操作系统</w:t>
      </w:r>
      <w:r w:rsidR="00EF78AD">
        <w:t>——</w:t>
      </w:r>
      <w:r w:rsidRPr="00494DF2">
        <w:rPr>
          <w:rFonts w:hint="eastAsia"/>
        </w:rPr>
        <w:t>配置</w:t>
      </w:r>
      <w:r w:rsidRPr="00494DF2">
        <w:t>虚拟机</w:t>
      </w:r>
      <w:r w:rsidRPr="00494DF2">
        <w:t>——</w:t>
      </w:r>
      <w:r w:rsidRPr="00494DF2">
        <w:t>制作模板</w:t>
      </w:r>
      <w:r w:rsidR="00EF78AD">
        <w:t>——</w:t>
      </w:r>
      <w:r w:rsidRPr="00494DF2">
        <w:t>导出模板。</w:t>
      </w:r>
    </w:p>
    <w:p w14:paraId="6E4F714E" w14:textId="77777777" w:rsidR="0023720F" w:rsidRPr="003E7B1E" w:rsidRDefault="0023720F" w:rsidP="003E7B1E">
      <w:pPr>
        <w:pStyle w:val="5"/>
        <w:rPr>
          <w:rFonts w:hint="default"/>
        </w:rPr>
      </w:pPr>
      <w:r w:rsidRPr="003E7B1E">
        <w:t>安装</w:t>
      </w:r>
      <w:r w:rsidRPr="003E7B1E">
        <w:rPr>
          <w:rFonts w:hint="default"/>
        </w:rPr>
        <w:t>前准备</w:t>
      </w:r>
    </w:p>
    <w:p w14:paraId="78BAA52F" w14:textId="1539FCA4" w:rsidR="0023720F" w:rsidRPr="00494DF2" w:rsidRDefault="0023720F" w:rsidP="003E7B1E">
      <w:pPr>
        <w:pStyle w:val="4a"/>
      </w:pPr>
      <w:r w:rsidRPr="00494DF2">
        <w:t>操作系统安装光盘或镜像文</w:t>
      </w:r>
      <w:r w:rsidRPr="00494DF2">
        <w:rPr>
          <w:rFonts w:hint="eastAsia"/>
        </w:rPr>
        <w:t>件</w:t>
      </w:r>
      <w:r w:rsidR="003E7B1E">
        <w:rPr>
          <w:rFonts w:hint="eastAsia"/>
        </w:rPr>
        <w:t>。</w:t>
      </w:r>
    </w:p>
    <w:p w14:paraId="2B5FF2FD" w14:textId="77777777" w:rsidR="0023720F" w:rsidRPr="003E7B1E" w:rsidRDefault="0023720F" w:rsidP="003E7B1E">
      <w:pPr>
        <w:pStyle w:val="5"/>
        <w:rPr>
          <w:rFonts w:hint="default"/>
        </w:rPr>
      </w:pPr>
      <w:r w:rsidRPr="003E7B1E">
        <w:t>创建全新</w:t>
      </w:r>
      <w:r w:rsidRPr="003E7B1E">
        <w:rPr>
          <w:rFonts w:hint="default"/>
        </w:rPr>
        <w:t>的虚拟机</w:t>
      </w:r>
    </w:p>
    <w:p w14:paraId="32E46AC0" w14:textId="527359B2" w:rsidR="00960C40" w:rsidRDefault="0023720F" w:rsidP="003E7B1E">
      <w:pPr>
        <w:pStyle w:val="30"/>
        <w:rPr>
          <w:rStyle w:val="uicontrol"/>
        </w:rPr>
      </w:pPr>
      <w:r>
        <w:rPr>
          <w:rStyle w:val="uicontrol"/>
          <w:rFonts w:hint="eastAsia"/>
        </w:rPr>
        <w:t>登录服务器</w:t>
      </w:r>
      <w:r>
        <w:rPr>
          <w:rStyle w:val="uicontrol"/>
        </w:rPr>
        <w:t>虚拟化场景</w:t>
      </w:r>
      <w:r>
        <w:rPr>
          <w:rStyle w:val="uicontrol"/>
          <w:rFonts w:hint="eastAsia"/>
        </w:rPr>
        <w:t>（</w:t>
      </w:r>
      <w:r>
        <w:rPr>
          <w:rStyle w:val="uicontrol"/>
          <w:rFonts w:hint="eastAsia"/>
        </w:rPr>
        <w:t>SV</w:t>
      </w:r>
      <w:r>
        <w:rPr>
          <w:rStyle w:val="uicontrol"/>
          <w:rFonts w:hint="eastAsia"/>
        </w:rPr>
        <w:t>）</w:t>
      </w:r>
      <w:r>
        <w:rPr>
          <w:rStyle w:val="uicontrol"/>
        </w:rPr>
        <w:t>的</w:t>
      </w:r>
      <w:r w:rsidRPr="001A06AB">
        <w:rPr>
          <w:rStyle w:val="uicontrol"/>
        </w:rPr>
        <w:t>FusionCompute</w:t>
      </w:r>
      <w:r w:rsidRPr="001A06AB">
        <w:rPr>
          <w:rStyle w:val="uicontrol"/>
        </w:rPr>
        <w:t>，</w:t>
      </w:r>
      <w:r>
        <w:rPr>
          <w:rStyle w:val="uicontrol"/>
          <w:rFonts w:hint="eastAsia"/>
        </w:rPr>
        <w:t>例如</w:t>
      </w:r>
      <w:r w:rsidRPr="003E7B1E">
        <w:rPr>
          <w:rStyle w:val="uicontrol"/>
        </w:rPr>
        <w:t>：</w:t>
      </w:r>
      <w:hyperlink r:id="rId167" w:history="1">
        <w:r w:rsidRPr="003E7B1E">
          <w:rPr>
            <w:rStyle w:val="ad"/>
            <w:b/>
            <w:color w:val="auto"/>
          </w:rPr>
          <w:t>https://192.168.211.20</w:t>
        </w:r>
      </w:hyperlink>
      <w:r w:rsidR="00960C40">
        <w:rPr>
          <w:rStyle w:val="uicontrol"/>
          <w:rFonts w:hint="eastAsia"/>
        </w:rPr>
        <w:t>.</w:t>
      </w:r>
    </w:p>
    <w:p w14:paraId="1AF99194" w14:textId="7FE00A35" w:rsidR="0023720F" w:rsidRDefault="0023720F" w:rsidP="003E7B1E">
      <w:pPr>
        <w:pStyle w:val="30"/>
        <w:rPr>
          <w:rStyle w:val="uicontrol"/>
        </w:rPr>
      </w:pPr>
      <w:r w:rsidRPr="001A06AB">
        <w:rPr>
          <w:rStyle w:val="uicontrol"/>
        </w:rPr>
        <w:t>选择</w:t>
      </w:r>
      <w:r w:rsidR="004F7059">
        <w:rPr>
          <w:rStyle w:val="uicontrol"/>
          <w:rFonts w:hint="eastAsia"/>
        </w:rPr>
        <w:t>“</w:t>
      </w:r>
      <w:r w:rsidRPr="001A06AB">
        <w:rPr>
          <w:rStyle w:val="uicontrol"/>
        </w:rPr>
        <w:t>虚拟机和模板</w:t>
      </w:r>
      <w:r w:rsidR="004F7059">
        <w:rPr>
          <w:rStyle w:val="uicontrol"/>
          <w:rFonts w:hint="eastAsia"/>
        </w:rPr>
        <w:t>”</w:t>
      </w:r>
      <w:r w:rsidRPr="001A06AB">
        <w:rPr>
          <w:rStyle w:val="uicontrol"/>
        </w:rPr>
        <w:t>。</w:t>
      </w:r>
    </w:p>
    <w:p w14:paraId="698B4B16" w14:textId="13C42341" w:rsidR="00F647DB" w:rsidRPr="001A06AB" w:rsidRDefault="00F647DB" w:rsidP="00F647DB">
      <w:pPr>
        <w:pStyle w:val="1e"/>
        <w:rPr>
          <w:rStyle w:val="uicontrol"/>
        </w:rPr>
      </w:pPr>
      <w:r>
        <w:rPr>
          <w:noProof/>
        </w:rPr>
        <w:drawing>
          <wp:inline distT="0" distB="0" distL="0" distR="0" wp14:anchorId="66892012" wp14:editId="1E8F6951">
            <wp:extent cx="5454000" cy="2666450"/>
            <wp:effectExtent l="19050" t="19050" r="13970" b="196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54000" cy="2666450"/>
                    </a:xfrm>
                    <a:prstGeom prst="rect">
                      <a:avLst/>
                    </a:prstGeom>
                    <a:ln>
                      <a:solidFill>
                        <a:schemeClr val="tx1"/>
                      </a:solidFill>
                    </a:ln>
                  </pic:spPr>
                </pic:pic>
              </a:graphicData>
            </a:graphic>
          </wp:inline>
        </w:drawing>
      </w:r>
    </w:p>
    <w:p w14:paraId="7352A10C" w14:textId="5881B454" w:rsidR="0023720F" w:rsidRPr="001A06AB" w:rsidRDefault="0023720F" w:rsidP="003E7B1E">
      <w:pPr>
        <w:pStyle w:val="30"/>
        <w:rPr>
          <w:rStyle w:val="uicontrol"/>
        </w:rPr>
      </w:pPr>
      <w:r w:rsidRPr="001A06AB">
        <w:rPr>
          <w:rStyle w:val="uicontrol"/>
        </w:rPr>
        <w:t>单击</w:t>
      </w:r>
      <w:r w:rsidR="004F7059">
        <w:rPr>
          <w:rStyle w:val="uicontrol"/>
          <w:rFonts w:hint="eastAsia"/>
        </w:rPr>
        <w:t>“</w:t>
      </w:r>
      <w:r w:rsidRPr="001A06AB">
        <w:rPr>
          <w:rStyle w:val="uicontrol"/>
        </w:rPr>
        <w:t>创建虚拟</w:t>
      </w:r>
      <w:r w:rsidR="004F7059">
        <w:rPr>
          <w:rStyle w:val="uicontrol"/>
          <w:rFonts w:hint="eastAsia"/>
        </w:rPr>
        <w:t>”</w:t>
      </w:r>
      <w:r w:rsidRPr="001A06AB">
        <w:rPr>
          <w:rStyle w:val="uicontrol"/>
        </w:rPr>
        <w:t>。</w:t>
      </w:r>
      <w:r w:rsidRPr="001A06AB">
        <w:rPr>
          <w:rStyle w:val="uicontrol"/>
        </w:rPr>
        <w:t xml:space="preserve"> </w:t>
      </w:r>
    </w:p>
    <w:p w14:paraId="43F931BC" w14:textId="3B80EBA9" w:rsidR="0023720F" w:rsidRDefault="0023720F" w:rsidP="003E7B1E">
      <w:pPr>
        <w:pStyle w:val="1e"/>
        <w:rPr>
          <w:rStyle w:val="uicontrol"/>
        </w:rPr>
      </w:pPr>
      <w:r w:rsidRPr="001A06AB">
        <w:rPr>
          <w:rStyle w:val="uicontrol"/>
        </w:rPr>
        <w:t>弹出</w:t>
      </w:r>
      <w:r w:rsidR="004F7059">
        <w:rPr>
          <w:rStyle w:val="uicontrol"/>
          <w:rFonts w:hint="eastAsia"/>
        </w:rPr>
        <w:t>“</w:t>
      </w:r>
      <w:r w:rsidRPr="001A06AB">
        <w:rPr>
          <w:rStyle w:val="uicontrol"/>
        </w:rPr>
        <w:t>创建虚拟机</w:t>
      </w:r>
      <w:r w:rsidR="004F7059">
        <w:rPr>
          <w:rStyle w:val="uicontrol"/>
          <w:rFonts w:hint="eastAsia"/>
        </w:rPr>
        <w:t>”</w:t>
      </w:r>
      <w:r w:rsidRPr="001A06AB">
        <w:rPr>
          <w:rStyle w:val="uicontrol"/>
        </w:rPr>
        <w:t>对话框，如</w:t>
      </w:r>
      <w:r>
        <w:rPr>
          <w:rStyle w:val="uicontrol"/>
          <w:rFonts w:hint="eastAsia"/>
        </w:rPr>
        <w:t>下图</w:t>
      </w:r>
      <w:r w:rsidRPr="001A06AB">
        <w:rPr>
          <w:rStyle w:val="uicontrol"/>
        </w:rPr>
        <w:t>所示。</w:t>
      </w:r>
      <w:bookmarkStart w:id="153" w:name="it_58_45_100003_2__fig2"/>
      <w:bookmarkStart w:id="154" w:name="fig2"/>
      <w:bookmarkEnd w:id="153"/>
      <w:bookmarkEnd w:id="154"/>
    </w:p>
    <w:p w14:paraId="49F5D42F" w14:textId="77777777" w:rsidR="0023720F" w:rsidRPr="00C6192F" w:rsidRDefault="0023720F" w:rsidP="003E7B1E">
      <w:pPr>
        <w:pStyle w:val="1e"/>
        <w:rPr>
          <w:rStyle w:val="uicontrol"/>
        </w:rPr>
      </w:pPr>
      <w:r>
        <w:rPr>
          <w:noProof/>
        </w:rPr>
        <w:lastRenderedPageBreak/>
        <w:drawing>
          <wp:inline distT="0" distB="0" distL="0" distR="0" wp14:anchorId="04D6BCA9" wp14:editId="2B31E792">
            <wp:extent cx="5038725" cy="3644328"/>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45783" cy="3649433"/>
                    </a:xfrm>
                    <a:prstGeom prst="rect">
                      <a:avLst/>
                    </a:prstGeom>
                  </pic:spPr>
                </pic:pic>
              </a:graphicData>
            </a:graphic>
          </wp:inline>
        </w:drawing>
      </w:r>
    </w:p>
    <w:p w14:paraId="76D9F593" w14:textId="4037BB87" w:rsidR="0023720F" w:rsidRPr="001A06AB" w:rsidRDefault="0023720F" w:rsidP="003E7B1E">
      <w:pPr>
        <w:pStyle w:val="30"/>
        <w:rPr>
          <w:rStyle w:val="uicontrol"/>
        </w:rPr>
      </w:pPr>
      <w:bookmarkStart w:id="155" w:name="it_58_45_100003_2__s_07"/>
      <w:bookmarkStart w:id="156" w:name="s_07"/>
      <w:bookmarkEnd w:id="155"/>
      <w:bookmarkEnd w:id="156"/>
      <w:r w:rsidRPr="001A06AB">
        <w:rPr>
          <w:rStyle w:val="uicontrol"/>
        </w:rPr>
        <w:t>单击</w:t>
      </w:r>
      <w:r w:rsidR="004F7059">
        <w:rPr>
          <w:rStyle w:val="uicontrol"/>
          <w:rFonts w:hint="eastAsia"/>
        </w:rPr>
        <w:t>“</w:t>
      </w:r>
      <w:r w:rsidRPr="001A06AB">
        <w:rPr>
          <w:rStyle w:val="uicontrol"/>
        </w:rPr>
        <w:t>下一步</w:t>
      </w:r>
      <w:r w:rsidR="004F7059">
        <w:rPr>
          <w:rStyle w:val="uicontrol"/>
          <w:rFonts w:hint="eastAsia"/>
        </w:rPr>
        <w:t>”</w:t>
      </w:r>
      <w:r w:rsidRPr="001A06AB">
        <w:rPr>
          <w:rStyle w:val="uicontrol"/>
        </w:rPr>
        <w:t>。</w:t>
      </w:r>
      <w:r w:rsidRPr="001A06AB">
        <w:rPr>
          <w:rStyle w:val="uicontrol"/>
        </w:rPr>
        <w:t xml:space="preserve"> </w:t>
      </w:r>
    </w:p>
    <w:p w14:paraId="22AEF4D3" w14:textId="5FEC719D" w:rsidR="0023720F" w:rsidRPr="001A06AB" w:rsidRDefault="0023720F" w:rsidP="003E7B1E">
      <w:pPr>
        <w:pStyle w:val="1e"/>
        <w:rPr>
          <w:rStyle w:val="uicontrol"/>
        </w:rPr>
      </w:pPr>
      <w:r w:rsidRPr="001A06AB">
        <w:rPr>
          <w:rStyle w:val="uicontrol"/>
        </w:rPr>
        <w:t>进入</w:t>
      </w:r>
      <w:r w:rsidR="004F7059">
        <w:rPr>
          <w:rStyle w:val="uicontrol"/>
          <w:rFonts w:hint="eastAsia"/>
        </w:rPr>
        <w:t>“</w:t>
      </w:r>
      <w:r w:rsidRPr="001A06AB">
        <w:rPr>
          <w:rStyle w:val="uicontrol"/>
        </w:rPr>
        <w:t>选择名称和文件夹</w:t>
      </w:r>
      <w:r w:rsidR="004F7059">
        <w:rPr>
          <w:rStyle w:val="uicontrol"/>
          <w:rFonts w:hint="eastAsia"/>
        </w:rPr>
        <w:t>”</w:t>
      </w:r>
      <w:r w:rsidRPr="001A06AB">
        <w:rPr>
          <w:rStyle w:val="uicontrol"/>
        </w:rPr>
        <w:t>页面。</w:t>
      </w:r>
    </w:p>
    <w:p w14:paraId="2CF31633" w14:textId="77777777" w:rsidR="0023720F" w:rsidRDefault="0023720F" w:rsidP="003E7B1E">
      <w:pPr>
        <w:pStyle w:val="30"/>
        <w:rPr>
          <w:rStyle w:val="uicontrol"/>
        </w:rPr>
      </w:pPr>
      <w:bookmarkStart w:id="157" w:name="it_58_45_100003_2__s_08"/>
      <w:bookmarkStart w:id="158" w:name="s_08"/>
      <w:bookmarkEnd w:id="157"/>
      <w:bookmarkEnd w:id="158"/>
      <w:r w:rsidRPr="001A06AB">
        <w:rPr>
          <w:rStyle w:val="uicontrol"/>
        </w:rPr>
        <w:t>输入虚拟机名称及描述信息，并选择新虚拟机创建的站点或文件夹。</w:t>
      </w:r>
    </w:p>
    <w:p w14:paraId="04A76A50" w14:textId="77777777" w:rsidR="0023720F" w:rsidRPr="00C6192F" w:rsidRDefault="0023720F" w:rsidP="003E7B1E">
      <w:pPr>
        <w:pStyle w:val="1e"/>
        <w:rPr>
          <w:rStyle w:val="uicontrol"/>
        </w:rPr>
      </w:pPr>
      <w:r>
        <w:rPr>
          <w:noProof/>
        </w:rPr>
        <w:drawing>
          <wp:inline distT="0" distB="0" distL="0" distR="0" wp14:anchorId="33EC61D8" wp14:editId="373EF90B">
            <wp:extent cx="5040000" cy="3705917"/>
            <wp:effectExtent l="0" t="0" r="8255"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0000" cy="3705917"/>
                    </a:xfrm>
                    <a:prstGeom prst="rect">
                      <a:avLst/>
                    </a:prstGeom>
                  </pic:spPr>
                </pic:pic>
              </a:graphicData>
            </a:graphic>
          </wp:inline>
        </w:drawing>
      </w:r>
    </w:p>
    <w:p w14:paraId="25A632FD" w14:textId="540C4B18" w:rsidR="0023720F" w:rsidRPr="0096548E" w:rsidRDefault="0023720F" w:rsidP="0096548E">
      <w:pPr>
        <w:pStyle w:val="30"/>
        <w:rPr>
          <w:rStyle w:val="uicontrol"/>
        </w:rPr>
      </w:pPr>
      <w:bookmarkStart w:id="159" w:name="it_58_45_100003_2__s_09"/>
      <w:bookmarkStart w:id="160" w:name="s_09"/>
      <w:bookmarkEnd w:id="159"/>
      <w:bookmarkEnd w:id="160"/>
      <w:r w:rsidRPr="0096548E">
        <w:rPr>
          <w:rStyle w:val="uicontrol"/>
        </w:rPr>
        <w:lastRenderedPageBreak/>
        <w:t>单击</w:t>
      </w:r>
      <w:r w:rsidR="004F7059">
        <w:rPr>
          <w:rStyle w:val="uicontrol"/>
          <w:rFonts w:hint="eastAsia"/>
        </w:rPr>
        <w:t>“</w:t>
      </w:r>
      <w:r w:rsidRPr="0096548E">
        <w:rPr>
          <w:rStyle w:val="uicontrol"/>
        </w:rPr>
        <w:t>下一步</w:t>
      </w:r>
      <w:r w:rsidR="004F7059">
        <w:rPr>
          <w:rStyle w:val="uicontrol"/>
          <w:rFonts w:hint="eastAsia"/>
        </w:rPr>
        <w:t>”</w:t>
      </w:r>
      <w:r w:rsidRPr="0096548E">
        <w:rPr>
          <w:rStyle w:val="uicontrol"/>
        </w:rPr>
        <w:t>。</w:t>
      </w:r>
      <w:r w:rsidRPr="0096548E">
        <w:rPr>
          <w:rStyle w:val="uicontrol"/>
        </w:rPr>
        <w:t xml:space="preserve"> </w:t>
      </w:r>
    </w:p>
    <w:p w14:paraId="73FEE907" w14:textId="0CAA2178" w:rsidR="0023720F" w:rsidRPr="0096548E" w:rsidRDefault="0023720F" w:rsidP="0096548E">
      <w:pPr>
        <w:pStyle w:val="1e"/>
        <w:rPr>
          <w:rStyle w:val="uicontrol"/>
        </w:rPr>
      </w:pPr>
      <w:r w:rsidRPr="0096548E">
        <w:rPr>
          <w:rStyle w:val="uicontrol"/>
        </w:rPr>
        <w:t>进入</w:t>
      </w:r>
      <w:r w:rsidR="004F7059">
        <w:rPr>
          <w:rStyle w:val="uicontrol"/>
          <w:rFonts w:hint="eastAsia"/>
        </w:rPr>
        <w:t>“</w:t>
      </w:r>
      <w:r w:rsidRPr="0096548E">
        <w:rPr>
          <w:rStyle w:val="uicontrol"/>
        </w:rPr>
        <w:t>选择计算资源</w:t>
      </w:r>
      <w:r w:rsidR="004F7059">
        <w:rPr>
          <w:rStyle w:val="uicontrol"/>
          <w:rFonts w:hint="eastAsia"/>
        </w:rPr>
        <w:t>”</w:t>
      </w:r>
      <w:r w:rsidRPr="0096548E">
        <w:rPr>
          <w:rStyle w:val="uicontrol"/>
        </w:rPr>
        <w:t>页面。</w:t>
      </w:r>
    </w:p>
    <w:p w14:paraId="153E9893" w14:textId="77777777" w:rsidR="0023720F" w:rsidRPr="00C6192F" w:rsidRDefault="0023720F" w:rsidP="0096548E">
      <w:pPr>
        <w:pStyle w:val="1e"/>
        <w:rPr>
          <w:rStyle w:val="uicontrol"/>
        </w:rPr>
      </w:pPr>
      <w:r>
        <w:rPr>
          <w:noProof/>
        </w:rPr>
        <w:drawing>
          <wp:inline distT="0" distB="0" distL="0" distR="0" wp14:anchorId="55704760" wp14:editId="318A7A49">
            <wp:extent cx="5040000" cy="4325417"/>
            <wp:effectExtent l="19050" t="19050" r="27305" b="184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0000" cy="4325417"/>
                    </a:xfrm>
                    <a:prstGeom prst="rect">
                      <a:avLst/>
                    </a:prstGeom>
                    <a:ln>
                      <a:solidFill>
                        <a:schemeClr val="tx1"/>
                      </a:solidFill>
                    </a:ln>
                  </pic:spPr>
                </pic:pic>
              </a:graphicData>
            </a:graphic>
          </wp:inline>
        </w:drawing>
      </w:r>
    </w:p>
    <w:p w14:paraId="1D6FE997" w14:textId="77777777" w:rsidR="0023720F" w:rsidRDefault="0023720F" w:rsidP="0096548E">
      <w:pPr>
        <w:pStyle w:val="30"/>
        <w:rPr>
          <w:rStyle w:val="uicontrol"/>
        </w:rPr>
      </w:pPr>
      <w:r>
        <w:rPr>
          <w:rStyle w:val="uicontrol"/>
          <w:rFonts w:hint="eastAsia"/>
        </w:rPr>
        <w:t>在“选择</w:t>
      </w:r>
      <w:r>
        <w:rPr>
          <w:rStyle w:val="uicontrol"/>
        </w:rPr>
        <w:t>数据存储</w:t>
      </w:r>
      <w:r>
        <w:rPr>
          <w:rStyle w:val="uicontrol"/>
          <w:rFonts w:hint="eastAsia"/>
        </w:rPr>
        <w:t>”页面</w:t>
      </w:r>
      <w:r>
        <w:rPr>
          <w:rStyle w:val="uicontrol"/>
        </w:rPr>
        <w:t>，选择</w:t>
      </w:r>
      <w:r>
        <w:rPr>
          <w:rStyle w:val="uicontrol"/>
          <w:rFonts w:hint="eastAsia"/>
        </w:rPr>
        <w:t>FusionStorage</w:t>
      </w:r>
      <w:r>
        <w:rPr>
          <w:rStyle w:val="uicontrol"/>
          <w:rFonts w:hint="eastAsia"/>
        </w:rPr>
        <w:t>所在</w:t>
      </w:r>
      <w:r>
        <w:rPr>
          <w:rStyle w:val="uicontrol"/>
        </w:rPr>
        <w:t>的数据存储。</w:t>
      </w:r>
    </w:p>
    <w:p w14:paraId="69610372" w14:textId="77777777" w:rsidR="0023720F" w:rsidRPr="00C6192F" w:rsidRDefault="0023720F" w:rsidP="0096548E">
      <w:pPr>
        <w:pStyle w:val="1e"/>
        <w:rPr>
          <w:rStyle w:val="uicontrol"/>
        </w:rPr>
      </w:pPr>
      <w:r>
        <w:rPr>
          <w:noProof/>
        </w:rPr>
        <w:lastRenderedPageBreak/>
        <w:drawing>
          <wp:inline distT="0" distB="0" distL="0" distR="0" wp14:anchorId="71038F19" wp14:editId="3D1F38C8">
            <wp:extent cx="5040000" cy="3722833"/>
            <wp:effectExtent l="19050" t="19050" r="27305" b="1143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0000" cy="3722833"/>
                    </a:xfrm>
                    <a:prstGeom prst="rect">
                      <a:avLst/>
                    </a:prstGeom>
                    <a:ln>
                      <a:solidFill>
                        <a:schemeClr val="tx1"/>
                      </a:solidFill>
                    </a:ln>
                  </pic:spPr>
                </pic:pic>
              </a:graphicData>
            </a:graphic>
          </wp:inline>
        </w:drawing>
      </w:r>
    </w:p>
    <w:p w14:paraId="49CE1217" w14:textId="77777777" w:rsidR="0023720F" w:rsidRDefault="0023720F" w:rsidP="0096548E">
      <w:pPr>
        <w:pStyle w:val="30"/>
        <w:rPr>
          <w:rStyle w:val="uicontrol"/>
        </w:rPr>
      </w:pPr>
      <w:r>
        <w:rPr>
          <w:rStyle w:val="uicontrol"/>
          <w:rFonts w:hint="eastAsia"/>
        </w:rPr>
        <w:t>单击“下一步”。</w:t>
      </w:r>
    </w:p>
    <w:p w14:paraId="0198E8DB" w14:textId="77777777" w:rsidR="0023720F" w:rsidRDefault="0023720F" w:rsidP="0096548E">
      <w:pPr>
        <w:pStyle w:val="30"/>
        <w:rPr>
          <w:rStyle w:val="uicontrol"/>
        </w:rPr>
      </w:pPr>
      <w:r>
        <w:rPr>
          <w:rStyle w:val="uicontrol"/>
          <w:rFonts w:hint="eastAsia"/>
        </w:rPr>
        <w:t>在“选择</w:t>
      </w:r>
      <w:r>
        <w:rPr>
          <w:rStyle w:val="uicontrol"/>
        </w:rPr>
        <w:t>操作系统</w:t>
      </w:r>
      <w:r>
        <w:rPr>
          <w:rStyle w:val="uicontrol"/>
          <w:rFonts w:hint="eastAsia"/>
        </w:rPr>
        <w:t>”页面</w:t>
      </w:r>
      <w:r>
        <w:rPr>
          <w:rStyle w:val="uicontrol"/>
        </w:rPr>
        <w:t>，选择</w:t>
      </w:r>
      <w:r>
        <w:rPr>
          <w:rStyle w:val="uicontrol"/>
          <w:rFonts w:hint="eastAsia"/>
        </w:rPr>
        <w:t>“</w:t>
      </w:r>
      <w:r>
        <w:rPr>
          <w:rStyle w:val="uicontrol"/>
          <w:rFonts w:hint="eastAsia"/>
        </w:rPr>
        <w:t>w</w:t>
      </w:r>
      <w:r>
        <w:rPr>
          <w:rStyle w:val="uicontrol"/>
        </w:rPr>
        <w:t>indows7 Enterprise 32bit</w:t>
      </w:r>
      <w:r>
        <w:rPr>
          <w:rStyle w:val="uicontrol"/>
          <w:rFonts w:hint="eastAsia"/>
        </w:rPr>
        <w:t>”。</w:t>
      </w:r>
    </w:p>
    <w:p w14:paraId="6229CDA2" w14:textId="77777777" w:rsidR="0023720F" w:rsidRPr="00DB7838" w:rsidRDefault="0023720F" w:rsidP="0096548E">
      <w:pPr>
        <w:pStyle w:val="1e"/>
        <w:rPr>
          <w:rStyle w:val="uicontrol"/>
        </w:rPr>
      </w:pPr>
      <w:r>
        <w:rPr>
          <w:noProof/>
        </w:rPr>
        <w:drawing>
          <wp:inline distT="0" distB="0" distL="0" distR="0" wp14:anchorId="797DF0EB" wp14:editId="6E1F1E2F">
            <wp:extent cx="5040000" cy="3708833"/>
            <wp:effectExtent l="19050" t="19050" r="27305" b="2540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40000" cy="3708833"/>
                    </a:xfrm>
                    <a:prstGeom prst="rect">
                      <a:avLst/>
                    </a:prstGeom>
                    <a:ln>
                      <a:solidFill>
                        <a:schemeClr val="tx1"/>
                      </a:solidFill>
                    </a:ln>
                  </pic:spPr>
                </pic:pic>
              </a:graphicData>
            </a:graphic>
          </wp:inline>
        </w:drawing>
      </w:r>
    </w:p>
    <w:p w14:paraId="78C2A2E8" w14:textId="147B9370" w:rsidR="0023720F" w:rsidRDefault="0023720F" w:rsidP="0096548E">
      <w:pPr>
        <w:pStyle w:val="30"/>
        <w:rPr>
          <w:rStyle w:val="uicontrol"/>
        </w:rPr>
      </w:pPr>
      <w:r w:rsidRPr="001A06AB">
        <w:rPr>
          <w:rStyle w:val="uicontrol"/>
        </w:rPr>
        <w:t>单击</w:t>
      </w:r>
      <w:r w:rsidR="004F7059">
        <w:rPr>
          <w:rStyle w:val="uicontrol"/>
          <w:rFonts w:hint="eastAsia"/>
        </w:rPr>
        <w:t>“下一步”</w:t>
      </w:r>
      <w:r w:rsidRPr="001A06AB">
        <w:rPr>
          <w:rStyle w:val="uicontrol"/>
        </w:rPr>
        <w:t>。</w:t>
      </w:r>
      <w:r w:rsidRPr="001A06AB">
        <w:rPr>
          <w:rStyle w:val="uicontrol"/>
        </w:rPr>
        <w:t xml:space="preserve"> </w:t>
      </w:r>
    </w:p>
    <w:p w14:paraId="5DF08887" w14:textId="77777777" w:rsidR="0023720F" w:rsidRDefault="0023720F" w:rsidP="0096548E">
      <w:pPr>
        <w:pStyle w:val="1e"/>
        <w:rPr>
          <w:rStyle w:val="uicontrol"/>
        </w:rPr>
      </w:pPr>
      <w:r>
        <w:rPr>
          <w:rStyle w:val="uicontrol"/>
          <w:rFonts w:hint="eastAsia"/>
        </w:rPr>
        <w:lastRenderedPageBreak/>
        <w:t>进入“虚拟机配置”页面</w:t>
      </w:r>
      <w:r>
        <w:rPr>
          <w:rStyle w:val="uicontrol"/>
        </w:rPr>
        <w:t>。</w:t>
      </w:r>
    </w:p>
    <w:p w14:paraId="6FB292C2" w14:textId="77777777" w:rsidR="0023720F" w:rsidRPr="00DB7838" w:rsidRDefault="0023720F" w:rsidP="0096548E">
      <w:pPr>
        <w:pStyle w:val="1e"/>
        <w:rPr>
          <w:rStyle w:val="uicontrol"/>
        </w:rPr>
      </w:pPr>
      <w:r>
        <w:rPr>
          <w:noProof/>
        </w:rPr>
        <w:drawing>
          <wp:inline distT="0" distB="0" distL="0" distR="0" wp14:anchorId="1218E1C5" wp14:editId="0715E912">
            <wp:extent cx="5040000" cy="3698333"/>
            <wp:effectExtent l="19050" t="19050" r="27305" b="1651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40000" cy="3698333"/>
                    </a:xfrm>
                    <a:prstGeom prst="rect">
                      <a:avLst/>
                    </a:prstGeom>
                    <a:ln>
                      <a:solidFill>
                        <a:schemeClr val="tx1"/>
                      </a:solidFill>
                    </a:ln>
                  </pic:spPr>
                </pic:pic>
              </a:graphicData>
            </a:graphic>
          </wp:inline>
        </w:drawing>
      </w:r>
    </w:p>
    <w:p w14:paraId="30B51603" w14:textId="77777777" w:rsidR="0023720F" w:rsidRDefault="0023720F" w:rsidP="0096548E">
      <w:pPr>
        <w:pStyle w:val="30"/>
        <w:rPr>
          <w:rStyle w:val="uicontrol"/>
        </w:rPr>
      </w:pPr>
      <w:r>
        <w:rPr>
          <w:rStyle w:val="uicontrol"/>
          <w:rFonts w:hint="eastAsia"/>
        </w:rPr>
        <w:t>单击“下一步”。</w:t>
      </w:r>
    </w:p>
    <w:p w14:paraId="3F9176F7" w14:textId="0EE6725B" w:rsidR="0023720F" w:rsidRPr="001A06AB" w:rsidRDefault="0023720F" w:rsidP="00637651">
      <w:pPr>
        <w:pStyle w:val="1e"/>
        <w:rPr>
          <w:rStyle w:val="uicontrol"/>
        </w:rPr>
      </w:pPr>
      <w:r w:rsidRPr="001A06AB">
        <w:rPr>
          <w:rStyle w:val="uicontrol"/>
        </w:rPr>
        <w:t>进入</w:t>
      </w:r>
      <w:r w:rsidR="004F7059">
        <w:rPr>
          <w:rStyle w:val="uicontrol"/>
          <w:rFonts w:hint="eastAsia"/>
        </w:rPr>
        <w:t>“</w:t>
      </w:r>
      <w:r w:rsidRPr="001A06AB">
        <w:rPr>
          <w:rStyle w:val="uicontrol"/>
        </w:rPr>
        <w:t>确认信息</w:t>
      </w:r>
      <w:r w:rsidR="004F7059">
        <w:rPr>
          <w:rStyle w:val="uicontrol"/>
          <w:rFonts w:hint="eastAsia"/>
        </w:rPr>
        <w:t>”</w:t>
      </w:r>
      <w:r w:rsidRPr="001A06AB">
        <w:rPr>
          <w:rStyle w:val="uicontrol"/>
        </w:rPr>
        <w:t>页面，核对创建任务信息。如果有需要输入的配置项时，可任意设置。</w:t>
      </w:r>
    </w:p>
    <w:p w14:paraId="4A8DACBC" w14:textId="4DF6865D" w:rsidR="0023720F" w:rsidRPr="001A06AB" w:rsidRDefault="0023720F" w:rsidP="0096548E">
      <w:pPr>
        <w:pStyle w:val="30"/>
        <w:rPr>
          <w:rStyle w:val="uicontrol"/>
        </w:rPr>
      </w:pPr>
      <w:bookmarkStart w:id="161" w:name="it_58_45_100003_2__vm_fin"/>
      <w:bookmarkStart w:id="162" w:name="vm_fin"/>
      <w:bookmarkStart w:id="163" w:name="it_58_45_100003_2__vm_fin_cmd"/>
      <w:bookmarkStart w:id="164" w:name="vm_fin_cmd"/>
      <w:bookmarkEnd w:id="161"/>
      <w:bookmarkEnd w:id="162"/>
      <w:bookmarkEnd w:id="163"/>
      <w:bookmarkEnd w:id="164"/>
      <w:r w:rsidRPr="001A06AB">
        <w:rPr>
          <w:rStyle w:val="uicontrol"/>
        </w:rPr>
        <w:t>单击</w:t>
      </w:r>
      <w:r w:rsidR="004F7059">
        <w:rPr>
          <w:rStyle w:val="uicontrol"/>
          <w:rFonts w:hint="eastAsia"/>
        </w:rPr>
        <w:t>“</w:t>
      </w:r>
      <w:r w:rsidRPr="001A06AB">
        <w:rPr>
          <w:rStyle w:val="uicontrol"/>
        </w:rPr>
        <w:t>完成</w:t>
      </w:r>
      <w:r w:rsidR="004F7059">
        <w:rPr>
          <w:rStyle w:val="uicontrol"/>
          <w:rFonts w:hint="eastAsia"/>
        </w:rPr>
        <w:t>”</w:t>
      </w:r>
      <w:r w:rsidRPr="001A06AB">
        <w:rPr>
          <w:rStyle w:val="uicontrol"/>
        </w:rPr>
        <w:t>。</w:t>
      </w:r>
      <w:r w:rsidRPr="001A06AB">
        <w:rPr>
          <w:rStyle w:val="uicontrol"/>
        </w:rPr>
        <w:t xml:space="preserve"> </w:t>
      </w:r>
    </w:p>
    <w:p w14:paraId="38287B51" w14:textId="77777777" w:rsidR="0023720F" w:rsidRPr="001A06AB" w:rsidRDefault="0023720F" w:rsidP="0096548E">
      <w:pPr>
        <w:pStyle w:val="1e"/>
        <w:rPr>
          <w:rStyle w:val="uicontrol"/>
        </w:rPr>
      </w:pPr>
      <w:r w:rsidRPr="001A06AB">
        <w:rPr>
          <w:rStyle w:val="uicontrol"/>
        </w:rPr>
        <w:t>开始创建虚拟机。</w:t>
      </w:r>
    </w:p>
    <w:p w14:paraId="040FB629" w14:textId="7F0B9B20" w:rsidR="0023720F" w:rsidRPr="001A06AB" w:rsidRDefault="0023720F" w:rsidP="0096548E">
      <w:pPr>
        <w:pStyle w:val="30"/>
        <w:rPr>
          <w:rStyle w:val="uicontrol"/>
        </w:rPr>
      </w:pPr>
      <w:r w:rsidRPr="001A06AB">
        <w:rPr>
          <w:rStyle w:val="uicontrol"/>
        </w:rPr>
        <w:t>查看创建进度</w:t>
      </w:r>
      <w:r w:rsidR="0096548E">
        <w:rPr>
          <w:rStyle w:val="uicontrol"/>
          <w:rFonts w:hint="eastAsia"/>
        </w:rPr>
        <w:t>。</w:t>
      </w:r>
    </w:p>
    <w:p w14:paraId="4F5B9BD5" w14:textId="39BDC3FB" w:rsidR="0023720F" w:rsidRPr="001A06AB" w:rsidRDefault="0023720F" w:rsidP="00637651">
      <w:pPr>
        <w:pStyle w:val="1e"/>
        <w:rPr>
          <w:rStyle w:val="uicontrol"/>
        </w:rPr>
      </w:pPr>
      <w:bookmarkStart w:id="165" w:name="it_58_45_100003_2__vm_view"/>
      <w:bookmarkStart w:id="166" w:name="vm_view"/>
      <w:bookmarkStart w:id="167" w:name="it_58_45_100003_2__cmd_view"/>
      <w:bookmarkStart w:id="168" w:name="cmd_view"/>
      <w:bookmarkEnd w:id="165"/>
      <w:bookmarkEnd w:id="166"/>
      <w:bookmarkEnd w:id="167"/>
      <w:bookmarkEnd w:id="168"/>
      <w:r w:rsidRPr="001A06AB">
        <w:rPr>
          <w:rStyle w:val="uicontrol"/>
        </w:rPr>
        <w:t>在</w:t>
      </w:r>
      <w:r w:rsidR="004F7059">
        <w:rPr>
          <w:rStyle w:val="uicontrol"/>
          <w:rFonts w:hint="eastAsia"/>
        </w:rPr>
        <w:t>“</w:t>
      </w:r>
      <w:r w:rsidRPr="001A06AB">
        <w:rPr>
          <w:rStyle w:val="uicontrol"/>
        </w:rPr>
        <w:t>提示</w:t>
      </w:r>
      <w:r w:rsidR="004F7059">
        <w:rPr>
          <w:rStyle w:val="uicontrol"/>
          <w:rFonts w:hint="eastAsia"/>
        </w:rPr>
        <w:t>”</w:t>
      </w:r>
      <w:r w:rsidRPr="001A06AB">
        <w:rPr>
          <w:rStyle w:val="uicontrol"/>
        </w:rPr>
        <w:t>对话框中，单击</w:t>
      </w:r>
      <w:r w:rsidR="004F7059">
        <w:rPr>
          <w:rStyle w:val="uicontrol"/>
          <w:rFonts w:hint="eastAsia"/>
        </w:rPr>
        <w:t>“</w:t>
      </w:r>
      <w:r w:rsidRPr="001A06AB">
        <w:rPr>
          <w:rStyle w:val="uicontrol"/>
        </w:rPr>
        <w:t>点击这里</w:t>
      </w:r>
      <w:r w:rsidR="004F7059">
        <w:rPr>
          <w:rStyle w:val="uicontrol"/>
          <w:rFonts w:hint="eastAsia"/>
        </w:rPr>
        <w:t>”</w:t>
      </w:r>
      <w:r w:rsidRPr="001A06AB">
        <w:rPr>
          <w:rStyle w:val="uicontrol"/>
        </w:rPr>
        <w:t>。</w:t>
      </w:r>
      <w:r w:rsidRPr="001A06AB">
        <w:rPr>
          <w:rStyle w:val="uicontrol"/>
        </w:rPr>
        <w:t xml:space="preserve"> </w:t>
      </w:r>
      <w:r w:rsidRPr="001A06AB">
        <w:rPr>
          <w:rStyle w:val="uicontrol"/>
        </w:rPr>
        <w:t>进入</w:t>
      </w:r>
      <w:r w:rsidR="004F7059">
        <w:rPr>
          <w:rStyle w:val="uicontrol"/>
          <w:rFonts w:hint="eastAsia"/>
        </w:rPr>
        <w:t>“</w:t>
      </w:r>
      <w:r w:rsidRPr="001A06AB">
        <w:rPr>
          <w:rStyle w:val="uicontrol"/>
        </w:rPr>
        <w:t>任务中心</w:t>
      </w:r>
      <w:r w:rsidR="004F7059">
        <w:rPr>
          <w:rStyle w:val="uicontrol"/>
          <w:rFonts w:hint="eastAsia"/>
        </w:rPr>
        <w:t>”</w:t>
      </w:r>
      <w:r w:rsidRPr="001A06AB">
        <w:rPr>
          <w:rStyle w:val="uicontrol"/>
        </w:rPr>
        <w:t>页面，查看创建进度。</w:t>
      </w:r>
    </w:p>
    <w:p w14:paraId="087613B2" w14:textId="06A23B93" w:rsidR="0023720F" w:rsidRPr="001A06AB" w:rsidRDefault="0023720F" w:rsidP="00637651">
      <w:pPr>
        <w:pStyle w:val="1e"/>
        <w:rPr>
          <w:rStyle w:val="uicontrol"/>
        </w:rPr>
      </w:pPr>
      <w:r w:rsidRPr="001A06AB">
        <w:rPr>
          <w:rStyle w:val="uicontrol"/>
        </w:rPr>
        <w:t>虚拟机创建完成后，可在</w:t>
      </w:r>
      <w:proofErr w:type="gramStart"/>
      <w:r w:rsidR="00637651">
        <w:rPr>
          <w:rStyle w:val="uicontrol"/>
          <w:rFonts w:hint="eastAsia"/>
        </w:rPr>
        <w:t>“</w:t>
      </w:r>
      <w:r w:rsidR="00637651" w:rsidRPr="001A06AB">
        <w:rPr>
          <w:rStyle w:val="uicontrol"/>
        </w:rPr>
        <w:t>虚拟机</w:t>
      </w:r>
      <w:r w:rsidR="00637651">
        <w:rPr>
          <w:rStyle w:val="uicontrol"/>
          <w:rFonts w:hint="eastAsia"/>
        </w:rPr>
        <w:t>”</w:t>
      </w:r>
      <w:r w:rsidR="00637651" w:rsidRPr="001A06AB">
        <w:rPr>
          <w:rStyle w:val="uicontrol"/>
        </w:rPr>
        <w:t>页签</w:t>
      </w:r>
      <w:r w:rsidRPr="001A06AB">
        <w:rPr>
          <w:rStyle w:val="uicontrol"/>
        </w:rPr>
        <w:t>查看</w:t>
      </w:r>
      <w:proofErr w:type="gramEnd"/>
      <w:r w:rsidR="00637651" w:rsidRPr="001A06AB">
        <w:rPr>
          <w:rStyle w:val="uicontrol"/>
        </w:rPr>
        <w:t>所有虚拟机和模板</w:t>
      </w:r>
      <w:r w:rsidR="00637651">
        <w:rPr>
          <w:rStyle w:val="uicontrol"/>
          <w:rFonts w:hint="eastAsia"/>
        </w:rPr>
        <w:t>。</w:t>
      </w:r>
    </w:p>
    <w:p w14:paraId="5152DF9B" w14:textId="77777777" w:rsidR="0023720F" w:rsidRPr="00180AD0" w:rsidRDefault="0023720F" w:rsidP="0096548E">
      <w:pPr>
        <w:pStyle w:val="30"/>
      </w:pPr>
      <w:r>
        <w:rPr>
          <w:rStyle w:val="uicontrol"/>
          <w:rFonts w:hint="eastAsia"/>
        </w:rPr>
        <w:t>安装</w:t>
      </w:r>
      <w:r>
        <w:rPr>
          <w:rStyle w:val="uicontrol"/>
        </w:rPr>
        <w:t>操作系统与</w:t>
      </w:r>
      <w:r>
        <w:rPr>
          <w:rStyle w:val="uicontrol"/>
          <w:rFonts w:hint="eastAsia"/>
        </w:rPr>
        <w:t>T</w:t>
      </w:r>
      <w:r>
        <w:rPr>
          <w:rStyle w:val="uicontrol"/>
        </w:rPr>
        <w:t>ools</w:t>
      </w:r>
      <w:r>
        <w:rPr>
          <w:rStyle w:val="uicontrol"/>
          <w:rFonts w:hint="eastAsia"/>
        </w:rPr>
        <w:t>：详细</w:t>
      </w:r>
      <w:r>
        <w:rPr>
          <w:rStyle w:val="uicontrol"/>
        </w:rPr>
        <w:t>操作请参考</w:t>
      </w:r>
      <w:r>
        <w:rPr>
          <w:rStyle w:val="uicontrol"/>
          <w:rFonts w:hint="eastAsia"/>
        </w:rPr>
        <w:t>F</w:t>
      </w:r>
      <w:r>
        <w:rPr>
          <w:rStyle w:val="uicontrol"/>
        </w:rPr>
        <w:t>usionCompute</w:t>
      </w:r>
      <w:r>
        <w:rPr>
          <w:rStyle w:val="uicontrol"/>
          <w:rFonts w:hint="eastAsia"/>
        </w:rPr>
        <w:t>产品</w:t>
      </w:r>
      <w:r>
        <w:rPr>
          <w:rStyle w:val="uicontrol"/>
        </w:rPr>
        <w:t>文档</w:t>
      </w:r>
      <w:r>
        <w:rPr>
          <w:rStyle w:val="uicontrol"/>
          <w:rFonts w:hint="eastAsia"/>
        </w:rPr>
        <w:t>。</w:t>
      </w:r>
    </w:p>
    <w:p w14:paraId="3F7774D5" w14:textId="77777777" w:rsidR="0023720F" w:rsidRPr="0096548E" w:rsidRDefault="0023720F" w:rsidP="0096548E">
      <w:pPr>
        <w:pStyle w:val="5"/>
        <w:rPr>
          <w:rFonts w:hint="default"/>
        </w:rPr>
      </w:pPr>
      <w:r w:rsidRPr="0096548E">
        <w:t>虚拟机转为</w:t>
      </w:r>
      <w:r w:rsidRPr="0096548E">
        <w:rPr>
          <w:rFonts w:hint="default"/>
        </w:rPr>
        <w:t>模板</w:t>
      </w:r>
    </w:p>
    <w:p w14:paraId="64C9F880" w14:textId="171D8D51" w:rsidR="0023720F" w:rsidRPr="002869DA" w:rsidRDefault="0023720F" w:rsidP="0096548E">
      <w:pPr>
        <w:pStyle w:val="30"/>
        <w:rPr>
          <w:rStyle w:val="uicontrol"/>
        </w:rPr>
      </w:pPr>
      <w:r>
        <w:rPr>
          <w:rStyle w:val="uicontrol"/>
          <w:rFonts w:hint="eastAsia"/>
        </w:rPr>
        <w:t>在</w:t>
      </w:r>
      <w:r w:rsidR="004F7059">
        <w:rPr>
          <w:rStyle w:val="uicontrol"/>
          <w:rFonts w:hint="eastAsia"/>
        </w:rPr>
        <w:t>“</w:t>
      </w:r>
      <w:r w:rsidRPr="002869DA">
        <w:rPr>
          <w:rStyle w:val="uicontrol"/>
        </w:rPr>
        <w:t>虚拟机</w:t>
      </w:r>
      <w:r>
        <w:rPr>
          <w:rStyle w:val="uicontrol"/>
          <w:rFonts w:hint="eastAsia"/>
        </w:rPr>
        <w:t>和</w:t>
      </w:r>
      <w:r>
        <w:rPr>
          <w:rStyle w:val="uicontrol"/>
        </w:rPr>
        <w:t>模板</w:t>
      </w:r>
      <w:r w:rsidR="004F7059">
        <w:rPr>
          <w:rStyle w:val="uicontrol"/>
          <w:rFonts w:hint="eastAsia"/>
        </w:rPr>
        <w:t>”</w:t>
      </w:r>
      <w:r>
        <w:rPr>
          <w:rStyle w:val="uicontrol"/>
          <w:rFonts w:hint="eastAsia"/>
        </w:rPr>
        <w:t>界面</w:t>
      </w:r>
      <w:r w:rsidRPr="002869DA">
        <w:rPr>
          <w:rStyle w:val="uicontrol"/>
        </w:rPr>
        <w:t>，</w:t>
      </w:r>
      <w:r>
        <w:rPr>
          <w:rStyle w:val="uicontrol"/>
          <w:rFonts w:hint="eastAsia"/>
        </w:rPr>
        <w:t>选择</w:t>
      </w:r>
      <w:r w:rsidRPr="002869DA">
        <w:rPr>
          <w:rStyle w:val="uicontrol"/>
        </w:rPr>
        <w:t>待转为模板的虚拟机，</w:t>
      </w:r>
      <w:r>
        <w:rPr>
          <w:rStyle w:val="uicontrol"/>
          <w:rFonts w:hint="eastAsia"/>
        </w:rPr>
        <w:t>单击右键选择</w:t>
      </w:r>
      <w:r w:rsidR="004F7059">
        <w:rPr>
          <w:rStyle w:val="uicontrol"/>
          <w:rFonts w:hint="eastAsia"/>
        </w:rPr>
        <w:t>“</w:t>
      </w:r>
      <w:r>
        <w:rPr>
          <w:rStyle w:val="uicontrol"/>
          <w:rFonts w:hint="eastAsia"/>
        </w:rPr>
        <w:t>关闭</w:t>
      </w:r>
      <w:r w:rsidR="004F7059">
        <w:rPr>
          <w:rStyle w:val="uicontrol"/>
          <w:rFonts w:hint="eastAsia"/>
        </w:rPr>
        <w:t>”</w:t>
      </w:r>
      <w:r>
        <w:rPr>
          <w:rStyle w:val="uicontrol"/>
          <w:rFonts w:hint="eastAsia"/>
        </w:rPr>
        <w:t>，</w:t>
      </w:r>
      <w:r>
        <w:rPr>
          <w:rStyle w:val="uicontrol"/>
        </w:rPr>
        <w:t>关闭虚拟机</w:t>
      </w:r>
      <w:r w:rsidRPr="002869DA">
        <w:rPr>
          <w:rStyle w:val="uicontrol"/>
        </w:rPr>
        <w:t>。</w:t>
      </w:r>
      <w:r w:rsidRPr="002869DA">
        <w:rPr>
          <w:rStyle w:val="uicontrol"/>
        </w:rPr>
        <w:t xml:space="preserve"> </w:t>
      </w:r>
    </w:p>
    <w:p w14:paraId="334F40A2" w14:textId="3E9BC61E" w:rsidR="0023720F" w:rsidRDefault="0023720F" w:rsidP="0096548E">
      <w:pPr>
        <w:pStyle w:val="30"/>
        <w:rPr>
          <w:rStyle w:val="uicontrol"/>
        </w:rPr>
      </w:pPr>
      <w:r>
        <w:rPr>
          <w:rStyle w:val="uicontrol"/>
          <w:rFonts w:hint="eastAsia"/>
        </w:rPr>
        <w:t>弹出对话框，</w:t>
      </w:r>
      <w:r w:rsidRPr="002869DA">
        <w:rPr>
          <w:rStyle w:val="uicontrol"/>
        </w:rPr>
        <w:t>单击</w:t>
      </w:r>
      <w:r w:rsidR="004F7059">
        <w:rPr>
          <w:rStyle w:val="uicontrol"/>
          <w:rFonts w:hint="eastAsia"/>
        </w:rPr>
        <w:t>“</w:t>
      </w:r>
      <w:r w:rsidRPr="002869DA">
        <w:rPr>
          <w:rStyle w:val="uicontrol"/>
        </w:rPr>
        <w:t>确定</w:t>
      </w:r>
      <w:r w:rsidR="004F7059">
        <w:rPr>
          <w:rStyle w:val="uicontrol"/>
          <w:rFonts w:hint="eastAsia"/>
        </w:rPr>
        <w:t>”</w:t>
      </w:r>
      <w:r w:rsidRPr="002869DA">
        <w:rPr>
          <w:rStyle w:val="uicontrol"/>
        </w:rPr>
        <w:t>。</w:t>
      </w:r>
      <w:r w:rsidRPr="002869DA">
        <w:rPr>
          <w:rStyle w:val="uicontrol"/>
        </w:rPr>
        <w:t xml:space="preserve"> </w:t>
      </w:r>
    </w:p>
    <w:p w14:paraId="42FC5EA3" w14:textId="77777777" w:rsidR="00695F90" w:rsidRDefault="0023720F" w:rsidP="0096548E">
      <w:pPr>
        <w:pStyle w:val="30"/>
        <w:rPr>
          <w:rStyle w:val="uicontrol"/>
        </w:rPr>
      </w:pPr>
      <w:r>
        <w:rPr>
          <w:rStyle w:val="uicontrol"/>
          <w:rFonts w:hint="eastAsia"/>
        </w:rPr>
        <w:t>在</w:t>
      </w:r>
      <w:r w:rsidR="004F7059">
        <w:rPr>
          <w:rStyle w:val="uicontrol"/>
          <w:rFonts w:hint="eastAsia"/>
        </w:rPr>
        <w:t>“</w:t>
      </w:r>
      <w:r w:rsidRPr="002869DA">
        <w:rPr>
          <w:rStyle w:val="uicontrol"/>
        </w:rPr>
        <w:t>虚拟机</w:t>
      </w:r>
      <w:r>
        <w:rPr>
          <w:rStyle w:val="uicontrol"/>
          <w:rFonts w:hint="eastAsia"/>
        </w:rPr>
        <w:t>和</w:t>
      </w:r>
      <w:r>
        <w:rPr>
          <w:rStyle w:val="uicontrol"/>
        </w:rPr>
        <w:t>模板</w:t>
      </w:r>
      <w:r w:rsidR="004F7059">
        <w:rPr>
          <w:rStyle w:val="uicontrol"/>
          <w:rFonts w:hint="eastAsia"/>
        </w:rPr>
        <w:t>”</w:t>
      </w:r>
      <w:r>
        <w:rPr>
          <w:rStyle w:val="uicontrol"/>
          <w:rFonts w:hint="eastAsia"/>
        </w:rPr>
        <w:t>界面</w:t>
      </w:r>
      <w:r w:rsidRPr="002869DA">
        <w:rPr>
          <w:rStyle w:val="uicontrol"/>
        </w:rPr>
        <w:t>，</w:t>
      </w:r>
      <w:r>
        <w:rPr>
          <w:rStyle w:val="uicontrol"/>
          <w:rFonts w:hint="eastAsia"/>
        </w:rPr>
        <w:t>选择</w:t>
      </w:r>
      <w:r w:rsidRPr="002869DA">
        <w:rPr>
          <w:rStyle w:val="uicontrol"/>
        </w:rPr>
        <w:t>待转为模板的虚拟机，</w:t>
      </w:r>
      <w:r>
        <w:rPr>
          <w:rStyle w:val="uicontrol"/>
          <w:rFonts w:hint="eastAsia"/>
        </w:rPr>
        <w:t>单击右键选择</w:t>
      </w:r>
      <w:r w:rsidR="004F7059">
        <w:rPr>
          <w:rStyle w:val="uicontrol"/>
          <w:rFonts w:hint="eastAsia"/>
        </w:rPr>
        <w:t>“</w:t>
      </w:r>
      <w:r>
        <w:rPr>
          <w:rStyle w:val="uicontrol"/>
          <w:rFonts w:hint="eastAsia"/>
        </w:rPr>
        <w:t>转为模板</w:t>
      </w:r>
      <w:r w:rsidR="004F7059">
        <w:rPr>
          <w:rStyle w:val="uicontrol"/>
          <w:rFonts w:hint="eastAsia"/>
        </w:rPr>
        <w:t>”</w:t>
      </w:r>
      <w:r w:rsidR="00695F90">
        <w:rPr>
          <w:rStyle w:val="uicontrol"/>
          <w:rFonts w:hint="eastAsia"/>
        </w:rPr>
        <w:t>。</w:t>
      </w:r>
    </w:p>
    <w:p w14:paraId="026F638B" w14:textId="66C76E07" w:rsidR="0023720F" w:rsidRPr="00940119" w:rsidRDefault="0023720F" w:rsidP="0096548E">
      <w:pPr>
        <w:pStyle w:val="30"/>
        <w:rPr>
          <w:rStyle w:val="uicontrol"/>
        </w:rPr>
      </w:pPr>
      <w:r>
        <w:rPr>
          <w:rStyle w:val="uicontrol"/>
          <w:rFonts w:hint="eastAsia"/>
        </w:rPr>
        <w:t>弹出对话框，</w:t>
      </w:r>
      <w:r w:rsidRPr="002869DA">
        <w:rPr>
          <w:rStyle w:val="uicontrol"/>
        </w:rPr>
        <w:t>单击</w:t>
      </w:r>
      <w:r w:rsidR="004F7059">
        <w:rPr>
          <w:rStyle w:val="uicontrol"/>
          <w:rFonts w:hint="eastAsia"/>
        </w:rPr>
        <w:t>“</w:t>
      </w:r>
      <w:r w:rsidRPr="002869DA">
        <w:rPr>
          <w:rStyle w:val="uicontrol"/>
        </w:rPr>
        <w:t>确定</w:t>
      </w:r>
      <w:r w:rsidR="004F7059">
        <w:rPr>
          <w:rStyle w:val="uicontrol"/>
          <w:rFonts w:hint="eastAsia"/>
        </w:rPr>
        <w:t>”</w:t>
      </w:r>
      <w:r w:rsidRPr="002869DA">
        <w:rPr>
          <w:rStyle w:val="uicontrol"/>
        </w:rPr>
        <w:t>。</w:t>
      </w:r>
      <w:r w:rsidRPr="002869DA">
        <w:rPr>
          <w:rStyle w:val="uicontrol"/>
        </w:rPr>
        <w:t xml:space="preserve"> </w:t>
      </w:r>
    </w:p>
    <w:p w14:paraId="064A7310" w14:textId="77777777" w:rsidR="0023720F" w:rsidRPr="0096548E" w:rsidRDefault="0023720F" w:rsidP="0096548E">
      <w:pPr>
        <w:pStyle w:val="5"/>
        <w:rPr>
          <w:rStyle w:val="uicontrol"/>
          <w:rFonts w:hint="default"/>
        </w:rPr>
      </w:pPr>
      <w:r w:rsidRPr="0096548E">
        <w:rPr>
          <w:rStyle w:val="uicontrol"/>
        </w:rPr>
        <w:lastRenderedPageBreak/>
        <w:t>导出</w:t>
      </w:r>
      <w:r w:rsidRPr="0096548E">
        <w:rPr>
          <w:rStyle w:val="uicontrol"/>
          <w:rFonts w:hint="default"/>
        </w:rPr>
        <w:t>模板</w:t>
      </w:r>
    </w:p>
    <w:p w14:paraId="712CDCB1" w14:textId="77BDF621" w:rsidR="0023720F" w:rsidRDefault="0023720F" w:rsidP="0096548E">
      <w:pPr>
        <w:pStyle w:val="30"/>
        <w:rPr>
          <w:rStyle w:val="uicontrol"/>
        </w:rPr>
      </w:pPr>
      <w:r>
        <w:rPr>
          <w:rStyle w:val="uicontrol"/>
          <w:rFonts w:hint="eastAsia"/>
        </w:rPr>
        <w:t>在</w:t>
      </w:r>
      <w:r w:rsidR="004F7059">
        <w:rPr>
          <w:rStyle w:val="uicontrol"/>
          <w:rFonts w:hint="eastAsia"/>
        </w:rPr>
        <w:t>“</w:t>
      </w:r>
      <w:r w:rsidRPr="002869DA">
        <w:rPr>
          <w:rStyle w:val="uicontrol"/>
        </w:rPr>
        <w:t>虚拟机</w:t>
      </w:r>
      <w:r>
        <w:rPr>
          <w:rStyle w:val="uicontrol"/>
          <w:rFonts w:hint="eastAsia"/>
        </w:rPr>
        <w:t>和</w:t>
      </w:r>
      <w:r>
        <w:rPr>
          <w:rStyle w:val="uicontrol"/>
        </w:rPr>
        <w:t>模板</w:t>
      </w:r>
      <w:r w:rsidR="004F7059">
        <w:rPr>
          <w:rStyle w:val="uicontrol"/>
          <w:rFonts w:hint="eastAsia"/>
        </w:rPr>
        <w:t>”</w:t>
      </w:r>
      <w:r>
        <w:rPr>
          <w:rStyle w:val="uicontrol"/>
          <w:rFonts w:hint="eastAsia"/>
        </w:rPr>
        <w:t>界面</w:t>
      </w:r>
      <w:r w:rsidRPr="002869DA">
        <w:rPr>
          <w:rStyle w:val="uicontrol"/>
        </w:rPr>
        <w:t>，</w:t>
      </w:r>
      <w:r>
        <w:rPr>
          <w:rStyle w:val="uicontrol"/>
          <w:rFonts w:hint="eastAsia"/>
        </w:rPr>
        <w:t>选择</w:t>
      </w:r>
      <w:r w:rsidRPr="002869DA">
        <w:rPr>
          <w:rStyle w:val="uicontrol"/>
        </w:rPr>
        <w:t>待转为</w:t>
      </w:r>
      <w:r>
        <w:rPr>
          <w:rStyle w:val="uicontrol"/>
          <w:rFonts w:hint="eastAsia"/>
        </w:rPr>
        <w:t>创建</w:t>
      </w:r>
      <w:r>
        <w:rPr>
          <w:rStyle w:val="uicontrol"/>
        </w:rPr>
        <w:t>好的</w:t>
      </w:r>
      <w:r w:rsidRPr="002869DA">
        <w:rPr>
          <w:rStyle w:val="uicontrol"/>
        </w:rPr>
        <w:t>模板，</w:t>
      </w:r>
      <w:r>
        <w:rPr>
          <w:rStyle w:val="uicontrol"/>
          <w:rFonts w:hint="eastAsia"/>
        </w:rPr>
        <w:t>单击右键选择</w:t>
      </w:r>
      <w:r w:rsidR="004F7059">
        <w:rPr>
          <w:rStyle w:val="uicontrol"/>
          <w:rFonts w:hint="eastAsia"/>
        </w:rPr>
        <w:t>“</w:t>
      </w:r>
      <w:r>
        <w:rPr>
          <w:rStyle w:val="uicontrol"/>
          <w:rFonts w:hint="eastAsia"/>
        </w:rPr>
        <w:t>导出模板</w:t>
      </w:r>
      <w:r w:rsidR="004F7059">
        <w:rPr>
          <w:rStyle w:val="uicontrol"/>
          <w:rFonts w:hint="eastAsia"/>
        </w:rPr>
        <w:t>”</w:t>
      </w:r>
      <w:r>
        <w:rPr>
          <w:rStyle w:val="uicontrol"/>
          <w:rFonts w:hint="eastAsia"/>
        </w:rPr>
        <w:t>。</w:t>
      </w:r>
    </w:p>
    <w:p w14:paraId="611B65C1" w14:textId="77777777" w:rsidR="0023720F" w:rsidRDefault="0023720F" w:rsidP="0096548E">
      <w:pPr>
        <w:pStyle w:val="1e"/>
        <w:rPr>
          <w:rStyle w:val="uicontrol"/>
        </w:rPr>
      </w:pPr>
      <w:r>
        <w:rPr>
          <w:rStyle w:val="uicontrol"/>
          <w:rFonts w:hint="eastAsia"/>
        </w:rPr>
        <w:t>跳转</w:t>
      </w:r>
      <w:r>
        <w:rPr>
          <w:rStyle w:val="uicontrol"/>
        </w:rPr>
        <w:t>到</w:t>
      </w:r>
      <w:r>
        <w:rPr>
          <w:rStyle w:val="uicontrol"/>
          <w:rFonts w:hint="eastAsia"/>
        </w:rPr>
        <w:t>“导出</w:t>
      </w:r>
      <w:r>
        <w:rPr>
          <w:rStyle w:val="uicontrol"/>
        </w:rPr>
        <w:t>模板</w:t>
      </w:r>
      <w:r>
        <w:rPr>
          <w:rStyle w:val="uicontrol"/>
          <w:rFonts w:hint="eastAsia"/>
        </w:rPr>
        <w:t>”页面。</w:t>
      </w:r>
    </w:p>
    <w:p w14:paraId="731B8A95" w14:textId="77777777" w:rsidR="0023720F" w:rsidRDefault="0023720F" w:rsidP="0096548E">
      <w:pPr>
        <w:pStyle w:val="1e"/>
        <w:rPr>
          <w:rStyle w:val="uicontrol"/>
        </w:rPr>
      </w:pPr>
      <w:r>
        <w:rPr>
          <w:noProof/>
        </w:rPr>
        <w:drawing>
          <wp:inline distT="0" distB="0" distL="0" distR="0" wp14:anchorId="324CC0FA" wp14:editId="45940904">
            <wp:extent cx="1209524" cy="2266667"/>
            <wp:effectExtent l="0" t="0" r="0"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209524" cy="2266667"/>
                    </a:xfrm>
                    <a:prstGeom prst="rect">
                      <a:avLst/>
                    </a:prstGeom>
                  </pic:spPr>
                </pic:pic>
              </a:graphicData>
            </a:graphic>
          </wp:inline>
        </w:drawing>
      </w:r>
    </w:p>
    <w:p w14:paraId="02A05E6F" w14:textId="45A0BE79" w:rsidR="0023720F" w:rsidRDefault="0023720F" w:rsidP="0096548E">
      <w:pPr>
        <w:pStyle w:val="30"/>
        <w:rPr>
          <w:rStyle w:val="uicontrol"/>
        </w:rPr>
      </w:pPr>
      <w:r>
        <w:rPr>
          <w:rStyle w:val="uicontrol"/>
          <w:rFonts w:hint="eastAsia"/>
        </w:rPr>
        <w:t>在</w:t>
      </w:r>
      <w:r w:rsidR="004F7059">
        <w:rPr>
          <w:rStyle w:val="uicontrol"/>
          <w:rFonts w:hint="eastAsia"/>
        </w:rPr>
        <w:t>“</w:t>
      </w:r>
      <w:r>
        <w:rPr>
          <w:rStyle w:val="uicontrol"/>
          <w:rFonts w:hint="eastAsia"/>
        </w:rPr>
        <w:t>导出目的端</w:t>
      </w:r>
      <w:r w:rsidR="004F7059">
        <w:rPr>
          <w:rStyle w:val="uicontrol"/>
          <w:rFonts w:hint="eastAsia"/>
        </w:rPr>
        <w:t>”</w:t>
      </w:r>
      <w:r>
        <w:rPr>
          <w:rStyle w:val="uicontrol"/>
          <w:rFonts w:hint="eastAsia"/>
        </w:rPr>
        <w:t>选项</w:t>
      </w:r>
      <w:r>
        <w:rPr>
          <w:rStyle w:val="uicontrol"/>
        </w:rPr>
        <w:t>中，选择</w:t>
      </w:r>
      <w:r w:rsidR="004F7059">
        <w:rPr>
          <w:rStyle w:val="uicontrol"/>
          <w:rFonts w:hint="eastAsia"/>
        </w:rPr>
        <w:t>“</w:t>
      </w:r>
      <w:r>
        <w:rPr>
          <w:rStyle w:val="uicontrol"/>
          <w:rFonts w:hint="eastAsia"/>
        </w:rPr>
        <w:t>导出</w:t>
      </w:r>
      <w:r>
        <w:rPr>
          <w:rStyle w:val="uicontrol"/>
        </w:rPr>
        <w:t>到本地</w:t>
      </w:r>
      <w:r w:rsidR="004F7059">
        <w:rPr>
          <w:rStyle w:val="uicontrol"/>
          <w:rFonts w:hint="eastAsia"/>
        </w:rPr>
        <w:t>”</w:t>
      </w:r>
      <w:r>
        <w:rPr>
          <w:rStyle w:val="uicontrol"/>
          <w:rFonts w:hint="eastAsia"/>
        </w:rPr>
        <w:t>。</w:t>
      </w:r>
    </w:p>
    <w:p w14:paraId="7A3F94FF" w14:textId="1332C600" w:rsidR="00F976D6" w:rsidRDefault="00F976D6" w:rsidP="00F976D6">
      <w:pPr>
        <w:pStyle w:val="1e"/>
        <w:rPr>
          <w:rStyle w:val="uicontrol"/>
        </w:rPr>
      </w:pPr>
      <w:r>
        <w:rPr>
          <w:noProof/>
        </w:rPr>
        <w:drawing>
          <wp:inline distT="0" distB="0" distL="0" distR="0" wp14:anchorId="1DE2A539" wp14:editId="6E375D1E">
            <wp:extent cx="5114286" cy="3285714"/>
            <wp:effectExtent l="19050" t="19050" r="10795" b="1016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14286" cy="3285714"/>
                    </a:xfrm>
                    <a:prstGeom prst="rect">
                      <a:avLst/>
                    </a:prstGeom>
                    <a:ln>
                      <a:solidFill>
                        <a:schemeClr val="tx1"/>
                      </a:solidFill>
                    </a:ln>
                  </pic:spPr>
                </pic:pic>
              </a:graphicData>
            </a:graphic>
          </wp:inline>
        </w:drawing>
      </w:r>
    </w:p>
    <w:p w14:paraId="5D5375CE" w14:textId="5432E96B" w:rsidR="0023720F" w:rsidRDefault="0023720F" w:rsidP="0096548E">
      <w:pPr>
        <w:pStyle w:val="30"/>
        <w:rPr>
          <w:rStyle w:val="uicontrol"/>
        </w:rPr>
      </w:pPr>
      <w:r>
        <w:rPr>
          <w:rStyle w:val="uicontrol"/>
          <w:rFonts w:hint="eastAsia"/>
        </w:rPr>
        <w:t>单击</w:t>
      </w:r>
      <w:r w:rsidR="004F7059">
        <w:rPr>
          <w:rStyle w:val="uicontrol"/>
          <w:rFonts w:hint="eastAsia"/>
        </w:rPr>
        <w:t>“</w:t>
      </w:r>
      <w:r>
        <w:rPr>
          <w:rStyle w:val="uicontrol"/>
          <w:rFonts w:hint="eastAsia"/>
        </w:rPr>
        <w:t>下一</w:t>
      </w:r>
      <w:r>
        <w:rPr>
          <w:rStyle w:val="uicontrol"/>
        </w:rPr>
        <w:t>步</w:t>
      </w:r>
      <w:r w:rsidR="004F7059">
        <w:rPr>
          <w:rStyle w:val="uicontrol"/>
          <w:rFonts w:hint="eastAsia"/>
        </w:rPr>
        <w:t>”</w:t>
      </w:r>
      <w:r>
        <w:rPr>
          <w:rStyle w:val="uicontrol"/>
          <w:rFonts w:hint="eastAsia"/>
        </w:rPr>
        <w:t>。</w:t>
      </w:r>
    </w:p>
    <w:p w14:paraId="65DB437E" w14:textId="1CF01D64" w:rsidR="0023720F" w:rsidRDefault="0023720F" w:rsidP="0096548E">
      <w:pPr>
        <w:pStyle w:val="1e"/>
        <w:rPr>
          <w:rStyle w:val="uicontrol"/>
        </w:rPr>
      </w:pPr>
      <w:r>
        <w:rPr>
          <w:rStyle w:val="uicontrol"/>
          <w:rFonts w:hint="eastAsia"/>
        </w:rPr>
        <w:t>进入</w:t>
      </w:r>
      <w:r w:rsidR="004F7059">
        <w:rPr>
          <w:rStyle w:val="uicontrol"/>
          <w:rFonts w:hint="eastAsia"/>
        </w:rPr>
        <w:t>“</w:t>
      </w:r>
      <w:r>
        <w:rPr>
          <w:rStyle w:val="uicontrol"/>
          <w:rFonts w:hint="eastAsia"/>
        </w:rPr>
        <w:t>导出</w:t>
      </w:r>
      <w:r>
        <w:rPr>
          <w:rStyle w:val="uicontrol"/>
        </w:rPr>
        <w:t>模板</w:t>
      </w:r>
      <w:r w:rsidR="004F7059">
        <w:rPr>
          <w:rStyle w:val="uicontrol"/>
          <w:rFonts w:hint="eastAsia"/>
        </w:rPr>
        <w:t>”</w:t>
      </w:r>
      <w:r>
        <w:rPr>
          <w:rStyle w:val="uicontrol"/>
          <w:rFonts w:hint="eastAsia"/>
        </w:rPr>
        <w:t>界面</w:t>
      </w:r>
      <w:r>
        <w:rPr>
          <w:rStyle w:val="uicontrol"/>
        </w:rPr>
        <w:t>。</w:t>
      </w:r>
    </w:p>
    <w:p w14:paraId="27B91995" w14:textId="4D8DB6C4" w:rsidR="0023720F" w:rsidRDefault="0023720F" w:rsidP="0096548E">
      <w:pPr>
        <w:pStyle w:val="30"/>
        <w:rPr>
          <w:rStyle w:val="uicontrol"/>
        </w:rPr>
      </w:pPr>
      <w:r>
        <w:rPr>
          <w:rStyle w:val="uicontrol"/>
          <w:rFonts w:hint="eastAsia"/>
        </w:rPr>
        <w:t>填写</w:t>
      </w:r>
      <w:r>
        <w:rPr>
          <w:rStyle w:val="uicontrol"/>
        </w:rPr>
        <w:t>模板名称，</w:t>
      </w:r>
      <w:r>
        <w:rPr>
          <w:rStyle w:val="uicontrol"/>
          <w:rFonts w:hint="eastAsia"/>
        </w:rPr>
        <w:t>选择</w:t>
      </w:r>
      <w:r>
        <w:rPr>
          <w:rStyle w:val="uicontrol"/>
        </w:rPr>
        <w:t>本地目录，选择</w:t>
      </w:r>
      <w:r>
        <w:rPr>
          <w:rStyle w:val="uicontrol"/>
          <w:rFonts w:hint="eastAsia"/>
        </w:rPr>
        <w:t>格式</w:t>
      </w:r>
      <w:r>
        <w:rPr>
          <w:rStyle w:val="uicontrol"/>
        </w:rPr>
        <w:t>为</w:t>
      </w:r>
      <w:r w:rsidR="004F7059">
        <w:rPr>
          <w:rStyle w:val="uicontrol"/>
          <w:rFonts w:hint="eastAsia"/>
        </w:rPr>
        <w:t>“</w:t>
      </w:r>
      <w:r>
        <w:rPr>
          <w:rStyle w:val="uicontrol"/>
        </w:rPr>
        <w:t>OVF</w:t>
      </w:r>
      <w:r w:rsidR="004F7059">
        <w:rPr>
          <w:rStyle w:val="uicontrol"/>
          <w:rFonts w:hint="eastAsia"/>
        </w:rPr>
        <w:t>”</w:t>
      </w:r>
      <w:r>
        <w:rPr>
          <w:rStyle w:val="uicontrol"/>
          <w:rFonts w:hint="eastAsia"/>
        </w:rPr>
        <w:t>。</w:t>
      </w:r>
    </w:p>
    <w:p w14:paraId="031736AF" w14:textId="77777777" w:rsidR="0023720F" w:rsidRDefault="0023720F" w:rsidP="0096548E">
      <w:pPr>
        <w:pStyle w:val="1e"/>
        <w:rPr>
          <w:rStyle w:val="uicontrol"/>
        </w:rPr>
      </w:pPr>
      <w:r>
        <w:rPr>
          <w:noProof/>
        </w:rPr>
        <w:lastRenderedPageBreak/>
        <w:drawing>
          <wp:inline distT="0" distB="0" distL="0" distR="0" wp14:anchorId="5B2AC242" wp14:editId="126B35B8">
            <wp:extent cx="4666667" cy="2847619"/>
            <wp:effectExtent l="0" t="0" r="63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66667" cy="2847619"/>
                    </a:xfrm>
                    <a:prstGeom prst="rect">
                      <a:avLst/>
                    </a:prstGeom>
                  </pic:spPr>
                </pic:pic>
              </a:graphicData>
            </a:graphic>
          </wp:inline>
        </w:drawing>
      </w:r>
    </w:p>
    <w:p w14:paraId="2C998AFA" w14:textId="77777777" w:rsidR="0023720F" w:rsidRPr="00250F8F" w:rsidRDefault="0023720F" w:rsidP="0096548E">
      <w:pPr>
        <w:pStyle w:val="4a"/>
        <w:rPr>
          <w:rStyle w:val="uicontrol"/>
        </w:rPr>
      </w:pPr>
      <w:r>
        <w:rPr>
          <w:rStyle w:val="uicontrol"/>
          <w:rFonts w:hint="eastAsia"/>
        </w:rPr>
        <w:t>如</w:t>
      </w:r>
      <w:r>
        <w:rPr>
          <w:rStyle w:val="uicontrol"/>
        </w:rPr>
        <w:t>遇</w:t>
      </w:r>
      <w:r>
        <w:rPr>
          <w:rStyle w:val="uicontrol"/>
          <w:rFonts w:hint="eastAsia"/>
        </w:rPr>
        <w:t>JAVA</w:t>
      </w:r>
      <w:r>
        <w:rPr>
          <w:rStyle w:val="uicontrol"/>
          <w:rFonts w:hint="eastAsia"/>
        </w:rPr>
        <w:t>问题</w:t>
      </w:r>
      <w:r>
        <w:rPr>
          <w:rStyle w:val="uicontrol"/>
        </w:rPr>
        <w:t>，请尝试将</w:t>
      </w:r>
      <w:r>
        <w:rPr>
          <w:rStyle w:val="uicontrol"/>
          <w:rFonts w:hint="eastAsia"/>
        </w:rPr>
        <w:t>JAVA</w:t>
      </w:r>
      <w:r>
        <w:rPr>
          <w:rStyle w:val="uicontrol"/>
          <w:rFonts w:hint="eastAsia"/>
        </w:rPr>
        <w:t>版本</w:t>
      </w:r>
      <w:r>
        <w:rPr>
          <w:rStyle w:val="uicontrol"/>
        </w:rPr>
        <w:t>更新至</w:t>
      </w:r>
      <w:r>
        <w:rPr>
          <w:rStyle w:val="uicontrol"/>
          <w:rFonts w:hint="eastAsia"/>
        </w:rPr>
        <w:t>1.</w:t>
      </w:r>
      <w:r>
        <w:rPr>
          <w:rStyle w:val="uicontrol"/>
        </w:rPr>
        <w:t>8.0_92</w:t>
      </w:r>
      <w:r>
        <w:rPr>
          <w:rStyle w:val="uicontrol"/>
          <w:rFonts w:hint="eastAsia"/>
        </w:rPr>
        <w:t>，</w:t>
      </w:r>
      <w:r>
        <w:rPr>
          <w:rStyle w:val="uicontrol"/>
        </w:rPr>
        <w:t>在</w:t>
      </w:r>
      <w:r>
        <w:rPr>
          <w:rStyle w:val="uicontrol"/>
          <w:rFonts w:hint="eastAsia"/>
        </w:rPr>
        <w:t>浏览器</w:t>
      </w:r>
      <w:r>
        <w:rPr>
          <w:rStyle w:val="uicontrol"/>
        </w:rPr>
        <w:t>中添加安全例外</w:t>
      </w:r>
      <w:r>
        <w:rPr>
          <w:rStyle w:val="uicontrol"/>
          <w:rFonts w:hint="eastAsia"/>
        </w:rPr>
        <w:t>并</w:t>
      </w:r>
      <w:r>
        <w:rPr>
          <w:rStyle w:val="uicontrol"/>
        </w:rPr>
        <w:t>在</w:t>
      </w:r>
      <w:r>
        <w:rPr>
          <w:rStyle w:val="uicontrol"/>
          <w:rFonts w:hint="eastAsia"/>
        </w:rPr>
        <w:t>JAV</w:t>
      </w:r>
      <w:r>
        <w:rPr>
          <w:rStyle w:val="uicontrol"/>
        </w:rPr>
        <w:t>A</w:t>
      </w:r>
      <w:r>
        <w:rPr>
          <w:rStyle w:val="uicontrol"/>
          <w:rFonts w:hint="eastAsia"/>
        </w:rPr>
        <w:t>中降低</w:t>
      </w:r>
      <w:r>
        <w:rPr>
          <w:rStyle w:val="uicontrol"/>
        </w:rPr>
        <w:t>安全级别并添加安全例外。</w:t>
      </w:r>
    </w:p>
    <w:p w14:paraId="19756387" w14:textId="1B55D8C8" w:rsidR="0023720F" w:rsidRDefault="0023720F" w:rsidP="0096548E">
      <w:pPr>
        <w:pStyle w:val="30"/>
        <w:rPr>
          <w:rStyle w:val="uicontrol"/>
        </w:rPr>
      </w:pPr>
      <w:r>
        <w:rPr>
          <w:rStyle w:val="uicontrol"/>
          <w:rFonts w:hint="eastAsia"/>
        </w:rPr>
        <w:t>单击</w:t>
      </w:r>
      <w:r w:rsidR="004F7059">
        <w:rPr>
          <w:rStyle w:val="uicontrol"/>
          <w:rFonts w:hint="eastAsia"/>
        </w:rPr>
        <w:t>“</w:t>
      </w:r>
      <w:r>
        <w:rPr>
          <w:rStyle w:val="uicontrol"/>
          <w:rFonts w:hint="eastAsia"/>
        </w:rPr>
        <w:t>确定</w:t>
      </w:r>
      <w:r w:rsidR="004F7059">
        <w:rPr>
          <w:rStyle w:val="uicontrol"/>
          <w:rFonts w:hint="eastAsia"/>
        </w:rPr>
        <w:t>”</w:t>
      </w:r>
      <w:r>
        <w:rPr>
          <w:rStyle w:val="uicontrol"/>
          <w:rFonts w:hint="eastAsia"/>
        </w:rPr>
        <w:t>。</w:t>
      </w:r>
    </w:p>
    <w:p w14:paraId="47780031" w14:textId="77777777" w:rsidR="0023720F" w:rsidRPr="00180AD0" w:rsidRDefault="0023720F" w:rsidP="0096548E">
      <w:pPr>
        <w:pStyle w:val="1e"/>
        <w:rPr>
          <w:rStyle w:val="uicontrol"/>
        </w:rPr>
      </w:pPr>
      <w:r>
        <w:rPr>
          <w:rStyle w:val="uicontrol"/>
          <w:rFonts w:hint="eastAsia"/>
        </w:rPr>
        <w:t>弹出“导出</w:t>
      </w:r>
      <w:r>
        <w:rPr>
          <w:rStyle w:val="uicontrol"/>
        </w:rPr>
        <w:t>模板</w:t>
      </w:r>
      <w:r>
        <w:rPr>
          <w:rStyle w:val="uicontrol"/>
          <w:rFonts w:hint="eastAsia"/>
        </w:rPr>
        <w:t>”窗口</w:t>
      </w:r>
      <w:r>
        <w:rPr>
          <w:rStyle w:val="uicontrol"/>
        </w:rPr>
        <w:t>。</w:t>
      </w:r>
      <w:r>
        <w:rPr>
          <w:rStyle w:val="uicontrol"/>
          <w:rFonts w:hint="eastAsia"/>
        </w:rPr>
        <w:t>在</w:t>
      </w:r>
      <w:r>
        <w:rPr>
          <w:rStyle w:val="uicontrol"/>
        </w:rPr>
        <w:t>等待</w:t>
      </w:r>
      <w:r>
        <w:rPr>
          <w:rStyle w:val="uicontrol"/>
          <w:rFonts w:hint="eastAsia"/>
        </w:rPr>
        <w:t>导出</w:t>
      </w:r>
      <w:r>
        <w:rPr>
          <w:rStyle w:val="uicontrol"/>
        </w:rPr>
        <w:t>任务进行</w:t>
      </w:r>
      <w:r>
        <w:rPr>
          <w:rStyle w:val="uicontrol"/>
          <w:rFonts w:hint="eastAsia"/>
        </w:rPr>
        <w:t>过程中</w:t>
      </w:r>
      <w:r>
        <w:rPr>
          <w:rStyle w:val="uicontrol"/>
        </w:rPr>
        <w:t>，不要</w:t>
      </w:r>
      <w:r>
        <w:rPr>
          <w:rStyle w:val="uicontrol"/>
          <w:rFonts w:hint="eastAsia"/>
        </w:rPr>
        <w:t>关闭</w:t>
      </w:r>
      <w:r>
        <w:rPr>
          <w:rStyle w:val="uicontrol"/>
        </w:rPr>
        <w:t>或刷新页面。</w:t>
      </w:r>
    </w:p>
    <w:p w14:paraId="61AC42F2" w14:textId="77777777" w:rsidR="0023720F" w:rsidRPr="0096548E" w:rsidRDefault="0023720F" w:rsidP="0096548E">
      <w:pPr>
        <w:pStyle w:val="4"/>
        <w:rPr>
          <w:rFonts w:hint="default"/>
        </w:rPr>
      </w:pPr>
      <w:r w:rsidRPr="0096548E">
        <w:t>注册</w:t>
      </w:r>
      <w:r w:rsidRPr="0096548E">
        <w:rPr>
          <w:rFonts w:hint="default"/>
        </w:rPr>
        <w:t>镜像</w:t>
      </w:r>
    </w:p>
    <w:p w14:paraId="28913461" w14:textId="2FB85693" w:rsidR="0023720F" w:rsidRPr="001D0D2A" w:rsidRDefault="0023720F" w:rsidP="0096548E">
      <w:pPr>
        <w:pStyle w:val="30"/>
        <w:rPr>
          <w:rStyle w:val="uicontrol"/>
          <w:rFonts w:ascii="宋体" w:hAnsi="宋体"/>
        </w:rPr>
      </w:pPr>
      <w:r w:rsidRPr="001D0D2A">
        <w:rPr>
          <w:rStyle w:val="uicontrol"/>
        </w:rPr>
        <w:t>登录</w:t>
      </w:r>
      <w:r w:rsidRPr="001D0D2A">
        <w:rPr>
          <w:rStyle w:val="uicontrol"/>
        </w:rPr>
        <w:t xml:space="preserve">FusionSphere </w:t>
      </w:r>
      <w:r>
        <w:rPr>
          <w:rStyle w:val="uicontrol"/>
        </w:rPr>
        <w:t>OpenStack</w:t>
      </w:r>
      <w:r w:rsidRPr="001D0D2A">
        <w:rPr>
          <w:rStyle w:val="uicontrol"/>
        </w:rPr>
        <w:t>管理控制台</w:t>
      </w:r>
      <w:r>
        <w:rPr>
          <w:rStyle w:val="uicontrol"/>
          <w:rFonts w:hint="eastAsia"/>
        </w:rPr>
        <w:t>，</w:t>
      </w:r>
      <w:r>
        <w:rPr>
          <w:rStyle w:val="uicontrol"/>
        </w:rPr>
        <w:t>例如：</w:t>
      </w:r>
      <w:r w:rsidRPr="003C69C9">
        <w:rPr>
          <w:rStyle w:val="uicontrol"/>
          <w:b/>
        </w:rPr>
        <w:t>https</w:t>
      </w:r>
      <w:r w:rsidR="003C69C9" w:rsidRPr="003C69C9">
        <w:rPr>
          <w:rStyle w:val="uicontrol"/>
          <w:rFonts w:hint="eastAsia"/>
          <w:b/>
        </w:rPr>
        <w:t>:</w:t>
      </w:r>
      <w:r w:rsidRPr="003C69C9">
        <w:rPr>
          <w:rStyle w:val="uicontrol"/>
          <w:b/>
        </w:rPr>
        <w:t>//192.168.210.14</w:t>
      </w:r>
      <w:r>
        <w:rPr>
          <w:rStyle w:val="uicontrol"/>
          <w:rFonts w:hint="eastAsia"/>
        </w:rPr>
        <w:t>。</w:t>
      </w:r>
    </w:p>
    <w:p w14:paraId="65932761" w14:textId="4D9D0229" w:rsidR="0023720F" w:rsidRPr="001D0D2A" w:rsidRDefault="0023720F" w:rsidP="0096548E">
      <w:pPr>
        <w:pStyle w:val="30"/>
        <w:rPr>
          <w:rStyle w:val="uicontrol"/>
        </w:rPr>
      </w:pPr>
      <w:r w:rsidRPr="001D0D2A">
        <w:rPr>
          <w:rStyle w:val="uicontrol"/>
          <w:rFonts w:hint="eastAsia"/>
        </w:rPr>
        <w:t>在</w:t>
      </w:r>
      <w:r w:rsidRPr="001D0D2A">
        <w:rPr>
          <w:rStyle w:val="uicontrol"/>
        </w:rPr>
        <w:t>上方导航栏，单击</w:t>
      </w:r>
      <w:r w:rsidR="004F7059">
        <w:rPr>
          <w:rStyle w:val="uicontrol"/>
          <w:rFonts w:hint="eastAsia"/>
        </w:rPr>
        <w:t>“</w:t>
      </w:r>
      <w:r w:rsidRPr="001D0D2A">
        <w:rPr>
          <w:rStyle w:val="uicontrol"/>
          <w:rFonts w:hint="eastAsia"/>
        </w:rPr>
        <w:t>资源</w:t>
      </w:r>
      <w:r w:rsidR="00EF78AD">
        <w:rPr>
          <w:rStyle w:val="uicontrol"/>
        </w:rPr>
        <w:t>——</w:t>
      </w:r>
      <w:r w:rsidRPr="001D0D2A">
        <w:rPr>
          <w:rStyle w:val="uicontrol"/>
          <w:rFonts w:hint="eastAsia"/>
        </w:rPr>
        <w:t>计算</w:t>
      </w:r>
      <w:r w:rsidR="00EF78AD">
        <w:rPr>
          <w:rStyle w:val="uicontrol"/>
        </w:rPr>
        <w:t>——</w:t>
      </w:r>
      <w:r w:rsidRPr="001D0D2A">
        <w:rPr>
          <w:rStyle w:val="uicontrol"/>
          <w:rFonts w:hint="eastAsia"/>
        </w:rPr>
        <w:t>镜像</w:t>
      </w:r>
      <w:r w:rsidR="004F7059">
        <w:rPr>
          <w:rStyle w:val="uicontrol"/>
          <w:rFonts w:hint="eastAsia"/>
        </w:rPr>
        <w:t>”</w:t>
      </w:r>
      <w:r w:rsidRPr="001D0D2A">
        <w:rPr>
          <w:rStyle w:val="uicontrol"/>
          <w:rFonts w:hint="eastAsia"/>
        </w:rPr>
        <w:t>。</w:t>
      </w:r>
    </w:p>
    <w:p w14:paraId="595AB2A4" w14:textId="77777777" w:rsidR="0023720F" w:rsidRPr="001D0D2A" w:rsidRDefault="0023720F" w:rsidP="0096548E">
      <w:pPr>
        <w:pStyle w:val="1e"/>
        <w:rPr>
          <w:rFonts w:ascii="宋体" w:hAnsi="宋体"/>
        </w:rPr>
      </w:pPr>
      <w:r>
        <w:rPr>
          <w:noProof/>
        </w:rPr>
        <w:drawing>
          <wp:inline distT="0" distB="0" distL="0" distR="0" wp14:anchorId="35F8A238" wp14:editId="1E741809">
            <wp:extent cx="4266667" cy="2666667"/>
            <wp:effectExtent l="0" t="0" r="635"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66667" cy="2666667"/>
                    </a:xfrm>
                    <a:prstGeom prst="rect">
                      <a:avLst/>
                    </a:prstGeom>
                  </pic:spPr>
                </pic:pic>
              </a:graphicData>
            </a:graphic>
          </wp:inline>
        </w:drawing>
      </w:r>
    </w:p>
    <w:p w14:paraId="078427D5" w14:textId="77777777" w:rsidR="0023720F" w:rsidRPr="001D0D2A" w:rsidRDefault="0023720F" w:rsidP="0096548E">
      <w:pPr>
        <w:pStyle w:val="30"/>
        <w:rPr>
          <w:rStyle w:val="uicontrol"/>
        </w:rPr>
      </w:pPr>
      <w:r w:rsidRPr="001D0D2A">
        <w:rPr>
          <w:rStyle w:val="uicontrol"/>
          <w:rFonts w:hint="eastAsia"/>
        </w:rPr>
        <w:t>单击“注册”。</w:t>
      </w:r>
    </w:p>
    <w:p w14:paraId="73F8B938" w14:textId="77777777" w:rsidR="0023720F" w:rsidRPr="001D0D2A" w:rsidRDefault="0023720F" w:rsidP="0096548E">
      <w:pPr>
        <w:pStyle w:val="1e"/>
        <w:rPr>
          <w:rStyle w:val="uicontrol"/>
        </w:rPr>
      </w:pPr>
      <w:r w:rsidRPr="001D0D2A">
        <w:rPr>
          <w:rStyle w:val="uicontrol"/>
          <w:rFonts w:hint="eastAsia"/>
        </w:rPr>
        <w:t>弹出</w:t>
      </w:r>
      <w:r w:rsidRPr="001D0D2A">
        <w:rPr>
          <w:rStyle w:val="uicontrol"/>
        </w:rPr>
        <w:t>对话框。</w:t>
      </w:r>
    </w:p>
    <w:p w14:paraId="27E684F1" w14:textId="77777777" w:rsidR="0023720F" w:rsidRPr="00CA0168" w:rsidRDefault="0023720F" w:rsidP="0096548E">
      <w:pPr>
        <w:pStyle w:val="30"/>
        <w:rPr>
          <w:rStyle w:val="uicontrol"/>
        </w:rPr>
      </w:pPr>
      <w:r w:rsidRPr="00CA0168">
        <w:rPr>
          <w:rStyle w:val="uicontrol"/>
          <w:rFonts w:hint="eastAsia"/>
        </w:rPr>
        <w:t>在</w:t>
      </w:r>
      <w:r w:rsidRPr="00CA0168">
        <w:rPr>
          <w:rStyle w:val="uicontrol"/>
        </w:rPr>
        <w:t>注册</w:t>
      </w:r>
      <w:r w:rsidRPr="00CA0168">
        <w:rPr>
          <w:rStyle w:val="uicontrol"/>
          <w:rFonts w:hint="eastAsia"/>
        </w:rPr>
        <w:t>镜像</w:t>
      </w:r>
      <w:r w:rsidRPr="00CA0168">
        <w:rPr>
          <w:rStyle w:val="uicontrol"/>
        </w:rPr>
        <w:t>界面，</w:t>
      </w:r>
      <w:r w:rsidRPr="00CA0168">
        <w:rPr>
          <w:rStyle w:val="uicontrol"/>
          <w:rFonts w:hint="eastAsia"/>
        </w:rPr>
        <w:t>填写</w:t>
      </w:r>
      <w:r w:rsidRPr="00CA0168">
        <w:rPr>
          <w:rStyle w:val="uicontrol"/>
        </w:rPr>
        <w:t>并选择相关选项。</w:t>
      </w:r>
      <w:r>
        <w:rPr>
          <w:rStyle w:val="uicontrol"/>
          <w:rFonts w:hint="eastAsia"/>
        </w:rPr>
        <w:t>如</w:t>
      </w:r>
      <w:r>
        <w:rPr>
          <w:rStyle w:val="uicontrol"/>
        </w:rPr>
        <w:t>下图所示。</w:t>
      </w:r>
    </w:p>
    <w:p w14:paraId="5186E518" w14:textId="74E76D9D" w:rsidR="0023720F" w:rsidRDefault="0039700C" w:rsidP="0096548E">
      <w:pPr>
        <w:pStyle w:val="1e"/>
        <w:rPr>
          <w:rFonts w:ascii="宋体" w:hAnsi="宋体"/>
        </w:rPr>
      </w:pPr>
      <w:r>
        <w:rPr>
          <w:noProof/>
        </w:rPr>
        <w:lastRenderedPageBreak/>
        <w:drawing>
          <wp:inline distT="0" distB="0" distL="0" distR="0" wp14:anchorId="6D651C30" wp14:editId="19B642A1">
            <wp:extent cx="4940162" cy="431482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44427" cy="4318551"/>
                    </a:xfrm>
                    <a:prstGeom prst="rect">
                      <a:avLst/>
                    </a:prstGeom>
                  </pic:spPr>
                </pic:pic>
              </a:graphicData>
            </a:graphic>
          </wp:inline>
        </w:drawing>
      </w:r>
    </w:p>
    <w:p w14:paraId="3F0FB7DD" w14:textId="77777777" w:rsidR="0023720F" w:rsidRPr="00494DF2" w:rsidRDefault="0023720F" w:rsidP="0096548E">
      <w:pPr>
        <w:pStyle w:val="1e"/>
        <w:rPr>
          <w:rStyle w:val="uicontrol"/>
        </w:rPr>
      </w:pPr>
      <w:r w:rsidRPr="00494DF2">
        <w:rPr>
          <w:rStyle w:val="uicontrol"/>
          <w:rFonts w:hint="eastAsia"/>
        </w:rPr>
        <w:t>参数</w:t>
      </w:r>
      <w:r w:rsidRPr="00494DF2">
        <w:rPr>
          <w:rStyle w:val="uicontrol"/>
        </w:rPr>
        <w:t>说明：</w:t>
      </w:r>
    </w:p>
    <w:p w14:paraId="590D7393" w14:textId="2D8928AB" w:rsidR="0023720F" w:rsidRPr="00494DF2" w:rsidRDefault="0023720F" w:rsidP="0096548E">
      <w:pPr>
        <w:pStyle w:val="4a"/>
        <w:rPr>
          <w:rStyle w:val="uicontrol"/>
        </w:rPr>
      </w:pPr>
      <w:r w:rsidRPr="00494DF2">
        <w:rPr>
          <w:rStyle w:val="uicontrol"/>
          <w:rFonts w:hint="eastAsia"/>
        </w:rPr>
        <w:t>类型</w:t>
      </w:r>
      <w:r w:rsidR="0096548E">
        <w:rPr>
          <w:rStyle w:val="uicontrol"/>
        </w:rPr>
        <w:t>：</w:t>
      </w:r>
      <w:r w:rsidRPr="00494DF2">
        <w:rPr>
          <w:rStyle w:val="uicontrol"/>
          <w:rFonts w:hint="eastAsia"/>
        </w:rPr>
        <w:t>F</w:t>
      </w:r>
      <w:r w:rsidRPr="00494DF2">
        <w:rPr>
          <w:rStyle w:val="uicontrol"/>
        </w:rPr>
        <w:t>usionCompute</w:t>
      </w:r>
    </w:p>
    <w:p w14:paraId="7417A385" w14:textId="69431CE1" w:rsidR="0023720F" w:rsidRPr="00494DF2" w:rsidRDefault="0023720F" w:rsidP="0096548E">
      <w:pPr>
        <w:pStyle w:val="4a"/>
        <w:rPr>
          <w:rStyle w:val="uicontrol"/>
        </w:rPr>
      </w:pPr>
      <w:r w:rsidRPr="00494DF2">
        <w:rPr>
          <w:rStyle w:val="uicontrol"/>
          <w:rFonts w:hint="eastAsia"/>
        </w:rPr>
        <w:t>适用</w:t>
      </w:r>
      <w:r w:rsidRPr="00494DF2">
        <w:rPr>
          <w:rStyle w:val="uicontrol"/>
        </w:rPr>
        <w:t>操作系统</w:t>
      </w:r>
      <w:r w:rsidRPr="00494DF2">
        <w:rPr>
          <w:rStyle w:val="uicontrol"/>
          <w:rFonts w:hint="eastAsia"/>
        </w:rPr>
        <w:t>与</w:t>
      </w:r>
      <w:r w:rsidR="00107C5A">
        <w:rPr>
          <w:rStyle w:val="uicontrol"/>
        </w:rPr>
        <w:t>操作系统版本：</w:t>
      </w:r>
      <w:r w:rsidRPr="00494DF2">
        <w:rPr>
          <w:rStyle w:val="uicontrol"/>
        </w:rPr>
        <w:t>选择与模板匹配的操作系统</w:t>
      </w:r>
      <w:r w:rsidR="00107C5A">
        <w:rPr>
          <w:rStyle w:val="uicontrol"/>
          <w:rFonts w:hint="eastAsia"/>
        </w:rPr>
        <w:t>。</w:t>
      </w:r>
    </w:p>
    <w:p w14:paraId="49E90C58" w14:textId="77777777" w:rsidR="0023720F" w:rsidRPr="00494DF2" w:rsidRDefault="0023720F" w:rsidP="0096548E">
      <w:pPr>
        <w:pStyle w:val="4a"/>
        <w:rPr>
          <w:rStyle w:val="uicontrol"/>
        </w:rPr>
      </w:pPr>
      <w:r w:rsidRPr="00494DF2">
        <w:rPr>
          <w:rStyle w:val="uicontrol"/>
          <w:rFonts w:hint="eastAsia"/>
        </w:rPr>
        <w:t>最小</w:t>
      </w:r>
      <w:r w:rsidRPr="00494DF2">
        <w:rPr>
          <w:rStyle w:val="uicontrol"/>
        </w:rPr>
        <w:t>磁盘：</w:t>
      </w:r>
      <w:r w:rsidRPr="00494DF2">
        <w:rPr>
          <w:rStyle w:val="uicontrol"/>
          <w:rFonts w:hint="eastAsia"/>
        </w:rPr>
        <w:t>50GB</w:t>
      </w:r>
    </w:p>
    <w:p w14:paraId="0C8B5C85" w14:textId="206F8079" w:rsidR="0023720F" w:rsidRPr="00494DF2" w:rsidRDefault="0023720F" w:rsidP="0096548E">
      <w:pPr>
        <w:pStyle w:val="4a"/>
        <w:rPr>
          <w:rStyle w:val="uicontrol"/>
        </w:rPr>
      </w:pPr>
      <w:r w:rsidRPr="00494DF2">
        <w:rPr>
          <w:rStyle w:val="uicontrol"/>
          <w:rFonts w:hint="eastAsia"/>
        </w:rPr>
        <w:t>最小</w:t>
      </w:r>
      <w:r w:rsidRPr="00494DF2">
        <w:rPr>
          <w:rStyle w:val="uicontrol"/>
        </w:rPr>
        <w:t>内存：</w:t>
      </w:r>
      <w:r w:rsidRPr="00494DF2">
        <w:rPr>
          <w:rStyle w:val="uicontrol"/>
          <w:rFonts w:hint="eastAsia"/>
        </w:rPr>
        <w:t>4</w:t>
      </w:r>
      <w:r w:rsidR="00DE068C">
        <w:rPr>
          <w:rStyle w:val="uicontrol"/>
        </w:rPr>
        <w:t>096</w:t>
      </w:r>
      <w:r w:rsidRPr="00494DF2">
        <w:rPr>
          <w:rStyle w:val="uicontrol"/>
          <w:rFonts w:hint="eastAsia"/>
        </w:rPr>
        <w:t>MB</w:t>
      </w:r>
    </w:p>
    <w:p w14:paraId="596917E8" w14:textId="77777777" w:rsidR="0023720F" w:rsidRPr="00494DF2" w:rsidRDefault="0023720F" w:rsidP="0096548E">
      <w:pPr>
        <w:pStyle w:val="4a"/>
        <w:rPr>
          <w:rStyle w:val="uicontrol"/>
        </w:rPr>
      </w:pPr>
      <w:r w:rsidRPr="00494DF2">
        <w:rPr>
          <w:rStyle w:val="uicontrol"/>
          <w:rFonts w:hint="eastAsia"/>
        </w:rPr>
        <w:t>镜像</w:t>
      </w:r>
      <w:r w:rsidRPr="00494DF2">
        <w:rPr>
          <w:rStyle w:val="uicontrol"/>
        </w:rPr>
        <w:t>服务器类型：</w:t>
      </w:r>
      <w:r w:rsidRPr="00494DF2">
        <w:rPr>
          <w:rStyle w:val="uicontrol"/>
          <w:rFonts w:hint="eastAsia"/>
        </w:rPr>
        <w:t>G</w:t>
      </w:r>
      <w:r w:rsidRPr="00494DF2">
        <w:rPr>
          <w:rStyle w:val="uicontrol"/>
        </w:rPr>
        <w:t>lance</w:t>
      </w:r>
    </w:p>
    <w:p w14:paraId="2FC704F6" w14:textId="77777777" w:rsidR="0023720F" w:rsidRPr="00494DF2" w:rsidRDefault="0023720F" w:rsidP="0096548E">
      <w:pPr>
        <w:pStyle w:val="4a"/>
        <w:rPr>
          <w:rStyle w:val="uicontrol"/>
        </w:rPr>
      </w:pPr>
      <w:r w:rsidRPr="00494DF2">
        <w:rPr>
          <w:rStyle w:val="uicontrol"/>
          <w:rFonts w:hint="eastAsia"/>
        </w:rPr>
        <w:t>上传</w:t>
      </w:r>
      <w:r w:rsidRPr="00494DF2">
        <w:rPr>
          <w:rStyle w:val="uicontrol"/>
        </w:rPr>
        <w:t>方式：</w:t>
      </w:r>
      <w:r w:rsidRPr="00494DF2">
        <w:rPr>
          <w:rStyle w:val="uicontrol"/>
          <w:rFonts w:hint="eastAsia"/>
        </w:rPr>
        <w:t>HTTPS</w:t>
      </w:r>
    </w:p>
    <w:p w14:paraId="01161781" w14:textId="4EB7CA17" w:rsidR="0023720F" w:rsidRPr="00494DF2" w:rsidRDefault="0023720F" w:rsidP="0096548E">
      <w:pPr>
        <w:pStyle w:val="4a"/>
        <w:rPr>
          <w:rStyle w:val="uicontrol"/>
        </w:rPr>
      </w:pPr>
      <w:r w:rsidRPr="00494DF2">
        <w:rPr>
          <w:rStyle w:val="uicontrol"/>
          <w:rFonts w:hint="eastAsia"/>
        </w:rPr>
        <w:t>镜像</w:t>
      </w:r>
      <w:r w:rsidRPr="00494DF2">
        <w:rPr>
          <w:rStyle w:val="uicontrol"/>
        </w:rPr>
        <w:t>文件：</w:t>
      </w:r>
      <w:r w:rsidRPr="00494DF2">
        <w:rPr>
          <w:rStyle w:val="uicontrol"/>
          <w:rFonts w:hint="eastAsia"/>
        </w:rPr>
        <w:t>由</w:t>
      </w:r>
      <w:r w:rsidRPr="00494DF2">
        <w:rPr>
          <w:rStyle w:val="uicontrol"/>
        </w:rPr>
        <w:t>FusionCompute</w:t>
      </w:r>
      <w:r w:rsidRPr="00494DF2">
        <w:rPr>
          <w:rStyle w:val="uicontrol"/>
          <w:rFonts w:hint="eastAsia"/>
        </w:rPr>
        <w:t>中</w:t>
      </w:r>
      <w:r w:rsidRPr="00494DF2">
        <w:rPr>
          <w:rStyle w:val="uicontrol"/>
        </w:rPr>
        <w:t>获取，也可以</w:t>
      </w:r>
      <w:r w:rsidRPr="00494DF2">
        <w:rPr>
          <w:rStyle w:val="uicontrol"/>
          <w:rFonts w:hint="eastAsia"/>
        </w:rPr>
        <w:t>在</w:t>
      </w:r>
      <w:r w:rsidRPr="00494DF2">
        <w:rPr>
          <w:rStyle w:val="uicontrol"/>
          <w:rFonts w:hint="eastAsia"/>
        </w:rPr>
        <w:t>FTP</w:t>
      </w:r>
      <w:r w:rsidRPr="00494DF2">
        <w:rPr>
          <w:rStyle w:val="uicontrol"/>
          <w:rFonts w:hint="eastAsia"/>
        </w:rPr>
        <w:t>服务器</w:t>
      </w:r>
      <w:r w:rsidR="00107C5A">
        <w:rPr>
          <w:rStyle w:val="uicontrol"/>
        </w:rPr>
        <w:t>上获取</w:t>
      </w:r>
      <w:r w:rsidR="00107C5A">
        <w:rPr>
          <w:rStyle w:val="uicontrol"/>
          <w:rFonts w:hint="eastAsia"/>
        </w:rPr>
        <w:t>。</w:t>
      </w:r>
    </w:p>
    <w:p w14:paraId="4DDE034B" w14:textId="117C037A" w:rsidR="003C69C9" w:rsidRDefault="0023720F" w:rsidP="00107C5A">
      <w:pPr>
        <w:pStyle w:val="30"/>
        <w:rPr>
          <w:rStyle w:val="uicontrol"/>
        </w:rPr>
      </w:pPr>
      <w:r w:rsidRPr="00107C5A">
        <w:rPr>
          <w:rStyle w:val="uicontrol"/>
          <w:rFonts w:hint="eastAsia"/>
        </w:rPr>
        <w:t>单击</w:t>
      </w:r>
      <w:r w:rsidR="004F7059" w:rsidRPr="001D0D2A">
        <w:rPr>
          <w:rStyle w:val="uicontrol"/>
          <w:rFonts w:hint="eastAsia"/>
        </w:rPr>
        <w:t>“注册”</w:t>
      </w:r>
      <w:r w:rsidRPr="00107C5A">
        <w:rPr>
          <w:rStyle w:val="uicontrol"/>
          <w:rFonts w:hint="eastAsia"/>
        </w:rPr>
        <w:t>。</w:t>
      </w:r>
    </w:p>
    <w:p w14:paraId="479063F0" w14:textId="59312F6F" w:rsidR="0023720F" w:rsidRPr="00107C5A" w:rsidRDefault="0023720F" w:rsidP="003C69C9">
      <w:pPr>
        <w:pStyle w:val="1e"/>
        <w:rPr>
          <w:rStyle w:val="uicontrol"/>
        </w:rPr>
      </w:pPr>
      <w:r w:rsidRPr="00107C5A">
        <w:rPr>
          <w:rStyle w:val="uicontrol"/>
        </w:rPr>
        <w:t>完成镜像注册。</w:t>
      </w:r>
    </w:p>
    <w:p w14:paraId="0956D13F" w14:textId="77777777" w:rsidR="0023720F" w:rsidRPr="00107C5A" w:rsidRDefault="0023720F" w:rsidP="00107C5A">
      <w:pPr>
        <w:pStyle w:val="4"/>
        <w:rPr>
          <w:rFonts w:hint="default"/>
        </w:rPr>
      </w:pPr>
      <w:r w:rsidRPr="00107C5A">
        <w:t>配置</w:t>
      </w:r>
      <w:r w:rsidRPr="00107C5A">
        <w:rPr>
          <w:rFonts w:hint="default"/>
        </w:rPr>
        <w:t>资源规格</w:t>
      </w:r>
    </w:p>
    <w:p w14:paraId="62A621C5" w14:textId="77777777" w:rsidR="0023720F" w:rsidRPr="00CA0168" w:rsidRDefault="0023720F" w:rsidP="00107C5A">
      <w:pPr>
        <w:pStyle w:val="30"/>
        <w:rPr>
          <w:rStyle w:val="uicontrol"/>
        </w:rPr>
      </w:pPr>
      <w:r w:rsidRPr="00CA0168">
        <w:rPr>
          <w:rStyle w:val="uicontrol"/>
        </w:rPr>
        <w:t>登录</w:t>
      </w:r>
      <w:r w:rsidRPr="00CA0168">
        <w:rPr>
          <w:rStyle w:val="uicontrol"/>
        </w:rPr>
        <w:t xml:space="preserve">FusionSphere </w:t>
      </w:r>
      <w:r>
        <w:rPr>
          <w:rStyle w:val="uicontrol"/>
        </w:rPr>
        <w:t>OpenStack</w:t>
      </w:r>
      <w:r w:rsidRPr="00CA0168">
        <w:rPr>
          <w:rStyle w:val="uicontrol"/>
        </w:rPr>
        <w:t>管理控制台。</w:t>
      </w:r>
    </w:p>
    <w:p w14:paraId="1A6A7223" w14:textId="1F2D79B0" w:rsidR="0023720F" w:rsidRDefault="0023720F" w:rsidP="00107C5A">
      <w:pPr>
        <w:pStyle w:val="30"/>
        <w:rPr>
          <w:rStyle w:val="uicontrol"/>
        </w:rPr>
      </w:pPr>
      <w:r w:rsidRPr="00CA0168">
        <w:rPr>
          <w:rStyle w:val="uicontrol"/>
          <w:rFonts w:hint="eastAsia"/>
        </w:rPr>
        <w:t>在上方</w:t>
      </w:r>
      <w:r w:rsidRPr="00CA0168">
        <w:rPr>
          <w:rStyle w:val="uicontrol"/>
        </w:rPr>
        <w:t>导航栏，选择</w:t>
      </w:r>
      <w:r w:rsidR="004F7059" w:rsidRPr="001D0D2A">
        <w:rPr>
          <w:rStyle w:val="uicontrol"/>
          <w:rFonts w:hint="eastAsia"/>
        </w:rPr>
        <w:t>“</w:t>
      </w:r>
      <w:r w:rsidRPr="00CA0168">
        <w:rPr>
          <w:rStyle w:val="uicontrol"/>
          <w:rFonts w:hint="eastAsia"/>
        </w:rPr>
        <w:t>资源</w:t>
      </w:r>
      <w:r w:rsidR="00EF78AD">
        <w:rPr>
          <w:rStyle w:val="uicontrol"/>
        </w:rPr>
        <w:t>——</w:t>
      </w:r>
      <w:r w:rsidRPr="00CA0168">
        <w:rPr>
          <w:rStyle w:val="uicontrol"/>
          <w:rFonts w:hint="eastAsia"/>
        </w:rPr>
        <w:t>计算</w:t>
      </w:r>
      <w:r w:rsidR="00EF78AD">
        <w:rPr>
          <w:rStyle w:val="uicontrol"/>
        </w:rPr>
        <w:t>——</w:t>
      </w:r>
      <w:r w:rsidRPr="00CA0168">
        <w:rPr>
          <w:rStyle w:val="uicontrol"/>
          <w:rFonts w:hint="eastAsia"/>
        </w:rPr>
        <w:t>规格</w:t>
      </w:r>
      <w:r w:rsidR="004F7059" w:rsidRPr="001D0D2A">
        <w:rPr>
          <w:rStyle w:val="uicontrol"/>
          <w:rFonts w:hint="eastAsia"/>
        </w:rPr>
        <w:t>”</w:t>
      </w:r>
      <w:r w:rsidRPr="00CA0168">
        <w:rPr>
          <w:rStyle w:val="uicontrol"/>
          <w:rFonts w:hint="eastAsia"/>
        </w:rPr>
        <w:t>。</w:t>
      </w:r>
    </w:p>
    <w:p w14:paraId="00A96DF4" w14:textId="1FBEC47A" w:rsidR="0023720F" w:rsidRDefault="0023720F" w:rsidP="00107C5A">
      <w:pPr>
        <w:pStyle w:val="1e"/>
        <w:rPr>
          <w:rStyle w:val="uicontrol"/>
        </w:rPr>
      </w:pPr>
      <w:r>
        <w:rPr>
          <w:rStyle w:val="uicontrol"/>
          <w:rFonts w:hint="eastAsia"/>
        </w:rPr>
        <w:t>进入</w:t>
      </w:r>
      <w:r w:rsidR="004F7059" w:rsidRPr="001D0D2A">
        <w:rPr>
          <w:rStyle w:val="uicontrol"/>
          <w:rFonts w:hint="eastAsia"/>
        </w:rPr>
        <w:t>“</w:t>
      </w:r>
      <w:r>
        <w:rPr>
          <w:rStyle w:val="uicontrol"/>
          <w:rFonts w:hint="eastAsia"/>
        </w:rPr>
        <w:t>规格</w:t>
      </w:r>
      <w:r w:rsidR="004F7059" w:rsidRPr="001D0D2A">
        <w:rPr>
          <w:rStyle w:val="uicontrol"/>
          <w:rFonts w:hint="eastAsia"/>
        </w:rPr>
        <w:t>”</w:t>
      </w:r>
      <w:r>
        <w:rPr>
          <w:rStyle w:val="uicontrol"/>
          <w:rFonts w:hint="eastAsia"/>
        </w:rPr>
        <w:t>界面</w:t>
      </w:r>
      <w:r>
        <w:rPr>
          <w:rStyle w:val="uicontrol"/>
        </w:rPr>
        <w:t>。</w:t>
      </w:r>
    </w:p>
    <w:p w14:paraId="7EEBD6D2" w14:textId="77777777" w:rsidR="0023720F" w:rsidRDefault="0023720F" w:rsidP="00107C5A">
      <w:pPr>
        <w:pStyle w:val="1e"/>
        <w:rPr>
          <w:rStyle w:val="uicontrol"/>
        </w:rPr>
      </w:pPr>
      <w:r>
        <w:rPr>
          <w:noProof/>
        </w:rPr>
        <w:lastRenderedPageBreak/>
        <w:drawing>
          <wp:inline distT="0" distB="0" distL="0" distR="0" wp14:anchorId="3D7ACC1D" wp14:editId="2AF54755">
            <wp:extent cx="4352381" cy="2866667"/>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52381" cy="2866667"/>
                    </a:xfrm>
                    <a:prstGeom prst="rect">
                      <a:avLst/>
                    </a:prstGeom>
                  </pic:spPr>
                </pic:pic>
              </a:graphicData>
            </a:graphic>
          </wp:inline>
        </w:drawing>
      </w:r>
    </w:p>
    <w:p w14:paraId="389D2470" w14:textId="235E2159" w:rsidR="0023720F" w:rsidRDefault="0023720F" w:rsidP="00107C5A">
      <w:pPr>
        <w:pStyle w:val="30"/>
        <w:rPr>
          <w:rStyle w:val="uicontrol"/>
        </w:rPr>
      </w:pPr>
      <w:r>
        <w:rPr>
          <w:rStyle w:val="uicontrol"/>
          <w:rFonts w:hint="eastAsia"/>
        </w:rPr>
        <w:t>单击</w:t>
      </w:r>
      <w:r w:rsidR="004F7059" w:rsidRPr="001D0D2A">
        <w:rPr>
          <w:rStyle w:val="uicontrol"/>
          <w:rFonts w:hint="eastAsia"/>
        </w:rPr>
        <w:t>“</w:t>
      </w:r>
      <w:r>
        <w:rPr>
          <w:rStyle w:val="uicontrol"/>
          <w:rFonts w:hint="eastAsia"/>
        </w:rPr>
        <w:t>创建</w:t>
      </w:r>
      <w:r>
        <w:rPr>
          <w:rStyle w:val="uicontrol"/>
        </w:rPr>
        <w:t>规格</w:t>
      </w:r>
      <w:r w:rsidR="004F7059" w:rsidRPr="001D0D2A">
        <w:rPr>
          <w:rStyle w:val="uicontrol"/>
          <w:rFonts w:hint="eastAsia"/>
        </w:rPr>
        <w:t>”</w:t>
      </w:r>
      <w:r>
        <w:rPr>
          <w:rStyle w:val="uicontrol"/>
          <w:rFonts w:hint="eastAsia"/>
        </w:rPr>
        <w:t>。</w:t>
      </w:r>
    </w:p>
    <w:p w14:paraId="7F8B9C26" w14:textId="77777777" w:rsidR="0023720F" w:rsidRDefault="0023720F" w:rsidP="00107C5A">
      <w:pPr>
        <w:pStyle w:val="1e"/>
        <w:rPr>
          <w:rStyle w:val="uicontrol"/>
        </w:rPr>
      </w:pPr>
      <w:r>
        <w:rPr>
          <w:rStyle w:val="uicontrol"/>
          <w:rFonts w:hint="eastAsia"/>
        </w:rPr>
        <w:t>弹出</w:t>
      </w:r>
      <w:r>
        <w:rPr>
          <w:rStyle w:val="uicontrol"/>
        </w:rPr>
        <w:t>对话框。</w:t>
      </w:r>
    </w:p>
    <w:p w14:paraId="29F2583D" w14:textId="77777777" w:rsidR="0023720F" w:rsidRPr="00CA0168" w:rsidRDefault="0023720F" w:rsidP="00107C5A">
      <w:pPr>
        <w:pStyle w:val="1e"/>
        <w:rPr>
          <w:rStyle w:val="uicontrol"/>
        </w:rPr>
      </w:pPr>
      <w:r>
        <w:rPr>
          <w:noProof/>
        </w:rPr>
        <w:drawing>
          <wp:inline distT="0" distB="0" distL="0" distR="0" wp14:anchorId="1EBE56B5" wp14:editId="410D1AF9">
            <wp:extent cx="4350492" cy="421957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58242" cy="4227092"/>
                    </a:xfrm>
                    <a:prstGeom prst="rect">
                      <a:avLst/>
                    </a:prstGeom>
                  </pic:spPr>
                </pic:pic>
              </a:graphicData>
            </a:graphic>
          </wp:inline>
        </w:drawing>
      </w:r>
    </w:p>
    <w:p w14:paraId="512FEE81" w14:textId="5CAC0EF4" w:rsidR="0023720F" w:rsidRPr="00CA0168" w:rsidRDefault="0023720F" w:rsidP="00107C5A">
      <w:pPr>
        <w:pStyle w:val="30"/>
        <w:rPr>
          <w:rStyle w:val="uicontrol"/>
        </w:rPr>
      </w:pPr>
      <w:r w:rsidRPr="00CA0168">
        <w:rPr>
          <w:rStyle w:val="uicontrol"/>
        </w:rPr>
        <w:t>设置规格中的相关参数</w:t>
      </w:r>
      <w:r>
        <w:rPr>
          <w:rStyle w:val="uicontrol"/>
          <w:rFonts w:hint="eastAsia"/>
        </w:rPr>
        <w:t>（该</w:t>
      </w:r>
      <w:r>
        <w:rPr>
          <w:rStyle w:val="uicontrol"/>
        </w:rPr>
        <w:t>参数要求</w:t>
      </w:r>
      <w:r>
        <w:rPr>
          <w:rStyle w:val="uicontrol"/>
          <w:rFonts w:hint="eastAsia"/>
        </w:rPr>
        <w:t>不小于</w:t>
      </w:r>
      <w:r>
        <w:rPr>
          <w:rStyle w:val="uicontrol"/>
        </w:rPr>
        <w:t>镜像的</w:t>
      </w:r>
      <w:r>
        <w:rPr>
          <w:rStyle w:val="uicontrol"/>
          <w:rFonts w:hint="eastAsia"/>
        </w:rPr>
        <w:t>规格大小）</w:t>
      </w:r>
      <w:r w:rsidRPr="00CA0168">
        <w:rPr>
          <w:rStyle w:val="uicontrol"/>
        </w:rPr>
        <w:t>，单击</w:t>
      </w:r>
      <w:r w:rsidR="004F7059" w:rsidRPr="001D0D2A">
        <w:rPr>
          <w:rStyle w:val="uicontrol"/>
          <w:rFonts w:hint="eastAsia"/>
        </w:rPr>
        <w:t>“</w:t>
      </w:r>
      <w:r w:rsidRPr="00CA0168">
        <w:rPr>
          <w:rStyle w:val="uicontrol"/>
        </w:rPr>
        <w:t>确定</w:t>
      </w:r>
      <w:r w:rsidR="004F7059" w:rsidRPr="001D0D2A">
        <w:rPr>
          <w:rStyle w:val="uicontrol"/>
          <w:rFonts w:hint="eastAsia"/>
        </w:rPr>
        <w:t>”</w:t>
      </w:r>
      <w:r w:rsidRPr="00CA0168">
        <w:rPr>
          <w:rStyle w:val="uicontrol"/>
        </w:rPr>
        <w:t>，完成规格的创建。</w:t>
      </w:r>
    </w:p>
    <w:p w14:paraId="36DDBC9B" w14:textId="77777777" w:rsidR="0023720F" w:rsidRPr="00107C5A" w:rsidRDefault="0023720F" w:rsidP="00107C5A">
      <w:pPr>
        <w:pStyle w:val="3"/>
      </w:pPr>
      <w:bookmarkStart w:id="169" w:name="_Toc497466127"/>
      <w:bookmarkStart w:id="170" w:name="_Toc500505204"/>
      <w:r w:rsidRPr="00107C5A">
        <w:rPr>
          <w:rFonts w:hint="eastAsia"/>
        </w:rPr>
        <w:lastRenderedPageBreak/>
        <w:t>资源</w:t>
      </w:r>
      <w:r w:rsidRPr="00107C5A">
        <w:t>管理（</w:t>
      </w:r>
      <w:r w:rsidRPr="00107C5A">
        <w:rPr>
          <w:rFonts w:hint="eastAsia"/>
        </w:rPr>
        <w:t>计算</w:t>
      </w:r>
      <w:r w:rsidRPr="00107C5A">
        <w:t>、存储、网络）</w:t>
      </w:r>
      <w:r w:rsidRPr="00107C5A">
        <w:rPr>
          <w:rFonts w:hint="eastAsia"/>
        </w:rPr>
        <w:t>（可选）</w:t>
      </w:r>
      <w:bookmarkEnd w:id="169"/>
      <w:bookmarkEnd w:id="170"/>
    </w:p>
    <w:p w14:paraId="739955CE" w14:textId="77777777" w:rsidR="0023720F" w:rsidRPr="00107C5A" w:rsidRDefault="0023720F" w:rsidP="00107C5A">
      <w:pPr>
        <w:pStyle w:val="4"/>
        <w:rPr>
          <w:rFonts w:hint="default"/>
        </w:rPr>
      </w:pPr>
      <w:r w:rsidRPr="00107C5A">
        <w:t>计算</w:t>
      </w:r>
      <w:r w:rsidRPr="00107C5A">
        <w:rPr>
          <w:rFonts w:hint="default"/>
        </w:rPr>
        <w:t>资源管理</w:t>
      </w:r>
    </w:p>
    <w:p w14:paraId="5C7DB552" w14:textId="77777777" w:rsidR="0023720F" w:rsidRPr="00107C5A" w:rsidRDefault="0023720F" w:rsidP="00107C5A">
      <w:pPr>
        <w:pStyle w:val="5"/>
        <w:rPr>
          <w:rFonts w:hint="default"/>
        </w:rPr>
      </w:pPr>
      <w:r w:rsidRPr="00107C5A">
        <w:t>主机</w:t>
      </w:r>
    </w:p>
    <w:p w14:paraId="5DA203CC" w14:textId="77777777" w:rsidR="0023720F" w:rsidRPr="00494DF2" w:rsidRDefault="0023720F" w:rsidP="00107C5A">
      <w:pPr>
        <w:pStyle w:val="1e"/>
        <w:rPr>
          <w:rStyle w:val="uicontrol"/>
          <w:b/>
        </w:rPr>
      </w:pPr>
      <w:r w:rsidRPr="00494DF2">
        <w:rPr>
          <w:rStyle w:val="uicontrol"/>
          <w:rFonts w:hint="eastAsia"/>
          <w:b/>
        </w:rPr>
        <w:t>主机电源管理：</w:t>
      </w:r>
    </w:p>
    <w:p w14:paraId="2B78905D" w14:textId="77777777" w:rsidR="0023720F" w:rsidRPr="00494DF2" w:rsidRDefault="0023720F" w:rsidP="00107C5A">
      <w:pPr>
        <w:pStyle w:val="4a"/>
        <w:rPr>
          <w:rStyle w:val="uicontrol"/>
        </w:rPr>
      </w:pPr>
      <w:r w:rsidRPr="00494DF2">
        <w:rPr>
          <w:rStyle w:val="uicontrol"/>
          <w:rFonts w:hint="eastAsia"/>
        </w:rPr>
        <w:t>包括</w:t>
      </w:r>
      <w:proofErr w:type="gramStart"/>
      <w:r w:rsidRPr="00494DF2">
        <w:rPr>
          <w:rStyle w:val="uicontrol"/>
          <w:rFonts w:hint="eastAsia"/>
        </w:rPr>
        <w:t>安全重</w:t>
      </w:r>
      <w:proofErr w:type="gramEnd"/>
      <w:r w:rsidRPr="00494DF2">
        <w:rPr>
          <w:rStyle w:val="uicontrol"/>
          <w:rFonts w:hint="eastAsia"/>
        </w:rPr>
        <w:t>启和安全下电主机。仅</w:t>
      </w:r>
      <w:r w:rsidRPr="00494DF2">
        <w:rPr>
          <w:rStyle w:val="uicontrol"/>
        </w:rPr>
        <w:t>KVM</w:t>
      </w:r>
      <w:r w:rsidRPr="00494DF2">
        <w:rPr>
          <w:rStyle w:val="uicontrol"/>
        </w:rPr>
        <w:t>虚拟化的主机支持使用</w:t>
      </w:r>
      <w:proofErr w:type="gramStart"/>
      <w:r w:rsidRPr="00494DF2">
        <w:rPr>
          <w:rStyle w:val="uicontrol"/>
        </w:rPr>
        <w:t>安全重</w:t>
      </w:r>
      <w:proofErr w:type="gramEnd"/>
      <w:r w:rsidRPr="00494DF2">
        <w:rPr>
          <w:rStyle w:val="uicontrol"/>
        </w:rPr>
        <w:t>启和安全下电功能。</w:t>
      </w:r>
    </w:p>
    <w:p w14:paraId="4B46FECD" w14:textId="07D2FC03" w:rsidR="0023720F" w:rsidRPr="00494DF2" w:rsidRDefault="0023720F" w:rsidP="00107C5A">
      <w:pPr>
        <w:pStyle w:val="4a"/>
        <w:rPr>
          <w:rStyle w:val="uicontrol"/>
        </w:rPr>
      </w:pPr>
      <w:r w:rsidRPr="00494DF2">
        <w:rPr>
          <w:rStyle w:val="uicontrol"/>
          <w:rFonts w:hint="eastAsia"/>
        </w:rPr>
        <w:t>在“资源</w:t>
      </w:r>
      <w:r w:rsidR="00EF78AD">
        <w:rPr>
          <w:rStyle w:val="uicontrol"/>
        </w:rPr>
        <w:t>——</w:t>
      </w:r>
      <w:r w:rsidRPr="00494DF2">
        <w:rPr>
          <w:rStyle w:val="uicontrol"/>
        </w:rPr>
        <w:t>计算</w:t>
      </w:r>
      <w:r w:rsidR="00EF78AD">
        <w:rPr>
          <w:rStyle w:val="uicontrol"/>
        </w:rPr>
        <w:t>——</w:t>
      </w:r>
      <w:r w:rsidRPr="00494DF2">
        <w:rPr>
          <w:rStyle w:val="uicontrol"/>
        </w:rPr>
        <w:t>主机</w:t>
      </w:r>
      <w:r w:rsidR="000B1139">
        <w:rPr>
          <w:rStyle w:val="uicontrol"/>
          <w:rFonts w:hint="eastAsia"/>
        </w:rPr>
        <w:t>”</w:t>
      </w:r>
      <w:r w:rsidRPr="00494DF2">
        <w:rPr>
          <w:rStyle w:val="uicontrol"/>
        </w:rPr>
        <w:t>界面，主机所在行中，选择</w:t>
      </w:r>
      <w:r w:rsidR="000B1139" w:rsidRPr="00494DF2">
        <w:rPr>
          <w:rStyle w:val="uicontrol"/>
          <w:rFonts w:hint="eastAsia"/>
        </w:rPr>
        <w:t>“</w:t>
      </w:r>
      <w:r w:rsidRPr="00494DF2">
        <w:rPr>
          <w:rStyle w:val="uicontrol"/>
        </w:rPr>
        <w:t>更多</w:t>
      </w:r>
      <w:r w:rsidR="00EF78AD">
        <w:rPr>
          <w:rStyle w:val="uicontrol"/>
        </w:rPr>
        <w:t>——</w:t>
      </w:r>
      <w:r w:rsidRPr="00494DF2">
        <w:rPr>
          <w:rStyle w:val="uicontrol"/>
        </w:rPr>
        <w:t>安全重启</w:t>
      </w:r>
      <w:r w:rsidRPr="00494DF2">
        <w:rPr>
          <w:rStyle w:val="uicontrol"/>
        </w:rPr>
        <w:t>/</w:t>
      </w:r>
      <w:r w:rsidRPr="00494DF2">
        <w:rPr>
          <w:rStyle w:val="uicontrol"/>
        </w:rPr>
        <w:t>安全下电</w:t>
      </w:r>
      <w:r w:rsidR="000B1139">
        <w:rPr>
          <w:rStyle w:val="uicontrol"/>
          <w:rFonts w:hint="eastAsia"/>
        </w:rPr>
        <w:t>”</w:t>
      </w:r>
      <w:r w:rsidRPr="00494DF2">
        <w:rPr>
          <w:rStyle w:val="uicontrol"/>
        </w:rPr>
        <w:t>。</w:t>
      </w:r>
    </w:p>
    <w:p w14:paraId="7DA9CF18" w14:textId="77777777" w:rsidR="0023720F" w:rsidRPr="00494DF2" w:rsidRDefault="0023720F" w:rsidP="00107C5A">
      <w:pPr>
        <w:pStyle w:val="1e"/>
        <w:rPr>
          <w:rStyle w:val="uicontrol"/>
          <w:b/>
        </w:rPr>
      </w:pPr>
      <w:r w:rsidRPr="00494DF2">
        <w:rPr>
          <w:rStyle w:val="uicontrol"/>
          <w:rFonts w:hint="eastAsia"/>
          <w:b/>
        </w:rPr>
        <w:t>隔离与解除隔离主机：</w:t>
      </w:r>
    </w:p>
    <w:p w14:paraId="767AB6A3" w14:textId="77777777" w:rsidR="0023720F" w:rsidRPr="00494DF2" w:rsidRDefault="0023720F" w:rsidP="00107C5A">
      <w:pPr>
        <w:pStyle w:val="4a"/>
        <w:rPr>
          <w:rStyle w:val="uicontrol"/>
        </w:rPr>
      </w:pPr>
      <w:r w:rsidRPr="00494DF2">
        <w:rPr>
          <w:rStyle w:val="uicontrol"/>
          <w:rFonts w:hint="eastAsia"/>
        </w:rPr>
        <w:t>隔离主机后，即主机与整个系统隔离开来，无法创建虚拟机。用于在不影响系统业务的情况下，在该主机上执行一些部件更换或维护的操作。</w:t>
      </w:r>
    </w:p>
    <w:p w14:paraId="5CBD9335" w14:textId="4E330281" w:rsidR="0023720F" w:rsidRPr="00494DF2" w:rsidRDefault="0023720F" w:rsidP="00107C5A">
      <w:pPr>
        <w:pStyle w:val="4a"/>
        <w:rPr>
          <w:rStyle w:val="uicontrol"/>
        </w:rPr>
      </w:pPr>
      <w:r w:rsidRPr="00494DF2">
        <w:rPr>
          <w:rStyle w:val="uicontrol"/>
          <w:rFonts w:hint="eastAsia"/>
        </w:rPr>
        <w:t>在“资源</w:t>
      </w:r>
      <w:r w:rsidR="00EF78AD">
        <w:rPr>
          <w:rStyle w:val="uicontrol"/>
        </w:rPr>
        <w:t>——</w:t>
      </w:r>
      <w:r w:rsidRPr="00494DF2">
        <w:rPr>
          <w:rStyle w:val="uicontrol"/>
        </w:rPr>
        <w:t>计算</w:t>
      </w:r>
      <w:r w:rsidR="00EF78AD">
        <w:rPr>
          <w:rStyle w:val="uicontrol"/>
        </w:rPr>
        <w:t>——</w:t>
      </w:r>
      <w:r w:rsidRPr="00494DF2">
        <w:rPr>
          <w:rStyle w:val="uicontrol"/>
        </w:rPr>
        <w:t>主机</w:t>
      </w:r>
      <w:r w:rsidR="000B1139">
        <w:rPr>
          <w:rStyle w:val="uicontrol"/>
          <w:rFonts w:hint="eastAsia"/>
        </w:rPr>
        <w:t>”</w:t>
      </w:r>
      <w:r w:rsidRPr="00494DF2">
        <w:rPr>
          <w:rStyle w:val="uicontrol"/>
        </w:rPr>
        <w:t>界面，主机所在行中，选择对应的操作。</w:t>
      </w:r>
    </w:p>
    <w:p w14:paraId="6FC54C2A" w14:textId="77777777" w:rsidR="0023720F" w:rsidRPr="00494DF2" w:rsidRDefault="0023720F" w:rsidP="00107C5A">
      <w:pPr>
        <w:pStyle w:val="1e"/>
        <w:rPr>
          <w:rStyle w:val="uicontrol"/>
          <w:b/>
        </w:rPr>
      </w:pPr>
      <w:r w:rsidRPr="00494DF2">
        <w:rPr>
          <w:rStyle w:val="uicontrol"/>
          <w:b/>
        </w:rPr>
        <w:t>Hypervisor</w:t>
      </w:r>
      <w:r w:rsidRPr="00494DF2">
        <w:rPr>
          <w:rStyle w:val="uicontrol"/>
          <w:rFonts w:hint="eastAsia"/>
          <w:b/>
        </w:rPr>
        <w:t>：</w:t>
      </w:r>
    </w:p>
    <w:p w14:paraId="7F07E762" w14:textId="77777777" w:rsidR="0023720F" w:rsidRPr="00494DF2" w:rsidRDefault="0023720F" w:rsidP="00107C5A">
      <w:pPr>
        <w:pStyle w:val="4a"/>
        <w:rPr>
          <w:rStyle w:val="uicontrol"/>
        </w:rPr>
      </w:pPr>
      <w:r w:rsidRPr="00494DF2">
        <w:rPr>
          <w:rStyle w:val="uicontrol"/>
          <w:rFonts w:hint="eastAsia"/>
        </w:rPr>
        <w:t>在</w:t>
      </w:r>
      <w:r w:rsidRPr="00494DF2">
        <w:rPr>
          <w:rStyle w:val="uicontrol"/>
        </w:rPr>
        <w:t>Hypervisor</w:t>
      </w:r>
      <w:r w:rsidRPr="00494DF2">
        <w:rPr>
          <w:rStyle w:val="uicontrol"/>
        </w:rPr>
        <w:t>中可以查看主机的</w:t>
      </w:r>
      <w:r w:rsidRPr="00494DF2">
        <w:rPr>
          <w:rStyle w:val="uicontrol"/>
        </w:rPr>
        <w:t>CPU</w:t>
      </w:r>
      <w:r w:rsidRPr="00494DF2">
        <w:rPr>
          <w:rStyle w:val="uicontrol"/>
        </w:rPr>
        <w:t>、内存、磁盘的总量和已分配量，以及运行虚拟机的数量等信息。</w:t>
      </w:r>
    </w:p>
    <w:p w14:paraId="6D448BD1" w14:textId="007388CB" w:rsidR="0023720F" w:rsidRPr="00494DF2" w:rsidRDefault="0023720F" w:rsidP="00107C5A">
      <w:pPr>
        <w:pStyle w:val="4a"/>
        <w:rPr>
          <w:rStyle w:val="uicontrol"/>
        </w:rPr>
      </w:pPr>
      <w:r w:rsidRPr="00494DF2">
        <w:rPr>
          <w:rStyle w:val="uicontrol"/>
          <w:rFonts w:hint="eastAsia"/>
        </w:rPr>
        <w:t>在“资源</w:t>
      </w:r>
      <w:r w:rsidR="00EF78AD">
        <w:rPr>
          <w:rStyle w:val="uicontrol"/>
        </w:rPr>
        <w:t>——</w:t>
      </w:r>
      <w:r w:rsidRPr="00494DF2">
        <w:rPr>
          <w:rStyle w:val="uicontrol"/>
        </w:rPr>
        <w:t>计算</w:t>
      </w:r>
      <w:r w:rsidR="00EF78AD">
        <w:rPr>
          <w:rStyle w:val="uicontrol"/>
        </w:rPr>
        <w:t>——</w:t>
      </w:r>
      <w:r w:rsidRPr="00494DF2">
        <w:rPr>
          <w:rStyle w:val="uicontrol"/>
        </w:rPr>
        <w:t>主机</w:t>
      </w:r>
      <w:r w:rsidR="000B1139">
        <w:rPr>
          <w:rStyle w:val="uicontrol"/>
          <w:rFonts w:hint="eastAsia"/>
        </w:rPr>
        <w:t>”</w:t>
      </w:r>
      <w:r w:rsidRPr="00494DF2">
        <w:rPr>
          <w:rStyle w:val="uicontrol"/>
        </w:rPr>
        <w:t>界面，选择</w:t>
      </w:r>
      <w:r w:rsidR="000B1139" w:rsidRPr="00494DF2">
        <w:rPr>
          <w:rStyle w:val="uicontrol"/>
          <w:rFonts w:hint="eastAsia"/>
        </w:rPr>
        <w:t>“</w:t>
      </w:r>
      <w:r w:rsidRPr="00494DF2">
        <w:rPr>
          <w:rStyle w:val="uicontrol"/>
        </w:rPr>
        <w:t>Hypervisor</w:t>
      </w:r>
      <w:r w:rsidR="000B1139">
        <w:rPr>
          <w:rStyle w:val="uicontrol"/>
          <w:rFonts w:hint="eastAsia"/>
        </w:rPr>
        <w:t>”</w:t>
      </w:r>
      <w:r w:rsidRPr="00494DF2">
        <w:rPr>
          <w:rStyle w:val="uicontrol"/>
        </w:rPr>
        <w:t>页签。</w:t>
      </w:r>
    </w:p>
    <w:p w14:paraId="79B4BC72" w14:textId="77777777" w:rsidR="0023720F" w:rsidRPr="00107C5A" w:rsidRDefault="0023720F" w:rsidP="00107C5A">
      <w:pPr>
        <w:pStyle w:val="5"/>
        <w:rPr>
          <w:rStyle w:val="uicontrol"/>
          <w:rFonts w:hint="default"/>
        </w:rPr>
      </w:pPr>
      <w:r w:rsidRPr="00107C5A">
        <w:rPr>
          <w:rStyle w:val="uicontrol"/>
        </w:rPr>
        <w:t>主机组</w:t>
      </w:r>
    </w:p>
    <w:p w14:paraId="25AE546E" w14:textId="77777777" w:rsidR="0023720F" w:rsidRPr="00494DF2" w:rsidRDefault="0023720F" w:rsidP="00107C5A">
      <w:pPr>
        <w:pStyle w:val="1e"/>
        <w:rPr>
          <w:rStyle w:val="uicontrol"/>
          <w:b/>
        </w:rPr>
      </w:pPr>
      <w:r w:rsidRPr="00494DF2">
        <w:rPr>
          <w:rStyle w:val="uicontrol"/>
          <w:rFonts w:hint="eastAsia"/>
          <w:b/>
        </w:rPr>
        <w:t>管理主机：</w:t>
      </w:r>
    </w:p>
    <w:p w14:paraId="2BE9D2E8" w14:textId="77777777" w:rsidR="0023720F" w:rsidRPr="00494DF2" w:rsidRDefault="0023720F" w:rsidP="00107C5A">
      <w:pPr>
        <w:pStyle w:val="4a"/>
        <w:rPr>
          <w:rStyle w:val="uicontrol"/>
        </w:rPr>
      </w:pPr>
      <w:r w:rsidRPr="00494DF2">
        <w:rPr>
          <w:rStyle w:val="uicontrol"/>
          <w:rFonts w:hint="eastAsia"/>
        </w:rPr>
        <w:t>查看主机组中所包含的主机，可为主机组添加或删除主机。</w:t>
      </w:r>
    </w:p>
    <w:p w14:paraId="444CEB0B" w14:textId="6EB20A92" w:rsidR="0023720F" w:rsidRPr="00494DF2" w:rsidRDefault="0023720F" w:rsidP="00107C5A">
      <w:pPr>
        <w:pStyle w:val="4a"/>
        <w:rPr>
          <w:rStyle w:val="uicontrol"/>
        </w:rPr>
      </w:pPr>
      <w:r w:rsidRPr="00494DF2">
        <w:rPr>
          <w:rStyle w:val="uicontrol"/>
          <w:rFonts w:hint="eastAsia"/>
        </w:rPr>
        <w:t>在“资源</w:t>
      </w:r>
      <w:r w:rsidR="00EF78AD">
        <w:rPr>
          <w:rStyle w:val="uicontrol"/>
        </w:rPr>
        <w:t>——</w:t>
      </w:r>
      <w:r w:rsidRPr="00494DF2">
        <w:rPr>
          <w:rStyle w:val="uicontrol"/>
        </w:rPr>
        <w:t>计算</w:t>
      </w:r>
      <w:r w:rsidR="00EF78AD">
        <w:rPr>
          <w:rStyle w:val="uicontrol"/>
        </w:rPr>
        <w:t>——</w:t>
      </w:r>
      <w:r w:rsidRPr="00494DF2">
        <w:rPr>
          <w:rStyle w:val="uicontrol"/>
        </w:rPr>
        <w:t>主机组</w:t>
      </w:r>
      <w:r w:rsidR="000B1139">
        <w:rPr>
          <w:rStyle w:val="uicontrol"/>
          <w:rFonts w:hint="eastAsia"/>
        </w:rPr>
        <w:t>”</w:t>
      </w:r>
      <w:r w:rsidRPr="00494DF2">
        <w:rPr>
          <w:rStyle w:val="uicontrol"/>
        </w:rPr>
        <w:t>界面，主机组所在行中，单击</w:t>
      </w:r>
      <w:r w:rsidR="000B1139" w:rsidRPr="00494DF2">
        <w:rPr>
          <w:rStyle w:val="uicontrol"/>
          <w:rFonts w:hint="eastAsia"/>
        </w:rPr>
        <w:t>“</w:t>
      </w:r>
      <w:r w:rsidRPr="00494DF2">
        <w:rPr>
          <w:rStyle w:val="uicontrol"/>
        </w:rPr>
        <w:t>主机管理</w:t>
      </w:r>
      <w:r w:rsidR="000B1139">
        <w:rPr>
          <w:rStyle w:val="uicontrol"/>
          <w:rFonts w:hint="eastAsia"/>
        </w:rPr>
        <w:t>”</w:t>
      </w:r>
      <w:r w:rsidRPr="00494DF2">
        <w:rPr>
          <w:rStyle w:val="uicontrol"/>
        </w:rPr>
        <w:t>。</w:t>
      </w:r>
    </w:p>
    <w:p w14:paraId="55E1D9E4" w14:textId="77777777" w:rsidR="0023720F" w:rsidRPr="00494DF2" w:rsidRDefault="0023720F" w:rsidP="00107C5A">
      <w:pPr>
        <w:pStyle w:val="1e"/>
        <w:rPr>
          <w:rStyle w:val="uicontrol"/>
          <w:b/>
        </w:rPr>
      </w:pPr>
      <w:r w:rsidRPr="00494DF2">
        <w:rPr>
          <w:rStyle w:val="uicontrol"/>
          <w:rFonts w:hint="eastAsia"/>
          <w:b/>
        </w:rPr>
        <w:t>管理标签：</w:t>
      </w:r>
    </w:p>
    <w:p w14:paraId="5470D1F3" w14:textId="77777777" w:rsidR="0023720F" w:rsidRPr="00494DF2" w:rsidRDefault="0023720F" w:rsidP="00107C5A">
      <w:pPr>
        <w:pStyle w:val="4a"/>
        <w:rPr>
          <w:rStyle w:val="uicontrol"/>
        </w:rPr>
      </w:pPr>
      <w:r w:rsidRPr="00494DF2">
        <w:rPr>
          <w:rStyle w:val="uicontrol"/>
          <w:rFonts w:hint="eastAsia"/>
        </w:rPr>
        <w:t>根据主机组内主机的属性和特征，为该主机</w:t>
      </w:r>
      <w:proofErr w:type="gramStart"/>
      <w:r w:rsidRPr="00494DF2">
        <w:rPr>
          <w:rStyle w:val="uicontrol"/>
          <w:rFonts w:hint="eastAsia"/>
        </w:rPr>
        <w:t>组设置</w:t>
      </w:r>
      <w:proofErr w:type="gramEnd"/>
      <w:r w:rsidRPr="00494DF2">
        <w:rPr>
          <w:rStyle w:val="uicontrol"/>
          <w:rFonts w:hint="eastAsia"/>
        </w:rPr>
        <w:t>标签。设置完成后，便可使用该标签为虚拟机规格设置标签。使用该虚拟机规格创建虚拟机时，会选择完全满足标签要求的主机组中的主机创建虚拟机。</w:t>
      </w:r>
    </w:p>
    <w:p w14:paraId="0733341E" w14:textId="3A8FDE52" w:rsidR="0023720F" w:rsidRPr="00494DF2" w:rsidRDefault="0023720F" w:rsidP="00107C5A">
      <w:pPr>
        <w:pStyle w:val="4a"/>
        <w:rPr>
          <w:rStyle w:val="uicontrol"/>
        </w:rPr>
      </w:pPr>
      <w:r w:rsidRPr="00494DF2">
        <w:rPr>
          <w:rStyle w:val="uicontrol"/>
          <w:rFonts w:hint="eastAsia"/>
        </w:rPr>
        <w:t>例如，为主机组</w:t>
      </w:r>
      <w:r w:rsidRPr="00494DF2">
        <w:rPr>
          <w:rStyle w:val="uicontrol"/>
        </w:rPr>
        <w:t>1</w:t>
      </w:r>
      <w:r w:rsidRPr="00494DF2">
        <w:rPr>
          <w:rStyle w:val="uicontrol"/>
        </w:rPr>
        <w:t>设置标签名称为</w:t>
      </w:r>
      <w:r w:rsidR="000B1139" w:rsidRPr="00494DF2">
        <w:rPr>
          <w:rStyle w:val="uicontrol"/>
          <w:rFonts w:hint="eastAsia"/>
        </w:rPr>
        <w:t>“</w:t>
      </w:r>
      <w:r w:rsidRPr="00494DF2">
        <w:rPr>
          <w:rStyle w:val="uicontrol"/>
        </w:rPr>
        <w:t>computing_performance</w:t>
      </w:r>
      <w:r w:rsidR="000B1139">
        <w:rPr>
          <w:rStyle w:val="uicontrol"/>
          <w:rFonts w:hint="eastAsia"/>
        </w:rPr>
        <w:t>”</w:t>
      </w:r>
      <w:r w:rsidRPr="00494DF2">
        <w:rPr>
          <w:rStyle w:val="uicontrol"/>
        </w:rPr>
        <w:t>，值为</w:t>
      </w:r>
      <w:r w:rsidR="000B1139" w:rsidRPr="00494DF2">
        <w:rPr>
          <w:rStyle w:val="uicontrol"/>
          <w:rFonts w:hint="eastAsia"/>
        </w:rPr>
        <w:t>“</w:t>
      </w:r>
      <w:r w:rsidRPr="00494DF2">
        <w:rPr>
          <w:rStyle w:val="uicontrol"/>
        </w:rPr>
        <w:t>High</w:t>
      </w:r>
      <w:r w:rsidR="000B1139">
        <w:rPr>
          <w:rStyle w:val="uicontrol"/>
          <w:rFonts w:hint="eastAsia"/>
        </w:rPr>
        <w:t>”</w:t>
      </w:r>
      <w:r w:rsidRPr="00494DF2">
        <w:rPr>
          <w:rStyle w:val="uicontrol"/>
        </w:rPr>
        <w:t>。将虚拟机规格的标签设置为与主机组</w:t>
      </w:r>
      <w:r w:rsidRPr="00494DF2">
        <w:rPr>
          <w:rStyle w:val="uicontrol"/>
        </w:rPr>
        <w:t>1</w:t>
      </w:r>
      <w:r w:rsidRPr="00494DF2">
        <w:rPr>
          <w:rStyle w:val="uicontrol"/>
        </w:rPr>
        <w:t>相同，则使用该规格创建虚拟机时，会在主机组</w:t>
      </w:r>
      <w:r w:rsidRPr="00494DF2">
        <w:rPr>
          <w:rStyle w:val="uicontrol"/>
        </w:rPr>
        <w:t>1</w:t>
      </w:r>
      <w:r w:rsidRPr="00494DF2">
        <w:rPr>
          <w:rStyle w:val="uicontrol"/>
        </w:rPr>
        <w:t>中选择一个主机进行创建。</w:t>
      </w:r>
    </w:p>
    <w:p w14:paraId="52631865" w14:textId="00CFFFA0" w:rsidR="0023720F" w:rsidRPr="00494DF2" w:rsidRDefault="0023720F" w:rsidP="00107C5A">
      <w:pPr>
        <w:pStyle w:val="4a"/>
        <w:rPr>
          <w:rStyle w:val="uicontrol"/>
        </w:rPr>
      </w:pPr>
      <w:r w:rsidRPr="00494DF2">
        <w:rPr>
          <w:rStyle w:val="uicontrol"/>
          <w:rFonts w:hint="eastAsia"/>
        </w:rPr>
        <w:t>在“资源</w:t>
      </w:r>
      <w:r w:rsidR="00EF78AD">
        <w:rPr>
          <w:rStyle w:val="uicontrol"/>
        </w:rPr>
        <w:t>——</w:t>
      </w:r>
      <w:r w:rsidRPr="00494DF2">
        <w:rPr>
          <w:rStyle w:val="uicontrol"/>
        </w:rPr>
        <w:t>计算</w:t>
      </w:r>
      <w:r w:rsidR="00EF78AD">
        <w:rPr>
          <w:rStyle w:val="uicontrol"/>
        </w:rPr>
        <w:t>——</w:t>
      </w:r>
      <w:r w:rsidRPr="00494DF2">
        <w:rPr>
          <w:rStyle w:val="uicontrol"/>
        </w:rPr>
        <w:t>主机组</w:t>
      </w:r>
      <w:r w:rsidR="000B1139">
        <w:rPr>
          <w:rStyle w:val="uicontrol"/>
          <w:rFonts w:hint="eastAsia"/>
        </w:rPr>
        <w:t>”</w:t>
      </w:r>
      <w:r w:rsidRPr="00494DF2">
        <w:rPr>
          <w:rStyle w:val="uicontrol"/>
        </w:rPr>
        <w:t>界面，主机组所在行中，选择</w:t>
      </w:r>
      <w:r w:rsidR="000B1139" w:rsidRPr="00494DF2">
        <w:rPr>
          <w:rStyle w:val="uicontrol"/>
          <w:rFonts w:hint="eastAsia"/>
        </w:rPr>
        <w:t>“</w:t>
      </w:r>
      <w:r w:rsidRPr="00494DF2">
        <w:rPr>
          <w:rStyle w:val="uicontrol"/>
        </w:rPr>
        <w:t>更多</w:t>
      </w:r>
      <w:r w:rsidR="00EF78AD">
        <w:rPr>
          <w:rStyle w:val="uicontrol"/>
        </w:rPr>
        <w:t>——</w:t>
      </w:r>
      <w:r w:rsidRPr="00494DF2">
        <w:rPr>
          <w:rStyle w:val="uicontrol"/>
        </w:rPr>
        <w:t>标签管理</w:t>
      </w:r>
      <w:r w:rsidR="000B1139">
        <w:rPr>
          <w:rStyle w:val="uicontrol"/>
          <w:rFonts w:hint="eastAsia"/>
        </w:rPr>
        <w:t>”</w:t>
      </w:r>
      <w:r w:rsidRPr="00494DF2">
        <w:rPr>
          <w:rStyle w:val="uicontrol"/>
        </w:rPr>
        <w:t>。</w:t>
      </w:r>
    </w:p>
    <w:p w14:paraId="3EABCF0E" w14:textId="77777777" w:rsidR="0023720F" w:rsidRPr="00494DF2" w:rsidRDefault="0023720F" w:rsidP="00107C5A">
      <w:pPr>
        <w:pStyle w:val="1e"/>
        <w:rPr>
          <w:rStyle w:val="uicontrol"/>
          <w:b/>
        </w:rPr>
      </w:pPr>
      <w:r w:rsidRPr="00494DF2">
        <w:rPr>
          <w:rStyle w:val="uicontrol"/>
          <w:rFonts w:hint="eastAsia"/>
          <w:b/>
        </w:rPr>
        <w:t>修改主机组：</w:t>
      </w:r>
    </w:p>
    <w:p w14:paraId="6033294C" w14:textId="77777777" w:rsidR="0023720F" w:rsidRPr="00494DF2" w:rsidRDefault="0023720F" w:rsidP="00107C5A">
      <w:pPr>
        <w:pStyle w:val="4a"/>
        <w:rPr>
          <w:rStyle w:val="uicontrol"/>
        </w:rPr>
      </w:pPr>
      <w:r w:rsidRPr="00494DF2">
        <w:rPr>
          <w:rStyle w:val="uicontrol"/>
          <w:rFonts w:hint="eastAsia"/>
        </w:rPr>
        <w:t>主机</w:t>
      </w:r>
      <w:proofErr w:type="gramStart"/>
      <w:r w:rsidRPr="00494DF2">
        <w:rPr>
          <w:rStyle w:val="uicontrol"/>
          <w:rFonts w:hint="eastAsia"/>
        </w:rPr>
        <w:t>组创建</w:t>
      </w:r>
      <w:proofErr w:type="gramEnd"/>
      <w:r w:rsidRPr="00494DF2">
        <w:rPr>
          <w:rStyle w:val="uicontrol"/>
          <w:rFonts w:hint="eastAsia"/>
        </w:rPr>
        <w:t>完成后，可修改主机组的属性信息。</w:t>
      </w:r>
    </w:p>
    <w:p w14:paraId="25C420F4" w14:textId="5E2CA4CE" w:rsidR="0023720F" w:rsidRPr="00494DF2" w:rsidRDefault="0023720F" w:rsidP="00107C5A">
      <w:pPr>
        <w:pStyle w:val="4a"/>
        <w:rPr>
          <w:rStyle w:val="uicontrol"/>
        </w:rPr>
      </w:pPr>
      <w:r w:rsidRPr="00494DF2">
        <w:rPr>
          <w:rStyle w:val="uicontrol"/>
          <w:rFonts w:hint="eastAsia"/>
        </w:rPr>
        <w:t>在“资源</w:t>
      </w:r>
      <w:r w:rsidR="00EF78AD">
        <w:rPr>
          <w:rStyle w:val="uicontrol"/>
        </w:rPr>
        <w:t>——</w:t>
      </w:r>
      <w:r w:rsidRPr="00494DF2">
        <w:rPr>
          <w:rStyle w:val="uicontrol"/>
        </w:rPr>
        <w:t>计算</w:t>
      </w:r>
      <w:r w:rsidR="00EF78AD">
        <w:rPr>
          <w:rStyle w:val="uicontrol"/>
        </w:rPr>
        <w:t>——</w:t>
      </w:r>
      <w:r w:rsidRPr="00494DF2">
        <w:rPr>
          <w:rStyle w:val="uicontrol"/>
        </w:rPr>
        <w:t>主机组</w:t>
      </w:r>
      <w:r w:rsidR="000B1139">
        <w:rPr>
          <w:rStyle w:val="uicontrol"/>
          <w:rFonts w:hint="eastAsia"/>
        </w:rPr>
        <w:t>”</w:t>
      </w:r>
      <w:r w:rsidRPr="00494DF2">
        <w:rPr>
          <w:rStyle w:val="uicontrol"/>
        </w:rPr>
        <w:t>界面，主机组所在行中，选择</w:t>
      </w:r>
      <w:r w:rsidR="000B1139" w:rsidRPr="00494DF2">
        <w:rPr>
          <w:rStyle w:val="uicontrol"/>
          <w:rFonts w:hint="eastAsia"/>
        </w:rPr>
        <w:t>“</w:t>
      </w:r>
      <w:r w:rsidRPr="00494DF2">
        <w:rPr>
          <w:rStyle w:val="uicontrol"/>
        </w:rPr>
        <w:t>更多</w:t>
      </w:r>
      <w:r w:rsidR="00EF78AD">
        <w:rPr>
          <w:rStyle w:val="uicontrol"/>
        </w:rPr>
        <w:t>——</w:t>
      </w:r>
      <w:r w:rsidRPr="00494DF2">
        <w:rPr>
          <w:rStyle w:val="uicontrol"/>
        </w:rPr>
        <w:t>修改</w:t>
      </w:r>
      <w:r w:rsidR="000B1139">
        <w:rPr>
          <w:rStyle w:val="uicontrol"/>
          <w:rFonts w:hint="eastAsia"/>
        </w:rPr>
        <w:t>”</w:t>
      </w:r>
      <w:r w:rsidRPr="00494DF2">
        <w:rPr>
          <w:rStyle w:val="uicontrol"/>
        </w:rPr>
        <w:t>。</w:t>
      </w:r>
    </w:p>
    <w:p w14:paraId="7030EA08" w14:textId="77777777" w:rsidR="0023720F" w:rsidRPr="00494DF2" w:rsidRDefault="0023720F" w:rsidP="00107C5A">
      <w:pPr>
        <w:pStyle w:val="1e"/>
        <w:rPr>
          <w:rStyle w:val="uicontrol"/>
          <w:b/>
        </w:rPr>
      </w:pPr>
      <w:r w:rsidRPr="00494DF2">
        <w:rPr>
          <w:rStyle w:val="uicontrol"/>
          <w:rFonts w:hint="eastAsia"/>
          <w:b/>
        </w:rPr>
        <w:t>删除主机组：</w:t>
      </w:r>
    </w:p>
    <w:p w14:paraId="1F8F3A5B" w14:textId="77777777" w:rsidR="0023720F" w:rsidRPr="00494DF2" w:rsidRDefault="0023720F" w:rsidP="00107C5A">
      <w:pPr>
        <w:pStyle w:val="4a"/>
        <w:rPr>
          <w:rStyle w:val="uicontrol"/>
        </w:rPr>
      </w:pPr>
      <w:r w:rsidRPr="00494DF2">
        <w:rPr>
          <w:rStyle w:val="uicontrol"/>
          <w:rFonts w:hint="eastAsia"/>
        </w:rPr>
        <w:t>当主机</w:t>
      </w:r>
      <w:proofErr w:type="gramStart"/>
      <w:r w:rsidRPr="00494DF2">
        <w:rPr>
          <w:rStyle w:val="uicontrol"/>
          <w:rFonts w:hint="eastAsia"/>
        </w:rPr>
        <w:t>组不再</w:t>
      </w:r>
      <w:proofErr w:type="gramEnd"/>
      <w:r w:rsidRPr="00494DF2">
        <w:rPr>
          <w:rStyle w:val="uicontrol"/>
          <w:rFonts w:hint="eastAsia"/>
        </w:rPr>
        <w:t>使用时，删除主机组。若主机组中包含主机，则不允许删除。</w:t>
      </w:r>
    </w:p>
    <w:p w14:paraId="54BE7BDD" w14:textId="3B53A52E" w:rsidR="0023720F" w:rsidRPr="00494DF2" w:rsidRDefault="0023720F" w:rsidP="00107C5A">
      <w:pPr>
        <w:pStyle w:val="4a"/>
        <w:rPr>
          <w:rStyle w:val="uicontrol"/>
        </w:rPr>
      </w:pPr>
      <w:r w:rsidRPr="00494DF2">
        <w:rPr>
          <w:rStyle w:val="uicontrol"/>
          <w:rFonts w:hint="eastAsia"/>
        </w:rPr>
        <w:t>在“资源</w:t>
      </w:r>
      <w:r w:rsidR="00EF78AD">
        <w:rPr>
          <w:rStyle w:val="uicontrol"/>
        </w:rPr>
        <w:t>——</w:t>
      </w:r>
      <w:r w:rsidRPr="00494DF2">
        <w:rPr>
          <w:rStyle w:val="uicontrol"/>
        </w:rPr>
        <w:t>计算</w:t>
      </w:r>
      <w:r w:rsidR="00EF78AD">
        <w:rPr>
          <w:rStyle w:val="uicontrol"/>
        </w:rPr>
        <w:t>——</w:t>
      </w:r>
      <w:r w:rsidRPr="00494DF2">
        <w:rPr>
          <w:rStyle w:val="uicontrol"/>
        </w:rPr>
        <w:t>主机组</w:t>
      </w:r>
      <w:r w:rsidR="000B1139">
        <w:rPr>
          <w:rStyle w:val="uicontrol"/>
          <w:rFonts w:hint="eastAsia"/>
        </w:rPr>
        <w:t>”</w:t>
      </w:r>
      <w:r w:rsidRPr="00494DF2">
        <w:rPr>
          <w:rStyle w:val="uicontrol"/>
        </w:rPr>
        <w:t>界面，主机组所在行中，选择</w:t>
      </w:r>
      <w:r w:rsidR="000B1139" w:rsidRPr="00494DF2">
        <w:rPr>
          <w:rStyle w:val="uicontrol"/>
          <w:rFonts w:hint="eastAsia"/>
        </w:rPr>
        <w:t>“</w:t>
      </w:r>
      <w:r w:rsidRPr="00494DF2">
        <w:rPr>
          <w:rStyle w:val="uicontrol"/>
        </w:rPr>
        <w:t>更多</w:t>
      </w:r>
      <w:r w:rsidR="00EF78AD">
        <w:rPr>
          <w:rStyle w:val="uicontrol"/>
        </w:rPr>
        <w:t>——</w:t>
      </w:r>
      <w:r w:rsidRPr="00494DF2">
        <w:rPr>
          <w:rStyle w:val="uicontrol"/>
        </w:rPr>
        <w:t>删除</w:t>
      </w:r>
      <w:r w:rsidR="000B1139">
        <w:rPr>
          <w:rStyle w:val="uicontrol"/>
          <w:rFonts w:hint="eastAsia"/>
        </w:rPr>
        <w:t>”</w:t>
      </w:r>
      <w:r w:rsidRPr="00494DF2">
        <w:rPr>
          <w:rStyle w:val="uicontrol"/>
        </w:rPr>
        <w:t>。</w:t>
      </w:r>
    </w:p>
    <w:p w14:paraId="2AA2C014" w14:textId="77777777" w:rsidR="0023720F" w:rsidRPr="00107C5A" w:rsidRDefault="0023720F" w:rsidP="00107C5A">
      <w:pPr>
        <w:pStyle w:val="4"/>
        <w:rPr>
          <w:rFonts w:hint="default"/>
        </w:rPr>
      </w:pPr>
      <w:r w:rsidRPr="00107C5A">
        <w:lastRenderedPageBreak/>
        <w:t>存储</w:t>
      </w:r>
      <w:r w:rsidRPr="00107C5A">
        <w:rPr>
          <w:rFonts w:hint="default"/>
        </w:rPr>
        <w:t>资源管理</w:t>
      </w:r>
    </w:p>
    <w:p w14:paraId="40AF7D3B" w14:textId="01C0F7D2" w:rsidR="0023720F" w:rsidRPr="005B69A5" w:rsidRDefault="0023720F" w:rsidP="005B69A5">
      <w:pPr>
        <w:pStyle w:val="5"/>
        <w:rPr>
          <w:rStyle w:val="uicontrol"/>
          <w:rFonts w:hint="default"/>
        </w:rPr>
      </w:pPr>
      <w:r w:rsidRPr="005B69A5">
        <w:rPr>
          <w:rStyle w:val="uicontrol"/>
        </w:rPr>
        <w:t>后端存储</w:t>
      </w:r>
    </w:p>
    <w:p w14:paraId="27642297" w14:textId="44A4258E" w:rsidR="0023720F" w:rsidRPr="005B69A5" w:rsidRDefault="005B69A5" w:rsidP="005B69A5">
      <w:pPr>
        <w:pStyle w:val="1e"/>
        <w:rPr>
          <w:rStyle w:val="uicontrol"/>
        </w:rPr>
      </w:pPr>
      <w:r w:rsidRPr="005B69A5">
        <w:rPr>
          <w:rStyle w:val="uicontrol"/>
          <w:rFonts w:hint="eastAsia"/>
        </w:rPr>
        <w:t>后端</w:t>
      </w:r>
      <w:r w:rsidRPr="005B69A5">
        <w:rPr>
          <w:rStyle w:val="uicontrol"/>
        </w:rPr>
        <w:t>存储</w:t>
      </w:r>
      <w:r w:rsidR="0023720F" w:rsidRPr="005B69A5">
        <w:rPr>
          <w:rStyle w:val="uicontrol"/>
        </w:rPr>
        <w:t>是</w:t>
      </w:r>
      <w:r w:rsidR="0023720F" w:rsidRPr="005B69A5">
        <w:rPr>
          <w:rStyle w:val="uicontrol"/>
        </w:rPr>
        <w:t>OpenStack</w:t>
      </w:r>
      <w:proofErr w:type="gramStart"/>
      <w:r w:rsidR="0023720F" w:rsidRPr="005B69A5">
        <w:rPr>
          <w:rStyle w:val="uicontrol"/>
        </w:rPr>
        <w:t>云服务</w:t>
      </w:r>
      <w:proofErr w:type="gramEnd"/>
      <w:r w:rsidR="0023720F" w:rsidRPr="005B69A5">
        <w:rPr>
          <w:rStyle w:val="uicontrol"/>
        </w:rPr>
        <w:t>存储云磁盘资源的存储设备。在</w:t>
      </w:r>
      <w:r w:rsidR="0023720F" w:rsidRPr="005B69A5">
        <w:rPr>
          <w:rStyle w:val="uicontrol"/>
        </w:rPr>
        <w:t>OpenStack</w:t>
      </w:r>
      <w:r w:rsidR="0023720F" w:rsidRPr="005B69A5">
        <w:rPr>
          <w:rStyle w:val="uicontrol"/>
        </w:rPr>
        <w:t>资源池部署完成后，管理员会创建后端存储的名字和类型，并配置和存储设备的映射关系。</w:t>
      </w:r>
    </w:p>
    <w:p w14:paraId="478FD2BF" w14:textId="62EFE1AB" w:rsidR="0023720F" w:rsidRPr="005B69A5" w:rsidRDefault="0023720F" w:rsidP="005B69A5">
      <w:pPr>
        <w:pStyle w:val="5"/>
        <w:rPr>
          <w:rStyle w:val="uicontrol"/>
          <w:rFonts w:hint="default"/>
        </w:rPr>
      </w:pPr>
      <w:r w:rsidRPr="005B69A5">
        <w:rPr>
          <w:rStyle w:val="uicontrol"/>
        </w:rPr>
        <w:t>磁盘</w:t>
      </w:r>
    </w:p>
    <w:p w14:paraId="7394C5B2" w14:textId="77777777" w:rsidR="0023720F" w:rsidRPr="00494DF2" w:rsidRDefault="0023720F" w:rsidP="005B69A5">
      <w:pPr>
        <w:pStyle w:val="1e"/>
        <w:rPr>
          <w:rStyle w:val="uicontrol"/>
        </w:rPr>
      </w:pPr>
      <w:r w:rsidRPr="00494DF2">
        <w:rPr>
          <w:rStyle w:val="uicontrol"/>
          <w:rFonts w:hint="eastAsia"/>
        </w:rPr>
        <w:t>磁盘为虚拟机提供数据存储空间，它独立于虚拟机的生命周期而存在。</w:t>
      </w:r>
    </w:p>
    <w:p w14:paraId="2D71357A" w14:textId="77777777" w:rsidR="0023720F" w:rsidRPr="00494DF2" w:rsidRDefault="0023720F" w:rsidP="005B69A5">
      <w:pPr>
        <w:pStyle w:val="1e"/>
        <w:rPr>
          <w:rStyle w:val="uicontrol"/>
        </w:rPr>
      </w:pPr>
      <w:r w:rsidRPr="00494DF2">
        <w:rPr>
          <w:rStyle w:val="uicontrol"/>
          <w:rFonts w:hint="eastAsia"/>
        </w:rPr>
        <w:t>管理员在该界面可以查看和调整环境中存在的所有磁盘。</w:t>
      </w:r>
    </w:p>
    <w:p w14:paraId="6B1D4DE1" w14:textId="39D3D7C5" w:rsidR="0023720F" w:rsidRPr="002E6FA7" w:rsidRDefault="0023720F" w:rsidP="002E6FA7">
      <w:pPr>
        <w:pStyle w:val="5"/>
        <w:rPr>
          <w:rStyle w:val="uicontrol"/>
          <w:rFonts w:hint="default"/>
        </w:rPr>
      </w:pPr>
      <w:r w:rsidRPr="002E6FA7">
        <w:rPr>
          <w:rStyle w:val="uicontrol"/>
        </w:rPr>
        <w:t>磁盘类型</w:t>
      </w:r>
    </w:p>
    <w:p w14:paraId="5E41924B" w14:textId="77777777" w:rsidR="0023720F" w:rsidRPr="00494DF2" w:rsidRDefault="0023720F" w:rsidP="002E6FA7">
      <w:pPr>
        <w:pStyle w:val="1e"/>
        <w:rPr>
          <w:rStyle w:val="uicontrol"/>
        </w:rPr>
      </w:pPr>
      <w:r w:rsidRPr="00494DF2">
        <w:rPr>
          <w:rStyle w:val="uicontrol"/>
          <w:rFonts w:hint="eastAsia"/>
        </w:rPr>
        <w:t>磁盘类型是在创建磁盘时可供选择的类型或标签，一个磁盘类型对应一组磁盘所使用的后端存储。通过创建磁盘类型，将磁盘类型和后端存储关联，以便租户根据磁盘类型为虚拟机创建合适的磁盘。</w:t>
      </w:r>
    </w:p>
    <w:p w14:paraId="14963445" w14:textId="5DA6687C" w:rsidR="0023720F" w:rsidRPr="002E6FA7" w:rsidRDefault="0023720F" w:rsidP="002E6FA7">
      <w:pPr>
        <w:pStyle w:val="1e"/>
        <w:rPr>
          <w:rStyle w:val="uicontrol"/>
          <w:b/>
        </w:rPr>
      </w:pPr>
      <w:r w:rsidRPr="002E6FA7">
        <w:rPr>
          <w:rStyle w:val="uicontrol"/>
          <w:rFonts w:hint="eastAsia"/>
          <w:b/>
        </w:rPr>
        <w:t>创建磁盘类型</w:t>
      </w:r>
      <w:r w:rsidR="002E6FA7">
        <w:rPr>
          <w:rStyle w:val="uicontrol"/>
          <w:rFonts w:hint="eastAsia"/>
          <w:b/>
        </w:rPr>
        <w:t>：</w:t>
      </w:r>
    </w:p>
    <w:p w14:paraId="615FF98E" w14:textId="77777777" w:rsidR="0023720F" w:rsidRPr="002E6FA7" w:rsidRDefault="0023720F" w:rsidP="002E6FA7">
      <w:pPr>
        <w:pStyle w:val="4a"/>
        <w:rPr>
          <w:rStyle w:val="uicontrol"/>
        </w:rPr>
      </w:pPr>
      <w:r w:rsidRPr="002E6FA7">
        <w:rPr>
          <w:rStyle w:val="uicontrol"/>
          <w:rFonts w:hint="eastAsia"/>
        </w:rPr>
        <w:t>创建磁盘类型后，租户便可以通过选择磁盘类型选择合适的后端存储作为虚拟机的磁盘资源。</w:t>
      </w:r>
    </w:p>
    <w:p w14:paraId="39F5A928" w14:textId="237938FC" w:rsidR="0023720F" w:rsidRPr="002E6FA7" w:rsidRDefault="0023720F" w:rsidP="002E6FA7">
      <w:pPr>
        <w:pStyle w:val="4a"/>
        <w:rPr>
          <w:rStyle w:val="uicontrol"/>
        </w:rPr>
      </w:pPr>
      <w:r w:rsidRPr="002E6FA7">
        <w:rPr>
          <w:rStyle w:val="uicontrol"/>
        </w:rPr>
        <w:t>创建</w:t>
      </w:r>
      <w:r w:rsidRPr="002E6FA7">
        <w:rPr>
          <w:rStyle w:val="uicontrol"/>
        </w:rPr>
        <w:t>FusionCompute</w:t>
      </w:r>
      <w:r w:rsidRPr="002E6FA7">
        <w:rPr>
          <w:rStyle w:val="uicontrol"/>
        </w:rPr>
        <w:t>的后端存储时，存储标识用于标识</w:t>
      </w:r>
      <w:r w:rsidRPr="002E6FA7">
        <w:rPr>
          <w:rStyle w:val="uicontrol"/>
        </w:rPr>
        <w:t>FusionCompute</w:t>
      </w:r>
      <w:r w:rsidRPr="002E6FA7">
        <w:rPr>
          <w:rStyle w:val="uicontrol"/>
        </w:rPr>
        <w:t>后端存储，设置为存储设备的序列号，可登录对应存储设备的管理界面查看序列号。创建完成后，存储标识对应于磁盘类型附加信息中的参数</w:t>
      </w:r>
      <w:r w:rsidR="000B1139" w:rsidRPr="00494DF2">
        <w:rPr>
          <w:rStyle w:val="uicontrol"/>
          <w:rFonts w:hint="eastAsia"/>
        </w:rPr>
        <w:t>“</w:t>
      </w:r>
      <w:r w:rsidRPr="002E6FA7">
        <w:rPr>
          <w:rStyle w:val="uicontrol"/>
        </w:rPr>
        <w:t>hw:localdev</w:t>
      </w:r>
      <w:r w:rsidR="000B1139">
        <w:rPr>
          <w:rStyle w:val="uicontrol"/>
          <w:rFonts w:hint="eastAsia"/>
        </w:rPr>
        <w:t>”</w:t>
      </w:r>
      <w:r w:rsidRPr="002E6FA7">
        <w:rPr>
          <w:rStyle w:val="uicontrol"/>
        </w:rPr>
        <w:t>。</w:t>
      </w:r>
    </w:p>
    <w:p w14:paraId="206744F1" w14:textId="0C6FF2E8" w:rsidR="0023720F" w:rsidRPr="002E6FA7" w:rsidRDefault="0023720F" w:rsidP="002E6FA7">
      <w:pPr>
        <w:pStyle w:val="4a"/>
        <w:rPr>
          <w:rStyle w:val="uicontrol"/>
        </w:rPr>
      </w:pPr>
      <w:r w:rsidRPr="002E6FA7">
        <w:rPr>
          <w:rStyle w:val="uicontrol"/>
          <w:rFonts w:hint="eastAsia"/>
        </w:rPr>
        <w:t>选择“资源</w:t>
      </w:r>
      <w:r w:rsidR="00EF78AD">
        <w:rPr>
          <w:rStyle w:val="uicontrol"/>
        </w:rPr>
        <w:t>——</w:t>
      </w:r>
      <w:r w:rsidRPr="002E6FA7">
        <w:rPr>
          <w:rStyle w:val="uicontrol"/>
        </w:rPr>
        <w:t>存储</w:t>
      </w:r>
      <w:r w:rsidR="00EF78AD">
        <w:rPr>
          <w:rStyle w:val="uicontrol"/>
        </w:rPr>
        <w:t>——</w:t>
      </w:r>
      <w:r w:rsidRPr="002E6FA7">
        <w:rPr>
          <w:rStyle w:val="uicontrol"/>
        </w:rPr>
        <w:t>磁盘类型</w:t>
      </w:r>
      <w:r w:rsidR="000B1139">
        <w:rPr>
          <w:rStyle w:val="uicontrol"/>
          <w:rFonts w:hint="eastAsia"/>
        </w:rPr>
        <w:t>”</w:t>
      </w:r>
      <w:r w:rsidRPr="002E6FA7">
        <w:rPr>
          <w:rStyle w:val="uicontrol"/>
        </w:rPr>
        <w:t>，单击</w:t>
      </w:r>
      <w:r w:rsidR="000B1139" w:rsidRPr="002E6FA7">
        <w:rPr>
          <w:rStyle w:val="uicontrol"/>
          <w:rFonts w:hint="eastAsia"/>
        </w:rPr>
        <w:t>“</w:t>
      </w:r>
      <w:r w:rsidRPr="002E6FA7">
        <w:rPr>
          <w:rStyle w:val="uicontrol"/>
        </w:rPr>
        <w:t>创建</w:t>
      </w:r>
      <w:r w:rsidR="000B1139">
        <w:rPr>
          <w:rStyle w:val="uicontrol"/>
          <w:rFonts w:hint="eastAsia"/>
        </w:rPr>
        <w:t>”</w:t>
      </w:r>
      <w:r w:rsidRPr="002E6FA7">
        <w:rPr>
          <w:rStyle w:val="uicontrol"/>
        </w:rPr>
        <w:t>。</w:t>
      </w:r>
    </w:p>
    <w:p w14:paraId="34CC8A1F" w14:textId="4CCD55A5" w:rsidR="0023720F" w:rsidRPr="00494DF2" w:rsidRDefault="0023720F" w:rsidP="00A97B1D">
      <w:pPr>
        <w:pStyle w:val="1e"/>
        <w:rPr>
          <w:rStyle w:val="uicontrol"/>
          <w:b/>
        </w:rPr>
      </w:pPr>
      <w:r w:rsidRPr="00494DF2">
        <w:rPr>
          <w:rStyle w:val="uicontrol"/>
          <w:rFonts w:hint="eastAsia"/>
          <w:b/>
        </w:rPr>
        <w:t>删除磁盘类型</w:t>
      </w:r>
      <w:r w:rsidR="002E6FA7">
        <w:rPr>
          <w:rStyle w:val="uicontrol"/>
          <w:rFonts w:hint="eastAsia"/>
          <w:b/>
        </w:rPr>
        <w:t>：</w:t>
      </w:r>
    </w:p>
    <w:p w14:paraId="25DBA66C" w14:textId="77777777" w:rsidR="0023720F" w:rsidRPr="002E6FA7" w:rsidRDefault="0023720F" w:rsidP="002E6FA7">
      <w:pPr>
        <w:pStyle w:val="4a"/>
        <w:rPr>
          <w:rStyle w:val="uicontrol"/>
        </w:rPr>
      </w:pPr>
      <w:r w:rsidRPr="002E6FA7">
        <w:rPr>
          <w:rStyle w:val="uicontrol"/>
          <w:rFonts w:hint="eastAsia"/>
        </w:rPr>
        <w:t>当不需要某个磁盘类型时，管理员可以将其删除。</w:t>
      </w:r>
    </w:p>
    <w:p w14:paraId="768C4AEF" w14:textId="68B58BD8" w:rsidR="0023720F" w:rsidRPr="002E6FA7" w:rsidRDefault="0023720F" w:rsidP="002E6FA7">
      <w:pPr>
        <w:pStyle w:val="4a"/>
        <w:rPr>
          <w:rStyle w:val="uicontrol"/>
        </w:rPr>
      </w:pPr>
      <w:r w:rsidRPr="002E6FA7">
        <w:rPr>
          <w:rStyle w:val="uicontrol"/>
          <w:rFonts w:hint="eastAsia"/>
        </w:rPr>
        <w:t>选择“资源</w:t>
      </w:r>
      <w:r w:rsidR="00EF78AD">
        <w:rPr>
          <w:rStyle w:val="uicontrol"/>
        </w:rPr>
        <w:t>——</w:t>
      </w:r>
      <w:r w:rsidRPr="002E6FA7">
        <w:rPr>
          <w:rStyle w:val="uicontrol"/>
        </w:rPr>
        <w:t>存储</w:t>
      </w:r>
      <w:r w:rsidR="00EF78AD">
        <w:rPr>
          <w:rStyle w:val="uicontrol"/>
        </w:rPr>
        <w:t>——</w:t>
      </w:r>
      <w:r w:rsidRPr="002E6FA7">
        <w:rPr>
          <w:rStyle w:val="uicontrol"/>
        </w:rPr>
        <w:t>磁盘类型</w:t>
      </w:r>
      <w:r w:rsidR="000B1139">
        <w:rPr>
          <w:rStyle w:val="uicontrol"/>
          <w:rFonts w:hint="eastAsia"/>
        </w:rPr>
        <w:t>”</w:t>
      </w:r>
      <w:r w:rsidRPr="002E6FA7">
        <w:rPr>
          <w:rStyle w:val="uicontrol"/>
        </w:rPr>
        <w:t>，单击</w:t>
      </w:r>
      <w:r w:rsidR="000B1139" w:rsidRPr="00494DF2">
        <w:rPr>
          <w:rStyle w:val="uicontrol"/>
          <w:rFonts w:hint="eastAsia"/>
        </w:rPr>
        <w:t>“</w:t>
      </w:r>
      <w:r w:rsidRPr="002E6FA7">
        <w:rPr>
          <w:rStyle w:val="uicontrol"/>
        </w:rPr>
        <w:t>删除</w:t>
      </w:r>
      <w:r w:rsidR="000B1139">
        <w:rPr>
          <w:rStyle w:val="uicontrol"/>
          <w:rFonts w:hint="eastAsia"/>
        </w:rPr>
        <w:t>”</w:t>
      </w:r>
      <w:r w:rsidRPr="002E6FA7">
        <w:rPr>
          <w:rStyle w:val="uicontrol"/>
        </w:rPr>
        <w:t>。</w:t>
      </w:r>
    </w:p>
    <w:p w14:paraId="7F239A85" w14:textId="77777777" w:rsidR="0023720F" w:rsidRPr="005B69A5" w:rsidRDefault="0023720F" w:rsidP="005B69A5">
      <w:pPr>
        <w:pStyle w:val="4"/>
        <w:rPr>
          <w:rFonts w:hint="default"/>
        </w:rPr>
      </w:pPr>
      <w:r w:rsidRPr="005B69A5">
        <w:t>网络</w:t>
      </w:r>
      <w:r w:rsidRPr="005B69A5">
        <w:rPr>
          <w:rFonts w:hint="default"/>
        </w:rPr>
        <w:t>资源管理</w:t>
      </w:r>
    </w:p>
    <w:p w14:paraId="13EBEF82" w14:textId="77777777" w:rsidR="0023720F" w:rsidRPr="005B69A5" w:rsidRDefault="0023720F" w:rsidP="005B69A5">
      <w:pPr>
        <w:pStyle w:val="5"/>
        <w:rPr>
          <w:rFonts w:hint="default"/>
        </w:rPr>
      </w:pPr>
      <w:r w:rsidRPr="005B69A5">
        <w:t>虚拟网络</w:t>
      </w:r>
    </w:p>
    <w:p w14:paraId="5D500632" w14:textId="77777777" w:rsidR="0023720F" w:rsidRPr="00494DF2" w:rsidRDefault="0023720F" w:rsidP="005B69A5">
      <w:pPr>
        <w:pStyle w:val="1e"/>
        <w:rPr>
          <w:rStyle w:val="uicontrol"/>
          <w:b/>
        </w:rPr>
      </w:pPr>
      <w:r w:rsidRPr="00494DF2">
        <w:rPr>
          <w:rStyle w:val="uicontrol"/>
          <w:b/>
        </w:rPr>
        <w:t>查看子网</w:t>
      </w:r>
      <w:r w:rsidRPr="00494DF2">
        <w:rPr>
          <w:rStyle w:val="uicontrol"/>
          <w:rFonts w:hint="eastAsia"/>
          <w:b/>
        </w:rPr>
        <w:t>:</w:t>
      </w:r>
    </w:p>
    <w:p w14:paraId="620AA04D" w14:textId="77777777" w:rsidR="0023720F" w:rsidRPr="002E6FA7" w:rsidRDefault="0023720F" w:rsidP="002E6FA7">
      <w:pPr>
        <w:pStyle w:val="4a"/>
        <w:rPr>
          <w:rStyle w:val="uicontrol"/>
        </w:rPr>
      </w:pPr>
      <w:r w:rsidRPr="002E6FA7">
        <w:rPr>
          <w:rStyle w:val="uicontrol"/>
        </w:rPr>
        <w:t>可以查看网络对应子网的</w:t>
      </w:r>
      <w:r w:rsidRPr="002E6FA7">
        <w:rPr>
          <w:rStyle w:val="uicontrol"/>
        </w:rPr>
        <w:t>ID</w:t>
      </w:r>
      <w:r w:rsidRPr="002E6FA7">
        <w:rPr>
          <w:rStyle w:val="uicontrol"/>
        </w:rPr>
        <w:t>、</w:t>
      </w:r>
      <w:r w:rsidRPr="002E6FA7">
        <w:rPr>
          <w:rStyle w:val="uicontrol"/>
        </w:rPr>
        <w:t>IP</w:t>
      </w:r>
      <w:r w:rsidRPr="002E6FA7">
        <w:rPr>
          <w:rStyle w:val="uicontrol"/>
        </w:rPr>
        <w:t>类型、网关和可用</w:t>
      </w:r>
      <w:r w:rsidRPr="002E6FA7">
        <w:rPr>
          <w:rStyle w:val="uicontrol"/>
        </w:rPr>
        <w:t>IP</w:t>
      </w:r>
      <w:r w:rsidRPr="002E6FA7">
        <w:rPr>
          <w:rStyle w:val="uicontrol"/>
        </w:rPr>
        <w:t>地址段等信息。</w:t>
      </w:r>
    </w:p>
    <w:p w14:paraId="4CB498A4" w14:textId="78635585" w:rsidR="0023720F" w:rsidRPr="002E6FA7" w:rsidRDefault="0023720F" w:rsidP="002E6FA7">
      <w:pPr>
        <w:pStyle w:val="4a"/>
        <w:rPr>
          <w:rStyle w:val="uicontrol"/>
        </w:rPr>
      </w:pPr>
      <w:r w:rsidRPr="002E6FA7">
        <w:rPr>
          <w:rStyle w:val="uicontrol"/>
        </w:rPr>
        <w:t>在</w:t>
      </w:r>
      <w:r w:rsidR="000B1139" w:rsidRPr="00494DF2">
        <w:rPr>
          <w:rStyle w:val="uicontrol"/>
          <w:rFonts w:hint="eastAsia"/>
        </w:rPr>
        <w:t>“</w:t>
      </w:r>
      <w:r w:rsidRPr="002E6FA7">
        <w:rPr>
          <w:rStyle w:val="uicontrol"/>
        </w:rPr>
        <w:t>资源</w:t>
      </w:r>
      <w:r w:rsidR="00EF78AD">
        <w:rPr>
          <w:rStyle w:val="uicontrol"/>
        </w:rPr>
        <w:t>——</w:t>
      </w:r>
      <w:r w:rsidRPr="002E6FA7">
        <w:rPr>
          <w:rStyle w:val="uicontrol"/>
        </w:rPr>
        <w:t>网络</w:t>
      </w:r>
      <w:r w:rsidR="00EF78AD">
        <w:rPr>
          <w:rStyle w:val="uicontrol"/>
        </w:rPr>
        <w:t>——</w:t>
      </w:r>
      <w:r w:rsidRPr="002E6FA7">
        <w:rPr>
          <w:rStyle w:val="uicontrol"/>
        </w:rPr>
        <w:t>虚拟网络</w:t>
      </w:r>
      <w:r w:rsidR="000B1139">
        <w:rPr>
          <w:rStyle w:val="uicontrol"/>
          <w:rFonts w:hint="eastAsia"/>
        </w:rPr>
        <w:t>”</w:t>
      </w:r>
      <w:r w:rsidRPr="002E6FA7">
        <w:rPr>
          <w:rStyle w:val="uicontrol"/>
        </w:rPr>
        <w:t>界面，单击</w:t>
      </w:r>
      <w:r w:rsidR="000B1139" w:rsidRPr="00494DF2">
        <w:rPr>
          <w:rStyle w:val="uicontrol"/>
          <w:rFonts w:hint="eastAsia"/>
        </w:rPr>
        <w:t>“</w:t>
      </w:r>
      <w:r w:rsidRPr="002E6FA7">
        <w:rPr>
          <w:rStyle w:val="uicontrol"/>
        </w:rPr>
        <w:t>子网</w:t>
      </w:r>
      <w:r w:rsidR="000B1139">
        <w:rPr>
          <w:rStyle w:val="uicontrol"/>
          <w:rFonts w:hint="eastAsia"/>
        </w:rPr>
        <w:t>”</w:t>
      </w:r>
      <w:r w:rsidRPr="002E6FA7">
        <w:rPr>
          <w:rStyle w:val="uicontrol"/>
        </w:rPr>
        <w:t>列下具体网络对应的子网。</w:t>
      </w:r>
    </w:p>
    <w:p w14:paraId="4750B048" w14:textId="77777777" w:rsidR="0023720F" w:rsidRPr="00494DF2" w:rsidRDefault="0023720F" w:rsidP="005B69A5">
      <w:pPr>
        <w:pStyle w:val="1e"/>
        <w:rPr>
          <w:rStyle w:val="uicontrol"/>
          <w:b/>
        </w:rPr>
      </w:pPr>
      <w:r w:rsidRPr="00494DF2">
        <w:rPr>
          <w:rStyle w:val="uicontrol"/>
          <w:b/>
        </w:rPr>
        <w:t>查看端口</w:t>
      </w:r>
      <w:r w:rsidRPr="00494DF2">
        <w:rPr>
          <w:rStyle w:val="uicontrol"/>
          <w:rFonts w:hint="eastAsia"/>
          <w:b/>
        </w:rPr>
        <w:t>:</w:t>
      </w:r>
    </w:p>
    <w:p w14:paraId="7D8798CA" w14:textId="77777777" w:rsidR="0023720F" w:rsidRPr="00494DF2" w:rsidRDefault="0023720F" w:rsidP="005B69A5">
      <w:pPr>
        <w:pStyle w:val="4a"/>
        <w:rPr>
          <w:rStyle w:val="uicontrol"/>
        </w:rPr>
      </w:pPr>
      <w:r w:rsidRPr="00494DF2">
        <w:rPr>
          <w:rStyle w:val="uicontrol"/>
        </w:rPr>
        <w:t>可以查看网络对应端口的名称、状态、类型和</w:t>
      </w:r>
      <w:r w:rsidRPr="00494DF2">
        <w:rPr>
          <w:rStyle w:val="uicontrol"/>
        </w:rPr>
        <w:t>IP</w:t>
      </w:r>
      <w:r w:rsidRPr="00494DF2">
        <w:rPr>
          <w:rStyle w:val="uicontrol"/>
        </w:rPr>
        <w:t>等信息。</w:t>
      </w:r>
    </w:p>
    <w:p w14:paraId="55FD6708" w14:textId="198F1C72" w:rsidR="0023720F" w:rsidRPr="00494DF2" w:rsidRDefault="0023720F" w:rsidP="005B69A5">
      <w:pPr>
        <w:pStyle w:val="4a"/>
        <w:rPr>
          <w:rStyle w:val="uicontrol"/>
        </w:rPr>
      </w:pPr>
      <w:r w:rsidRPr="00494DF2">
        <w:rPr>
          <w:rStyle w:val="uicontrol"/>
        </w:rPr>
        <w:t>在</w:t>
      </w:r>
      <w:r w:rsidR="000B1139" w:rsidRPr="00494DF2">
        <w:rPr>
          <w:rStyle w:val="uicontrol"/>
          <w:rFonts w:hint="eastAsia"/>
        </w:rPr>
        <w:t>“</w:t>
      </w:r>
      <w:r w:rsidRPr="00494DF2">
        <w:rPr>
          <w:rStyle w:val="uicontrol"/>
        </w:rPr>
        <w:t>资源</w:t>
      </w:r>
      <w:r w:rsidR="00EF78AD">
        <w:rPr>
          <w:rStyle w:val="uicontrol"/>
        </w:rPr>
        <w:t>——</w:t>
      </w:r>
      <w:r w:rsidRPr="00494DF2">
        <w:rPr>
          <w:rStyle w:val="uicontrol"/>
        </w:rPr>
        <w:t>网络</w:t>
      </w:r>
      <w:r w:rsidR="00EF78AD">
        <w:rPr>
          <w:rStyle w:val="uicontrol"/>
        </w:rPr>
        <w:t>——</w:t>
      </w:r>
      <w:r w:rsidRPr="00494DF2">
        <w:rPr>
          <w:rStyle w:val="uicontrol"/>
        </w:rPr>
        <w:t>虚拟网络</w:t>
      </w:r>
      <w:r w:rsidR="000B1139">
        <w:rPr>
          <w:rStyle w:val="uicontrol"/>
          <w:rFonts w:hint="eastAsia"/>
        </w:rPr>
        <w:t>”</w:t>
      </w:r>
      <w:r w:rsidRPr="00494DF2">
        <w:rPr>
          <w:rStyle w:val="uicontrol"/>
        </w:rPr>
        <w:t>界面，具体网络所在行中，单击</w:t>
      </w:r>
      <w:r w:rsidR="000B1139" w:rsidRPr="00494DF2">
        <w:rPr>
          <w:rStyle w:val="uicontrol"/>
          <w:rFonts w:hint="eastAsia"/>
        </w:rPr>
        <w:t>“</w:t>
      </w:r>
      <w:r w:rsidRPr="00494DF2">
        <w:rPr>
          <w:rStyle w:val="uicontrol"/>
        </w:rPr>
        <w:t>查看端口</w:t>
      </w:r>
      <w:r w:rsidR="000B1139">
        <w:rPr>
          <w:rStyle w:val="uicontrol"/>
          <w:rFonts w:hint="eastAsia"/>
        </w:rPr>
        <w:t>”</w:t>
      </w:r>
      <w:r w:rsidRPr="00494DF2">
        <w:rPr>
          <w:rStyle w:val="uicontrol"/>
        </w:rPr>
        <w:t>。</w:t>
      </w:r>
    </w:p>
    <w:p w14:paraId="75667C3D" w14:textId="77777777" w:rsidR="0023720F" w:rsidRPr="00494DF2" w:rsidRDefault="0023720F" w:rsidP="005B69A5">
      <w:pPr>
        <w:pStyle w:val="1e"/>
        <w:rPr>
          <w:rStyle w:val="uicontrol"/>
          <w:b/>
        </w:rPr>
      </w:pPr>
      <w:r w:rsidRPr="00494DF2">
        <w:rPr>
          <w:rStyle w:val="uicontrol"/>
          <w:b/>
        </w:rPr>
        <w:t>查看</w:t>
      </w:r>
      <w:r w:rsidRPr="00494DF2">
        <w:rPr>
          <w:rStyle w:val="uicontrol"/>
          <w:b/>
        </w:rPr>
        <w:t>DHCP:</w:t>
      </w:r>
    </w:p>
    <w:p w14:paraId="77B9244C" w14:textId="77777777" w:rsidR="0023720F" w:rsidRPr="00494DF2" w:rsidRDefault="0023720F" w:rsidP="005B69A5">
      <w:pPr>
        <w:pStyle w:val="4a"/>
        <w:rPr>
          <w:rStyle w:val="uicontrol"/>
        </w:rPr>
      </w:pPr>
      <w:r w:rsidRPr="00494DF2">
        <w:rPr>
          <w:rStyle w:val="uicontrol"/>
        </w:rPr>
        <w:t>可以查看网络对应</w:t>
      </w:r>
      <w:r w:rsidRPr="00494DF2">
        <w:rPr>
          <w:rStyle w:val="uicontrol"/>
        </w:rPr>
        <w:t>DHCP</w:t>
      </w:r>
      <w:r w:rsidRPr="00494DF2">
        <w:rPr>
          <w:rStyle w:val="uicontrol"/>
        </w:rPr>
        <w:t>的主机、状态、代理启动时间和代理创建时间等信息。</w:t>
      </w:r>
    </w:p>
    <w:p w14:paraId="14B2666E" w14:textId="664E0F5B" w:rsidR="0023720F" w:rsidRPr="00494DF2" w:rsidRDefault="0023720F" w:rsidP="005B69A5">
      <w:pPr>
        <w:pStyle w:val="4a"/>
        <w:rPr>
          <w:rStyle w:val="uicontrol"/>
        </w:rPr>
      </w:pPr>
      <w:r w:rsidRPr="00494DF2">
        <w:rPr>
          <w:rStyle w:val="uicontrol"/>
        </w:rPr>
        <w:t>在</w:t>
      </w:r>
      <w:r w:rsidR="000B1139" w:rsidRPr="00494DF2">
        <w:rPr>
          <w:rStyle w:val="uicontrol"/>
          <w:rFonts w:hint="eastAsia"/>
        </w:rPr>
        <w:t>“</w:t>
      </w:r>
      <w:r w:rsidRPr="00494DF2">
        <w:rPr>
          <w:rStyle w:val="uicontrol"/>
        </w:rPr>
        <w:t>资源</w:t>
      </w:r>
      <w:r w:rsidR="00EF78AD">
        <w:rPr>
          <w:rStyle w:val="uicontrol"/>
        </w:rPr>
        <w:t>——</w:t>
      </w:r>
      <w:r w:rsidRPr="00494DF2">
        <w:rPr>
          <w:rStyle w:val="uicontrol"/>
        </w:rPr>
        <w:t>网络</w:t>
      </w:r>
      <w:r w:rsidR="00EF78AD">
        <w:rPr>
          <w:rStyle w:val="uicontrol"/>
        </w:rPr>
        <w:t>——</w:t>
      </w:r>
      <w:r w:rsidRPr="00494DF2">
        <w:rPr>
          <w:rStyle w:val="uicontrol"/>
        </w:rPr>
        <w:t>虚拟网络</w:t>
      </w:r>
      <w:r w:rsidR="000B1139">
        <w:rPr>
          <w:rStyle w:val="uicontrol"/>
          <w:rFonts w:hint="eastAsia"/>
        </w:rPr>
        <w:t>”</w:t>
      </w:r>
      <w:r w:rsidRPr="00494DF2">
        <w:rPr>
          <w:rStyle w:val="uicontrol"/>
        </w:rPr>
        <w:t>界面，具体网络所在行中，选择</w:t>
      </w:r>
      <w:r w:rsidR="000B1139" w:rsidRPr="00494DF2">
        <w:rPr>
          <w:rStyle w:val="uicontrol"/>
          <w:rFonts w:hint="eastAsia"/>
        </w:rPr>
        <w:t>“</w:t>
      </w:r>
      <w:r w:rsidRPr="00494DF2">
        <w:rPr>
          <w:rStyle w:val="uicontrol"/>
        </w:rPr>
        <w:t>更多</w:t>
      </w:r>
      <w:r w:rsidR="00EF78AD">
        <w:rPr>
          <w:rStyle w:val="uicontrol"/>
        </w:rPr>
        <w:t>——</w:t>
      </w:r>
      <w:r w:rsidRPr="00494DF2">
        <w:rPr>
          <w:rStyle w:val="uicontrol"/>
        </w:rPr>
        <w:t>查看</w:t>
      </w:r>
      <w:r w:rsidRPr="00494DF2">
        <w:rPr>
          <w:rStyle w:val="uicontrol"/>
        </w:rPr>
        <w:t>DHCP</w:t>
      </w:r>
      <w:r w:rsidR="000B1139">
        <w:rPr>
          <w:rStyle w:val="uicontrol"/>
          <w:rFonts w:hint="eastAsia"/>
        </w:rPr>
        <w:t>”</w:t>
      </w:r>
      <w:r w:rsidR="002E6FA7">
        <w:rPr>
          <w:rStyle w:val="uicontrol"/>
          <w:rFonts w:hint="eastAsia"/>
        </w:rPr>
        <w:t>。</w:t>
      </w:r>
    </w:p>
    <w:p w14:paraId="1B105651" w14:textId="77777777" w:rsidR="0023720F" w:rsidRPr="005B69A5" w:rsidRDefault="0023720F" w:rsidP="005B69A5">
      <w:pPr>
        <w:pStyle w:val="5"/>
        <w:rPr>
          <w:rFonts w:hint="default"/>
        </w:rPr>
      </w:pPr>
      <w:r w:rsidRPr="005B69A5">
        <w:t>端口</w:t>
      </w:r>
    </w:p>
    <w:p w14:paraId="1CD1CD84" w14:textId="646B4F7A" w:rsidR="0023720F" w:rsidRPr="00494DF2" w:rsidRDefault="0023720F" w:rsidP="005B69A5">
      <w:pPr>
        <w:pStyle w:val="1e"/>
        <w:rPr>
          <w:rStyle w:val="uicontrol"/>
        </w:rPr>
      </w:pPr>
      <w:r w:rsidRPr="00494DF2">
        <w:rPr>
          <w:rStyle w:val="uicontrol"/>
        </w:rPr>
        <w:t>用户可以查看所有正在使用的端口信息，例如端口的名称、</w:t>
      </w:r>
      <w:r w:rsidRPr="00494DF2">
        <w:rPr>
          <w:rStyle w:val="uicontrol"/>
        </w:rPr>
        <w:t>ID</w:t>
      </w:r>
      <w:r w:rsidRPr="00494DF2">
        <w:rPr>
          <w:rStyle w:val="uicontrol"/>
        </w:rPr>
        <w:t>、状态和类型等。用户还可以检查端口状态，为虚拟机网络故障处理收集数据。</w:t>
      </w:r>
      <w:r w:rsidRPr="00494DF2">
        <w:rPr>
          <w:rStyle w:val="uicontrol"/>
        </w:rPr>
        <w:t>VMware</w:t>
      </w:r>
      <w:r w:rsidRPr="00494DF2">
        <w:rPr>
          <w:rStyle w:val="uicontrol"/>
        </w:rPr>
        <w:t>虚拟化场景下无该功能。</w:t>
      </w:r>
    </w:p>
    <w:p w14:paraId="37C5F21B" w14:textId="77777777" w:rsidR="0023720F" w:rsidRPr="00494DF2" w:rsidRDefault="0023720F" w:rsidP="005B69A5">
      <w:pPr>
        <w:pStyle w:val="1e"/>
        <w:rPr>
          <w:rStyle w:val="uicontrol"/>
          <w:b/>
        </w:rPr>
      </w:pPr>
      <w:r w:rsidRPr="00494DF2">
        <w:rPr>
          <w:rStyle w:val="uicontrol"/>
          <w:b/>
        </w:rPr>
        <w:t>端口状态检查</w:t>
      </w:r>
      <w:r w:rsidRPr="00494DF2">
        <w:rPr>
          <w:rStyle w:val="uicontrol"/>
          <w:rFonts w:hint="eastAsia"/>
          <w:b/>
        </w:rPr>
        <w:t>：</w:t>
      </w:r>
    </w:p>
    <w:p w14:paraId="3FE5D5A4" w14:textId="6BBB9C4E" w:rsidR="0023720F" w:rsidRPr="00494DF2" w:rsidRDefault="0023720F" w:rsidP="00A97B1D">
      <w:pPr>
        <w:pStyle w:val="4a"/>
        <w:rPr>
          <w:rStyle w:val="uicontrol"/>
        </w:rPr>
      </w:pPr>
      <w:r w:rsidRPr="00494DF2">
        <w:rPr>
          <w:rStyle w:val="uicontrol"/>
          <w:b/>
          <w:bCs/>
        </w:rPr>
        <w:lastRenderedPageBreak/>
        <w:t>静态检查</w:t>
      </w:r>
    </w:p>
    <w:p w14:paraId="6F41DAA1" w14:textId="77777777" w:rsidR="0023720F" w:rsidRPr="00494DF2" w:rsidRDefault="0023720F" w:rsidP="00A97B1D">
      <w:pPr>
        <w:pStyle w:val="1e"/>
        <w:rPr>
          <w:rStyle w:val="uicontrol"/>
        </w:rPr>
      </w:pPr>
      <w:r w:rsidRPr="00494DF2">
        <w:rPr>
          <w:rStyle w:val="uicontrol"/>
        </w:rPr>
        <w:t>当用户发现虚拟机、网关、</w:t>
      </w:r>
      <w:r w:rsidRPr="00494DF2">
        <w:rPr>
          <w:rStyle w:val="uicontrol"/>
        </w:rPr>
        <w:t>DHCP</w:t>
      </w:r>
      <w:r w:rsidRPr="00494DF2">
        <w:rPr>
          <w:rStyle w:val="uicontrol"/>
        </w:rPr>
        <w:t>通信故障时，使用静态检查功能定位故障点。当虚拟机通信流量与端口</w:t>
      </w:r>
      <w:r w:rsidRPr="00494DF2">
        <w:rPr>
          <w:rStyle w:val="uicontrol"/>
        </w:rPr>
        <w:t>QoS</w:t>
      </w:r>
      <w:r w:rsidRPr="00494DF2">
        <w:rPr>
          <w:rStyle w:val="uicontrol"/>
        </w:rPr>
        <w:t>限速配置不符，虚拟机通信流量峰值远高于限速配置，或者远低于限速配置时，使用静态检查功能检查端口</w:t>
      </w:r>
      <w:r w:rsidRPr="00494DF2">
        <w:rPr>
          <w:rStyle w:val="uicontrol"/>
        </w:rPr>
        <w:t>QoS</w:t>
      </w:r>
      <w:r w:rsidRPr="00494DF2">
        <w:rPr>
          <w:rStyle w:val="uicontrol"/>
        </w:rPr>
        <w:t>配置是否正确。</w:t>
      </w:r>
    </w:p>
    <w:p w14:paraId="4C6D3B76" w14:textId="77777777" w:rsidR="0023720F" w:rsidRPr="00494DF2" w:rsidRDefault="0023720F" w:rsidP="00A97B1D">
      <w:pPr>
        <w:pStyle w:val="1e"/>
        <w:rPr>
          <w:rStyle w:val="uicontrol"/>
        </w:rPr>
      </w:pPr>
      <w:r w:rsidRPr="00494DF2">
        <w:rPr>
          <w:rStyle w:val="uicontrol"/>
        </w:rPr>
        <w:t>静态检查不支持</w:t>
      </w:r>
      <w:r w:rsidRPr="00494DF2">
        <w:rPr>
          <w:rStyle w:val="uicontrol"/>
        </w:rPr>
        <w:t>QoS</w:t>
      </w:r>
      <w:r w:rsidRPr="00494DF2">
        <w:rPr>
          <w:rStyle w:val="uicontrol"/>
        </w:rPr>
        <w:t>的</w:t>
      </w:r>
      <w:r w:rsidRPr="00494DF2">
        <w:rPr>
          <w:rStyle w:val="uicontrol"/>
        </w:rPr>
        <w:t>DSCP</w:t>
      </w:r>
      <w:r w:rsidRPr="00494DF2">
        <w:rPr>
          <w:rStyle w:val="uicontrol"/>
        </w:rPr>
        <w:t>策略检查，以及</w:t>
      </w:r>
      <w:r w:rsidRPr="00494DF2">
        <w:rPr>
          <w:rStyle w:val="uicontrol"/>
        </w:rPr>
        <w:t>VLAN trunk</w:t>
      </w:r>
      <w:r w:rsidRPr="00494DF2">
        <w:rPr>
          <w:rStyle w:val="uicontrol"/>
        </w:rPr>
        <w:t>和</w:t>
      </w:r>
      <w:r w:rsidRPr="00494DF2">
        <w:rPr>
          <w:rStyle w:val="uicontrol"/>
        </w:rPr>
        <w:t>subport</w:t>
      </w:r>
      <w:r w:rsidRPr="00494DF2">
        <w:rPr>
          <w:rStyle w:val="uicontrol"/>
        </w:rPr>
        <w:t>类型虚拟机端口。</w:t>
      </w:r>
    </w:p>
    <w:p w14:paraId="158F0A24" w14:textId="77777777" w:rsidR="0023720F" w:rsidRPr="00494DF2" w:rsidRDefault="0023720F" w:rsidP="00A97B1D">
      <w:pPr>
        <w:pStyle w:val="1e"/>
        <w:rPr>
          <w:rStyle w:val="uicontrol"/>
        </w:rPr>
      </w:pPr>
      <w:r w:rsidRPr="00494DF2">
        <w:rPr>
          <w:rStyle w:val="uicontrol"/>
        </w:rPr>
        <w:t>静态检查支持</w:t>
      </w:r>
      <w:r w:rsidRPr="00494DF2">
        <w:rPr>
          <w:rStyle w:val="uicontrol"/>
        </w:rPr>
        <w:t>OVS</w:t>
      </w:r>
      <w:r w:rsidRPr="00494DF2">
        <w:rPr>
          <w:rStyle w:val="uicontrol"/>
        </w:rPr>
        <w:t>组网方式的端口，不支持</w:t>
      </w:r>
      <w:proofErr w:type="gramStart"/>
      <w:r w:rsidRPr="00494DF2">
        <w:rPr>
          <w:rStyle w:val="uicontrol"/>
        </w:rPr>
        <w:t>直通组</w:t>
      </w:r>
      <w:proofErr w:type="gramEnd"/>
      <w:r w:rsidRPr="00494DF2">
        <w:rPr>
          <w:rStyle w:val="uicontrol"/>
        </w:rPr>
        <w:t>网方式的端口。支持的端口包括：虚拟机、路由器、</w:t>
      </w:r>
      <w:r w:rsidRPr="00494DF2">
        <w:rPr>
          <w:rStyle w:val="uicontrol"/>
        </w:rPr>
        <w:t>DHCP</w:t>
      </w:r>
      <w:r w:rsidRPr="00494DF2">
        <w:rPr>
          <w:rStyle w:val="uicontrol"/>
        </w:rPr>
        <w:t>和</w:t>
      </w:r>
      <w:r w:rsidRPr="00494DF2">
        <w:rPr>
          <w:rStyle w:val="uicontrol"/>
        </w:rPr>
        <w:t>LB</w:t>
      </w:r>
      <w:r w:rsidRPr="00494DF2">
        <w:rPr>
          <w:rStyle w:val="uicontrol"/>
        </w:rPr>
        <w:t>的端口，不支持</w:t>
      </w:r>
      <w:r w:rsidRPr="00494DF2">
        <w:rPr>
          <w:rStyle w:val="uicontrol"/>
        </w:rPr>
        <w:t>External OM</w:t>
      </w:r>
      <w:r w:rsidRPr="00494DF2">
        <w:rPr>
          <w:rStyle w:val="uicontrol"/>
        </w:rPr>
        <w:t>、浮动</w:t>
      </w:r>
      <w:r w:rsidRPr="00494DF2">
        <w:rPr>
          <w:rStyle w:val="uicontrol"/>
        </w:rPr>
        <w:t>IP</w:t>
      </w:r>
      <w:r w:rsidRPr="00494DF2">
        <w:rPr>
          <w:rStyle w:val="uicontrol"/>
        </w:rPr>
        <w:t>地址的端口。</w:t>
      </w:r>
    </w:p>
    <w:p w14:paraId="2B84CC9D" w14:textId="61966498" w:rsidR="0023720F" w:rsidRPr="00494DF2" w:rsidRDefault="0023720F" w:rsidP="002E6FA7">
      <w:pPr>
        <w:pStyle w:val="4a"/>
        <w:rPr>
          <w:rStyle w:val="uicontrol"/>
        </w:rPr>
      </w:pPr>
      <w:r w:rsidRPr="00494DF2">
        <w:rPr>
          <w:rStyle w:val="uicontrol"/>
          <w:b/>
          <w:bCs/>
        </w:rPr>
        <w:t>连通性检查</w:t>
      </w:r>
    </w:p>
    <w:p w14:paraId="20AA6C18" w14:textId="77777777" w:rsidR="0023720F" w:rsidRPr="00494DF2" w:rsidRDefault="0023720F" w:rsidP="002E6FA7">
      <w:pPr>
        <w:pStyle w:val="1e"/>
        <w:rPr>
          <w:rStyle w:val="uicontrol"/>
        </w:rPr>
      </w:pPr>
      <w:r w:rsidRPr="00494DF2">
        <w:rPr>
          <w:rStyle w:val="uicontrol"/>
        </w:rPr>
        <w:t>当虚拟机发生通信故障（例如与网关不通，无法获取</w:t>
      </w:r>
      <w:r w:rsidRPr="00494DF2">
        <w:rPr>
          <w:rStyle w:val="uicontrol"/>
        </w:rPr>
        <w:t>IP</w:t>
      </w:r>
      <w:r w:rsidRPr="00494DF2">
        <w:rPr>
          <w:rStyle w:val="uicontrol"/>
        </w:rPr>
        <w:t>地址等）时，管理员可以通过连通性检查对通信故障进行初步定位。连通性检查支持虚拟机、路由器、</w:t>
      </w:r>
      <w:r w:rsidRPr="00494DF2">
        <w:rPr>
          <w:rStyle w:val="uicontrol"/>
        </w:rPr>
        <w:t>DHCP</w:t>
      </w:r>
      <w:r w:rsidRPr="00494DF2">
        <w:rPr>
          <w:rStyle w:val="uicontrol"/>
        </w:rPr>
        <w:t>和</w:t>
      </w:r>
      <w:r w:rsidRPr="00494DF2">
        <w:rPr>
          <w:rStyle w:val="uicontrol"/>
        </w:rPr>
        <w:t>LB</w:t>
      </w:r>
      <w:r w:rsidRPr="00494DF2">
        <w:rPr>
          <w:rStyle w:val="uicontrol"/>
        </w:rPr>
        <w:t>的端口与虚拟机端口之间检查。</w:t>
      </w:r>
    </w:p>
    <w:p w14:paraId="45018C04" w14:textId="77777777" w:rsidR="0023720F" w:rsidRPr="002E6FA7" w:rsidRDefault="0023720F" w:rsidP="002E6FA7">
      <w:pPr>
        <w:pStyle w:val="1e"/>
        <w:rPr>
          <w:rStyle w:val="uicontrol"/>
          <w:b/>
        </w:rPr>
      </w:pPr>
      <w:r w:rsidRPr="002E6FA7">
        <w:rPr>
          <w:rStyle w:val="uicontrol"/>
          <w:b/>
        </w:rPr>
        <w:t>检查方法：</w:t>
      </w:r>
    </w:p>
    <w:p w14:paraId="6765513D" w14:textId="77777777" w:rsidR="0023720F" w:rsidRPr="00494DF2" w:rsidRDefault="0023720F" w:rsidP="002E6FA7">
      <w:pPr>
        <w:pStyle w:val="4a"/>
        <w:rPr>
          <w:rStyle w:val="uicontrol"/>
        </w:rPr>
      </w:pPr>
      <w:r w:rsidRPr="00494DF2">
        <w:rPr>
          <w:rStyle w:val="uicontrol"/>
        </w:rPr>
        <w:t>用户发现虚拟机、网关、</w:t>
      </w:r>
      <w:r w:rsidRPr="00494DF2">
        <w:rPr>
          <w:rStyle w:val="uicontrol"/>
        </w:rPr>
        <w:t>DHCP</w:t>
      </w:r>
      <w:r w:rsidRPr="00494DF2">
        <w:rPr>
          <w:rStyle w:val="uicontrol"/>
        </w:rPr>
        <w:t>或</w:t>
      </w:r>
      <w:r w:rsidRPr="00494DF2">
        <w:rPr>
          <w:rStyle w:val="uicontrol"/>
        </w:rPr>
        <w:t>LB</w:t>
      </w:r>
      <w:r w:rsidRPr="00494DF2">
        <w:rPr>
          <w:rStyle w:val="uicontrol"/>
        </w:rPr>
        <w:t>之间的通信故障。</w:t>
      </w:r>
    </w:p>
    <w:p w14:paraId="34EA7E8E" w14:textId="77777777" w:rsidR="0023720F" w:rsidRPr="00494DF2" w:rsidRDefault="0023720F" w:rsidP="002E6FA7">
      <w:pPr>
        <w:pStyle w:val="4a"/>
        <w:rPr>
          <w:rStyle w:val="uicontrol"/>
        </w:rPr>
      </w:pPr>
      <w:r w:rsidRPr="00494DF2">
        <w:rPr>
          <w:rStyle w:val="uicontrol"/>
        </w:rPr>
        <w:t>在故障点之间，可使用</w:t>
      </w:r>
      <w:r w:rsidRPr="00494DF2">
        <w:rPr>
          <w:rStyle w:val="uicontrol"/>
        </w:rPr>
        <w:t>ping</w:t>
      </w:r>
      <w:r w:rsidRPr="00494DF2">
        <w:rPr>
          <w:rStyle w:val="uicontrol"/>
        </w:rPr>
        <w:t>或</w:t>
      </w:r>
      <w:r w:rsidRPr="00494DF2">
        <w:rPr>
          <w:rStyle w:val="uicontrol"/>
        </w:rPr>
        <w:t>arping</w:t>
      </w:r>
      <w:r w:rsidRPr="00494DF2">
        <w:rPr>
          <w:rStyle w:val="uicontrol"/>
        </w:rPr>
        <w:t>命令触发持续流量，要求两个报文之间的间隔小于或等于</w:t>
      </w:r>
      <w:r w:rsidRPr="00494DF2">
        <w:rPr>
          <w:rStyle w:val="uicontrol"/>
        </w:rPr>
        <w:t>1s</w:t>
      </w:r>
      <w:r w:rsidRPr="00494DF2">
        <w:rPr>
          <w:rStyle w:val="uicontrol"/>
        </w:rPr>
        <w:t>。</w:t>
      </w:r>
    </w:p>
    <w:p w14:paraId="2305EEEB" w14:textId="77777777" w:rsidR="0023720F" w:rsidRPr="00494DF2" w:rsidRDefault="0023720F" w:rsidP="002E6FA7">
      <w:pPr>
        <w:pStyle w:val="4a"/>
        <w:rPr>
          <w:rStyle w:val="uicontrol"/>
        </w:rPr>
      </w:pPr>
      <w:r w:rsidRPr="00494DF2">
        <w:rPr>
          <w:rStyle w:val="uicontrol"/>
        </w:rPr>
        <w:t>使用连通性检查分别对源端口和目的端口进行单向检查。</w:t>
      </w:r>
    </w:p>
    <w:p w14:paraId="35AB8556" w14:textId="77777777" w:rsidR="0023720F" w:rsidRPr="00494DF2" w:rsidRDefault="0023720F" w:rsidP="002E6FA7">
      <w:pPr>
        <w:pStyle w:val="4a"/>
        <w:rPr>
          <w:rStyle w:val="uicontrol"/>
        </w:rPr>
      </w:pPr>
      <w:r w:rsidRPr="00494DF2">
        <w:rPr>
          <w:rStyle w:val="uicontrol"/>
        </w:rPr>
        <w:t>根据连通性检查的结果，对故障点进行初步定位。</w:t>
      </w:r>
    </w:p>
    <w:p w14:paraId="10271787" w14:textId="77777777" w:rsidR="0023720F" w:rsidRPr="00494DF2" w:rsidRDefault="0023720F" w:rsidP="002E6FA7">
      <w:pPr>
        <w:pStyle w:val="4a"/>
        <w:rPr>
          <w:rStyle w:val="uicontrol"/>
        </w:rPr>
      </w:pPr>
      <w:r w:rsidRPr="00494DF2">
        <w:rPr>
          <w:rStyle w:val="uicontrol"/>
        </w:rPr>
        <w:t>如果未检测到错误，而虚拟机又实际无法通信的，需要用户检查安全组配置是否正确、查询端口</w:t>
      </w:r>
      <w:r w:rsidRPr="00494DF2">
        <w:rPr>
          <w:rStyle w:val="uicontrol"/>
        </w:rPr>
        <w:t>MAC</w:t>
      </w:r>
      <w:r w:rsidRPr="00494DF2">
        <w:rPr>
          <w:rStyle w:val="uicontrol"/>
        </w:rPr>
        <w:t>绑定是否正确、创建虚拟机是否成功、创建端口对应的</w:t>
      </w:r>
      <w:r w:rsidRPr="00494DF2">
        <w:rPr>
          <w:rStyle w:val="uicontrol"/>
        </w:rPr>
        <w:t>OVS</w:t>
      </w:r>
      <w:r w:rsidRPr="00494DF2">
        <w:rPr>
          <w:rStyle w:val="uicontrol"/>
        </w:rPr>
        <w:t>端口信息是否存在等。</w:t>
      </w:r>
    </w:p>
    <w:p w14:paraId="46BE3D01" w14:textId="160341D0" w:rsidR="0023720F" w:rsidRPr="00494DF2" w:rsidRDefault="0023720F" w:rsidP="002E6FA7">
      <w:pPr>
        <w:pStyle w:val="4a"/>
        <w:rPr>
          <w:rStyle w:val="uicontrol"/>
        </w:rPr>
      </w:pPr>
      <w:r w:rsidRPr="00494DF2">
        <w:rPr>
          <w:rStyle w:val="uicontrol"/>
        </w:rPr>
        <w:t>选择</w:t>
      </w:r>
      <w:r w:rsidR="000B1139" w:rsidRPr="00494DF2">
        <w:rPr>
          <w:rStyle w:val="uicontrol"/>
          <w:rFonts w:hint="eastAsia"/>
        </w:rPr>
        <w:t>“</w:t>
      </w:r>
      <w:r w:rsidRPr="00494DF2">
        <w:rPr>
          <w:rStyle w:val="uicontrol"/>
        </w:rPr>
        <w:t>资源</w:t>
      </w:r>
      <w:r w:rsidR="00EF78AD">
        <w:rPr>
          <w:rStyle w:val="uicontrol"/>
        </w:rPr>
        <w:t>——</w:t>
      </w:r>
      <w:r w:rsidRPr="00494DF2">
        <w:rPr>
          <w:rStyle w:val="uicontrol"/>
        </w:rPr>
        <w:t>网络</w:t>
      </w:r>
      <w:r w:rsidR="00EF78AD">
        <w:rPr>
          <w:rStyle w:val="uicontrol"/>
        </w:rPr>
        <w:t>——</w:t>
      </w:r>
      <w:r w:rsidRPr="00494DF2">
        <w:rPr>
          <w:rStyle w:val="uicontrol"/>
        </w:rPr>
        <w:t>端口</w:t>
      </w:r>
      <w:r w:rsidR="000B1139">
        <w:rPr>
          <w:rStyle w:val="uicontrol"/>
          <w:rFonts w:hint="eastAsia"/>
        </w:rPr>
        <w:t>”</w:t>
      </w:r>
      <w:r w:rsidRPr="00494DF2">
        <w:rPr>
          <w:rStyle w:val="uicontrol"/>
        </w:rPr>
        <w:t>，在端口所在行的</w:t>
      </w:r>
      <w:r w:rsidR="000B1139" w:rsidRPr="00494DF2">
        <w:rPr>
          <w:rStyle w:val="uicontrol"/>
          <w:rFonts w:hint="eastAsia"/>
        </w:rPr>
        <w:t>“</w:t>
      </w:r>
      <w:r w:rsidRPr="00494DF2">
        <w:rPr>
          <w:rStyle w:val="uicontrol"/>
        </w:rPr>
        <w:t>操作</w:t>
      </w:r>
      <w:r w:rsidR="000B1139">
        <w:rPr>
          <w:rStyle w:val="uicontrol"/>
          <w:rFonts w:hint="eastAsia"/>
        </w:rPr>
        <w:t>”</w:t>
      </w:r>
      <w:r w:rsidRPr="00494DF2">
        <w:rPr>
          <w:rStyle w:val="uicontrol"/>
        </w:rPr>
        <w:t>列下单击</w:t>
      </w:r>
      <w:r w:rsidR="000B1139" w:rsidRPr="00494DF2">
        <w:rPr>
          <w:rStyle w:val="uicontrol"/>
          <w:rFonts w:hint="eastAsia"/>
        </w:rPr>
        <w:t>“</w:t>
      </w:r>
      <w:r w:rsidRPr="00494DF2">
        <w:rPr>
          <w:rStyle w:val="uicontrol"/>
        </w:rPr>
        <w:t>静态检查</w:t>
      </w:r>
      <w:r w:rsidR="000B1139">
        <w:rPr>
          <w:rStyle w:val="uicontrol"/>
          <w:rFonts w:hint="eastAsia"/>
        </w:rPr>
        <w:t>”</w:t>
      </w:r>
      <w:r w:rsidRPr="00494DF2">
        <w:rPr>
          <w:rStyle w:val="uicontrol"/>
        </w:rPr>
        <w:t>或</w:t>
      </w:r>
      <w:r w:rsidR="000B1139" w:rsidRPr="00494DF2">
        <w:rPr>
          <w:rStyle w:val="uicontrol"/>
          <w:rFonts w:hint="eastAsia"/>
        </w:rPr>
        <w:t>“</w:t>
      </w:r>
      <w:r w:rsidRPr="00494DF2">
        <w:rPr>
          <w:rStyle w:val="uicontrol"/>
        </w:rPr>
        <w:t>连通性检查</w:t>
      </w:r>
      <w:r w:rsidR="000B1139">
        <w:rPr>
          <w:rStyle w:val="uicontrol"/>
          <w:rFonts w:hint="eastAsia"/>
        </w:rPr>
        <w:t>”</w:t>
      </w:r>
      <w:r w:rsidRPr="00494DF2">
        <w:rPr>
          <w:rStyle w:val="uicontrol"/>
        </w:rPr>
        <w:t>。</w:t>
      </w:r>
    </w:p>
    <w:p w14:paraId="0B373A97" w14:textId="77777777" w:rsidR="0023720F" w:rsidRDefault="0023720F" w:rsidP="005B69A5">
      <w:pPr>
        <w:pStyle w:val="5"/>
        <w:rPr>
          <w:rStyle w:val="uicontrol"/>
          <w:rFonts w:eastAsia="华文细黑" w:hint="default"/>
        </w:rPr>
      </w:pPr>
      <w:r>
        <w:rPr>
          <w:rStyle w:val="uicontrol"/>
          <w:rFonts w:eastAsia="华文细黑" w:hint="default"/>
        </w:rPr>
        <w:t>QOS</w:t>
      </w:r>
      <w:r>
        <w:rPr>
          <w:rStyle w:val="uicontrol"/>
          <w:rFonts w:eastAsia="华文细黑"/>
        </w:rPr>
        <w:t>规格</w:t>
      </w:r>
    </w:p>
    <w:p w14:paraId="60CF638F" w14:textId="77777777" w:rsidR="0023720F" w:rsidRPr="00494DF2" w:rsidRDefault="0023720F" w:rsidP="002E6FA7">
      <w:pPr>
        <w:pStyle w:val="1e"/>
        <w:rPr>
          <w:rStyle w:val="uicontrol"/>
        </w:rPr>
      </w:pPr>
      <w:r w:rsidRPr="00494DF2">
        <w:rPr>
          <w:rStyle w:val="uicontrol"/>
        </w:rPr>
        <w:t>QoS</w:t>
      </w:r>
      <w:r w:rsidRPr="00494DF2">
        <w:rPr>
          <w:rStyle w:val="uicontrol"/>
        </w:rPr>
        <w:t>规格定义了虚拟机网卡的性能标准，包括数据缓冲区大小、平均带宽等。</w:t>
      </w:r>
    </w:p>
    <w:p w14:paraId="0F2B4157" w14:textId="77777777" w:rsidR="0023720F" w:rsidRPr="00494DF2" w:rsidRDefault="0023720F" w:rsidP="002E6FA7">
      <w:pPr>
        <w:pStyle w:val="1e"/>
        <w:rPr>
          <w:rStyle w:val="uicontrol"/>
        </w:rPr>
      </w:pPr>
      <w:bookmarkStart w:id="171" w:name="it_60_51_100058__netQoSspec_function"/>
      <w:bookmarkStart w:id="172" w:name="netQoSspec_function"/>
      <w:bookmarkEnd w:id="171"/>
      <w:bookmarkEnd w:id="172"/>
      <w:r w:rsidRPr="00494DF2">
        <w:rPr>
          <w:rStyle w:val="uicontrol"/>
        </w:rPr>
        <w:t>预置</w:t>
      </w:r>
      <w:r w:rsidRPr="00494DF2">
        <w:rPr>
          <w:rStyle w:val="uicontrol"/>
        </w:rPr>
        <w:t>QoS</w:t>
      </w:r>
      <w:r w:rsidRPr="00494DF2">
        <w:rPr>
          <w:rStyle w:val="uicontrol"/>
        </w:rPr>
        <w:t>规格，以便在发放虚拟机时，定义虚拟机网卡的网络性能。系统根据设定的规格创建虚拟机，以满足不同性能要求。</w:t>
      </w:r>
      <w:r w:rsidRPr="00494DF2">
        <w:rPr>
          <w:rStyle w:val="uicontrol"/>
        </w:rPr>
        <w:t>VMware</w:t>
      </w:r>
      <w:r w:rsidRPr="00494DF2">
        <w:rPr>
          <w:rStyle w:val="uicontrol"/>
        </w:rPr>
        <w:t>虚拟化场景下无该功能。</w:t>
      </w:r>
    </w:p>
    <w:p w14:paraId="097658A9" w14:textId="77777777" w:rsidR="0023720F" w:rsidRPr="00494DF2" w:rsidRDefault="0023720F" w:rsidP="002E6FA7">
      <w:pPr>
        <w:pStyle w:val="1e"/>
        <w:rPr>
          <w:rStyle w:val="uicontrol"/>
          <w:b/>
        </w:rPr>
      </w:pPr>
      <w:r w:rsidRPr="00494DF2">
        <w:rPr>
          <w:rStyle w:val="uicontrol"/>
          <w:b/>
        </w:rPr>
        <w:t>创建</w:t>
      </w:r>
      <w:r w:rsidRPr="00494DF2">
        <w:rPr>
          <w:rStyle w:val="uicontrol"/>
          <w:b/>
        </w:rPr>
        <w:t>QoS</w:t>
      </w:r>
      <w:r w:rsidRPr="00494DF2">
        <w:rPr>
          <w:rStyle w:val="uicontrol"/>
          <w:b/>
        </w:rPr>
        <w:t>规格</w:t>
      </w:r>
      <w:r w:rsidRPr="00494DF2">
        <w:rPr>
          <w:rStyle w:val="uicontrol"/>
          <w:rFonts w:hint="eastAsia"/>
          <w:b/>
        </w:rPr>
        <w:t>：</w:t>
      </w:r>
    </w:p>
    <w:p w14:paraId="1C340BC3" w14:textId="77777777" w:rsidR="0023720F" w:rsidRPr="00494DF2" w:rsidRDefault="0023720F" w:rsidP="002E6FA7">
      <w:pPr>
        <w:pStyle w:val="4a"/>
        <w:rPr>
          <w:rStyle w:val="uicontrol"/>
        </w:rPr>
      </w:pPr>
      <w:r w:rsidRPr="00494DF2">
        <w:rPr>
          <w:rStyle w:val="uicontrol"/>
        </w:rPr>
        <w:t>创建一个新的</w:t>
      </w:r>
      <w:r w:rsidRPr="00494DF2">
        <w:rPr>
          <w:rStyle w:val="uicontrol"/>
        </w:rPr>
        <w:t>QoS</w:t>
      </w:r>
      <w:r w:rsidRPr="00494DF2">
        <w:rPr>
          <w:rStyle w:val="uicontrol"/>
        </w:rPr>
        <w:t>规格。</w:t>
      </w:r>
    </w:p>
    <w:p w14:paraId="13B3EC71" w14:textId="40B01875" w:rsidR="0023720F" w:rsidRPr="00494DF2" w:rsidRDefault="0023720F" w:rsidP="002E6FA7">
      <w:pPr>
        <w:pStyle w:val="4a"/>
        <w:rPr>
          <w:rStyle w:val="uicontrol"/>
        </w:rPr>
      </w:pPr>
      <w:r w:rsidRPr="00494DF2">
        <w:rPr>
          <w:rStyle w:val="uicontrol"/>
        </w:rPr>
        <w:t>在</w:t>
      </w:r>
      <w:r w:rsidR="000B1139" w:rsidRPr="00494DF2">
        <w:rPr>
          <w:rStyle w:val="uicontrol"/>
          <w:rFonts w:hint="eastAsia"/>
        </w:rPr>
        <w:t>“</w:t>
      </w:r>
      <w:r w:rsidRPr="00494DF2">
        <w:rPr>
          <w:rStyle w:val="uicontrol"/>
        </w:rPr>
        <w:t>资源</w:t>
      </w:r>
      <w:r w:rsidR="00EF78AD">
        <w:rPr>
          <w:rStyle w:val="uicontrol"/>
        </w:rPr>
        <w:t>——</w:t>
      </w:r>
      <w:r w:rsidRPr="00494DF2">
        <w:rPr>
          <w:rStyle w:val="uicontrol"/>
        </w:rPr>
        <w:t>网络</w:t>
      </w:r>
      <w:r w:rsidR="00EF78AD">
        <w:rPr>
          <w:rStyle w:val="uicontrol"/>
        </w:rPr>
        <w:t>——</w:t>
      </w:r>
      <w:r w:rsidRPr="00494DF2">
        <w:rPr>
          <w:rStyle w:val="uicontrol"/>
        </w:rPr>
        <w:t>QoS</w:t>
      </w:r>
      <w:r w:rsidRPr="00494DF2">
        <w:rPr>
          <w:rStyle w:val="uicontrol"/>
        </w:rPr>
        <w:t>规格</w:t>
      </w:r>
      <w:r w:rsidR="000B1139">
        <w:rPr>
          <w:rStyle w:val="uicontrol"/>
          <w:rFonts w:hint="eastAsia"/>
        </w:rPr>
        <w:t>”</w:t>
      </w:r>
      <w:r w:rsidRPr="00494DF2">
        <w:rPr>
          <w:rStyle w:val="uicontrol"/>
        </w:rPr>
        <w:t>界面，单击</w:t>
      </w:r>
      <w:r w:rsidR="000B1139" w:rsidRPr="00494DF2">
        <w:rPr>
          <w:rStyle w:val="uicontrol"/>
          <w:rFonts w:hint="eastAsia"/>
        </w:rPr>
        <w:t>“</w:t>
      </w:r>
      <w:r w:rsidRPr="00494DF2">
        <w:rPr>
          <w:rStyle w:val="uicontrol"/>
        </w:rPr>
        <w:t>创建</w:t>
      </w:r>
      <w:r w:rsidR="000B1139">
        <w:rPr>
          <w:rStyle w:val="uicontrol"/>
          <w:rFonts w:hint="eastAsia"/>
        </w:rPr>
        <w:t>”</w:t>
      </w:r>
      <w:r w:rsidRPr="00494DF2">
        <w:rPr>
          <w:rStyle w:val="uicontrol"/>
        </w:rPr>
        <w:t>。</w:t>
      </w:r>
    </w:p>
    <w:p w14:paraId="78827228" w14:textId="77777777" w:rsidR="0023720F" w:rsidRPr="00494DF2" w:rsidRDefault="0023720F" w:rsidP="002E6FA7">
      <w:pPr>
        <w:pStyle w:val="1e"/>
        <w:rPr>
          <w:rStyle w:val="uicontrol"/>
          <w:b/>
        </w:rPr>
      </w:pPr>
      <w:r w:rsidRPr="00494DF2">
        <w:rPr>
          <w:rStyle w:val="uicontrol"/>
          <w:b/>
        </w:rPr>
        <w:t>修改</w:t>
      </w:r>
      <w:r w:rsidRPr="00494DF2">
        <w:rPr>
          <w:rStyle w:val="uicontrol"/>
          <w:b/>
        </w:rPr>
        <w:t>QoS</w:t>
      </w:r>
      <w:r w:rsidRPr="00494DF2">
        <w:rPr>
          <w:rStyle w:val="uicontrol"/>
          <w:b/>
        </w:rPr>
        <w:t>规格</w:t>
      </w:r>
      <w:r w:rsidRPr="00494DF2">
        <w:rPr>
          <w:rStyle w:val="uicontrol"/>
          <w:rFonts w:hint="eastAsia"/>
          <w:b/>
        </w:rPr>
        <w:t>：</w:t>
      </w:r>
    </w:p>
    <w:p w14:paraId="3F6250D5" w14:textId="77777777" w:rsidR="0023720F" w:rsidRPr="00494DF2" w:rsidRDefault="0023720F" w:rsidP="002E6FA7">
      <w:pPr>
        <w:pStyle w:val="4a"/>
        <w:rPr>
          <w:rStyle w:val="uicontrol"/>
        </w:rPr>
      </w:pPr>
      <w:r w:rsidRPr="00494DF2">
        <w:rPr>
          <w:rStyle w:val="uicontrol"/>
        </w:rPr>
        <w:t>需要调整</w:t>
      </w:r>
      <w:r w:rsidRPr="00494DF2">
        <w:rPr>
          <w:rStyle w:val="uicontrol"/>
        </w:rPr>
        <w:t>QoS</w:t>
      </w:r>
      <w:r w:rsidRPr="00494DF2">
        <w:rPr>
          <w:rStyle w:val="uicontrol"/>
        </w:rPr>
        <w:t>规格属性时，可更改已创建</w:t>
      </w:r>
      <w:r w:rsidRPr="00494DF2">
        <w:rPr>
          <w:rStyle w:val="uicontrol"/>
        </w:rPr>
        <w:t>QoS</w:t>
      </w:r>
      <w:r w:rsidRPr="00494DF2">
        <w:rPr>
          <w:rStyle w:val="uicontrol"/>
        </w:rPr>
        <w:t>规格的属性信息。更改</w:t>
      </w:r>
      <w:r w:rsidRPr="00494DF2">
        <w:rPr>
          <w:rStyle w:val="uicontrol"/>
        </w:rPr>
        <w:t>QoS</w:t>
      </w:r>
      <w:r w:rsidRPr="00494DF2">
        <w:rPr>
          <w:rStyle w:val="uicontrol"/>
        </w:rPr>
        <w:t>规格后，所有使用该规格的虚拟机网卡的</w:t>
      </w:r>
      <w:r w:rsidRPr="00494DF2">
        <w:rPr>
          <w:rStyle w:val="uicontrol"/>
        </w:rPr>
        <w:t>QoS</w:t>
      </w:r>
      <w:r w:rsidRPr="00494DF2">
        <w:rPr>
          <w:rStyle w:val="uicontrol"/>
        </w:rPr>
        <w:t>属性都会同步变更。</w:t>
      </w:r>
    </w:p>
    <w:p w14:paraId="39C3CF39" w14:textId="7BA6FF5A" w:rsidR="0023720F" w:rsidRPr="00494DF2" w:rsidRDefault="0023720F" w:rsidP="002E6FA7">
      <w:pPr>
        <w:pStyle w:val="4a"/>
        <w:rPr>
          <w:rStyle w:val="uicontrol"/>
        </w:rPr>
      </w:pPr>
      <w:r w:rsidRPr="00494DF2">
        <w:rPr>
          <w:rStyle w:val="uicontrol"/>
        </w:rPr>
        <w:t>在</w:t>
      </w:r>
      <w:r w:rsidR="000B1139" w:rsidRPr="00494DF2">
        <w:rPr>
          <w:rStyle w:val="uicontrol"/>
          <w:rFonts w:hint="eastAsia"/>
        </w:rPr>
        <w:t>“</w:t>
      </w:r>
      <w:r w:rsidRPr="00494DF2">
        <w:rPr>
          <w:rStyle w:val="uicontrol"/>
        </w:rPr>
        <w:t>资源</w:t>
      </w:r>
      <w:r w:rsidR="00EF78AD">
        <w:rPr>
          <w:rStyle w:val="uicontrol"/>
        </w:rPr>
        <w:t>——</w:t>
      </w:r>
      <w:r w:rsidRPr="00494DF2">
        <w:rPr>
          <w:rStyle w:val="uicontrol"/>
        </w:rPr>
        <w:t>网络</w:t>
      </w:r>
      <w:r w:rsidR="00EF78AD">
        <w:rPr>
          <w:rStyle w:val="uicontrol"/>
        </w:rPr>
        <w:t>——</w:t>
      </w:r>
      <w:r w:rsidRPr="00494DF2">
        <w:rPr>
          <w:rStyle w:val="uicontrol"/>
        </w:rPr>
        <w:t>QoS</w:t>
      </w:r>
      <w:r w:rsidRPr="00494DF2">
        <w:rPr>
          <w:rStyle w:val="uicontrol"/>
        </w:rPr>
        <w:t>规格</w:t>
      </w:r>
      <w:r w:rsidR="000B1139">
        <w:rPr>
          <w:rStyle w:val="uicontrol"/>
          <w:rFonts w:hint="eastAsia"/>
        </w:rPr>
        <w:t>”</w:t>
      </w:r>
      <w:r w:rsidRPr="00494DF2">
        <w:rPr>
          <w:rStyle w:val="uicontrol"/>
        </w:rPr>
        <w:t>界面，</w:t>
      </w:r>
      <w:r w:rsidRPr="00494DF2">
        <w:rPr>
          <w:rStyle w:val="uicontrol"/>
        </w:rPr>
        <w:t>QoS</w:t>
      </w:r>
      <w:r w:rsidRPr="00494DF2">
        <w:rPr>
          <w:rStyle w:val="uicontrol"/>
        </w:rPr>
        <w:t>规格所在行中，单击</w:t>
      </w:r>
      <w:r w:rsidR="000B1139" w:rsidRPr="00494DF2">
        <w:rPr>
          <w:rStyle w:val="uicontrol"/>
          <w:rFonts w:hint="eastAsia"/>
        </w:rPr>
        <w:t>“</w:t>
      </w:r>
      <w:r w:rsidRPr="00494DF2">
        <w:rPr>
          <w:rStyle w:val="uicontrol"/>
        </w:rPr>
        <w:t>修改</w:t>
      </w:r>
      <w:r w:rsidR="000B1139">
        <w:rPr>
          <w:rStyle w:val="uicontrol"/>
          <w:rFonts w:hint="eastAsia"/>
        </w:rPr>
        <w:t>”</w:t>
      </w:r>
      <w:r w:rsidRPr="00494DF2">
        <w:rPr>
          <w:rStyle w:val="uicontrol"/>
        </w:rPr>
        <w:t>。</w:t>
      </w:r>
    </w:p>
    <w:p w14:paraId="27F1A15D" w14:textId="77777777" w:rsidR="0023720F" w:rsidRPr="00494DF2" w:rsidRDefault="0023720F" w:rsidP="002E6FA7">
      <w:pPr>
        <w:pStyle w:val="1e"/>
        <w:rPr>
          <w:rStyle w:val="uicontrol"/>
          <w:b/>
        </w:rPr>
      </w:pPr>
      <w:r w:rsidRPr="00494DF2">
        <w:rPr>
          <w:rStyle w:val="uicontrol"/>
          <w:b/>
        </w:rPr>
        <w:t>删除</w:t>
      </w:r>
      <w:r w:rsidRPr="00494DF2">
        <w:rPr>
          <w:rStyle w:val="uicontrol"/>
          <w:b/>
        </w:rPr>
        <w:t>QoS</w:t>
      </w:r>
      <w:r w:rsidRPr="00494DF2">
        <w:rPr>
          <w:rStyle w:val="uicontrol"/>
          <w:b/>
        </w:rPr>
        <w:t>规格</w:t>
      </w:r>
      <w:r w:rsidRPr="00494DF2">
        <w:rPr>
          <w:rStyle w:val="uicontrol"/>
          <w:rFonts w:hint="eastAsia"/>
          <w:b/>
        </w:rPr>
        <w:t>：</w:t>
      </w:r>
    </w:p>
    <w:p w14:paraId="7BC83696" w14:textId="77777777" w:rsidR="0023720F" w:rsidRPr="00494DF2" w:rsidRDefault="0023720F" w:rsidP="002E6FA7">
      <w:pPr>
        <w:pStyle w:val="4a"/>
        <w:rPr>
          <w:rStyle w:val="uicontrol"/>
        </w:rPr>
      </w:pPr>
      <w:r w:rsidRPr="00494DF2">
        <w:rPr>
          <w:rStyle w:val="uicontrol"/>
        </w:rPr>
        <w:t>当</w:t>
      </w:r>
      <w:r w:rsidRPr="00494DF2">
        <w:rPr>
          <w:rStyle w:val="uicontrol"/>
        </w:rPr>
        <w:t>QoS</w:t>
      </w:r>
      <w:r w:rsidRPr="00494DF2">
        <w:rPr>
          <w:rStyle w:val="uicontrol"/>
        </w:rPr>
        <w:t>规格不再使用时，删除</w:t>
      </w:r>
      <w:r w:rsidRPr="00494DF2">
        <w:rPr>
          <w:rStyle w:val="uicontrol"/>
        </w:rPr>
        <w:t>QoS</w:t>
      </w:r>
      <w:r w:rsidRPr="00494DF2">
        <w:rPr>
          <w:rStyle w:val="uicontrol"/>
        </w:rPr>
        <w:t>规格。删除</w:t>
      </w:r>
      <w:r w:rsidRPr="00494DF2">
        <w:rPr>
          <w:rStyle w:val="uicontrol"/>
        </w:rPr>
        <w:t>QoS</w:t>
      </w:r>
      <w:r w:rsidRPr="00494DF2">
        <w:rPr>
          <w:rStyle w:val="uicontrol"/>
        </w:rPr>
        <w:t>规格后，所有使用该规格的虚拟机网卡的</w:t>
      </w:r>
      <w:r w:rsidRPr="00494DF2">
        <w:rPr>
          <w:rStyle w:val="uicontrol"/>
        </w:rPr>
        <w:t>QoS</w:t>
      </w:r>
      <w:r w:rsidRPr="00494DF2">
        <w:rPr>
          <w:rStyle w:val="uicontrol"/>
        </w:rPr>
        <w:t>属性都会删除。</w:t>
      </w:r>
    </w:p>
    <w:p w14:paraId="4AE31579" w14:textId="6E18F189" w:rsidR="0023720F" w:rsidRPr="00494DF2" w:rsidRDefault="0023720F" w:rsidP="002E6FA7">
      <w:pPr>
        <w:pStyle w:val="4a"/>
        <w:rPr>
          <w:rStyle w:val="uicontrol"/>
        </w:rPr>
      </w:pPr>
      <w:r w:rsidRPr="00494DF2">
        <w:rPr>
          <w:rStyle w:val="uicontrol"/>
        </w:rPr>
        <w:t>在</w:t>
      </w:r>
      <w:r w:rsidR="000B1139" w:rsidRPr="00494DF2">
        <w:rPr>
          <w:rStyle w:val="uicontrol"/>
          <w:rFonts w:hint="eastAsia"/>
        </w:rPr>
        <w:t>“</w:t>
      </w:r>
      <w:r w:rsidRPr="00494DF2">
        <w:rPr>
          <w:rStyle w:val="uicontrol"/>
        </w:rPr>
        <w:t>资源</w:t>
      </w:r>
      <w:r w:rsidR="00EF78AD">
        <w:rPr>
          <w:rStyle w:val="uicontrol"/>
        </w:rPr>
        <w:t>——</w:t>
      </w:r>
      <w:r w:rsidRPr="00494DF2">
        <w:rPr>
          <w:rStyle w:val="uicontrol"/>
        </w:rPr>
        <w:t>网络</w:t>
      </w:r>
      <w:r w:rsidR="00EF78AD">
        <w:rPr>
          <w:rStyle w:val="uicontrol"/>
        </w:rPr>
        <w:t>——</w:t>
      </w:r>
      <w:r w:rsidRPr="00494DF2">
        <w:rPr>
          <w:rStyle w:val="uicontrol"/>
        </w:rPr>
        <w:t>QoS</w:t>
      </w:r>
      <w:r w:rsidRPr="00494DF2">
        <w:rPr>
          <w:rStyle w:val="uicontrol"/>
        </w:rPr>
        <w:t>规格</w:t>
      </w:r>
      <w:r w:rsidR="000B1139">
        <w:rPr>
          <w:rStyle w:val="uicontrol"/>
          <w:rFonts w:hint="eastAsia"/>
        </w:rPr>
        <w:t>”</w:t>
      </w:r>
      <w:r w:rsidRPr="00494DF2">
        <w:rPr>
          <w:rStyle w:val="uicontrol"/>
        </w:rPr>
        <w:t>界面，</w:t>
      </w:r>
      <w:r w:rsidRPr="00494DF2">
        <w:rPr>
          <w:rStyle w:val="uicontrol"/>
        </w:rPr>
        <w:t>QoS</w:t>
      </w:r>
      <w:r w:rsidRPr="00494DF2">
        <w:rPr>
          <w:rStyle w:val="uicontrol"/>
        </w:rPr>
        <w:t>规格所在行中，单击</w:t>
      </w:r>
      <w:r w:rsidR="000B1139" w:rsidRPr="00494DF2">
        <w:rPr>
          <w:rStyle w:val="uicontrol"/>
          <w:rFonts w:hint="eastAsia"/>
        </w:rPr>
        <w:t>“</w:t>
      </w:r>
      <w:r w:rsidRPr="00494DF2">
        <w:rPr>
          <w:rStyle w:val="uicontrol"/>
        </w:rPr>
        <w:t>删除</w:t>
      </w:r>
      <w:r w:rsidR="000B1139">
        <w:rPr>
          <w:rStyle w:val="uicontrol"/>
          <w:rFonts w:hint="eastAsia"/>
        </w:rPr>
        <w:t>”</w:t>
      </w:r>
      <w:r w:rsidRPr="00494DF2">
        <w:rPr>
          <w:rStyle w:val="uicontrol"/>
        </w:rPr>
        <w:t>。</w:t>
      </w:r>
    </w:p>
    <w:p w14:paraId="04BB9BE7" w14:textId="77777777" w:rsidR="0023720F" w:rsidRPr="002E6FA7" w:rsidRDefault="0023720F" w:rsidP="002E6FA7">
      <w:pPr>
        <w:pStyle w:val="5"/>
        <w:rPr>
          <w:rStyle w:val="uicontrol"/>
          <w:rFonts w:hint="default"/>
        </w:rPr>
      </w:pPr>
      <w:r w:rsidRPr="002E6FA7">
        <w:rPr>
          <w:rStyle w:val="uicontrol"/>
        </w:rPr>
        <w:lastRenderedPageBreak/>
        <w:t>物理网络</w:t>
      </w:r>
    </w:p>
    <w:p w14:paraId="2C589156" w14:textId="4C072779" w:rsidR="0023720F" w:rsidRPr="00494DF2" w:rsidRDefault="0023720F" w:rsidP="002E6FA7">
      <w:pPr>
        <w:pStyle w:val="1e"/>
        <w:rPr>
          <w:rStyle w:val="uicontrol"/>
        </w:rPr>
      </w:pPr>
      <w:r w:rsidRPr="00494DF2">
        <w:rPr>
          <w:rStyle w:val="uicontrol"/>
        </w:rPr>
        <w:t>在</w:t>
      </w:r>
      <w:r w:rsidRPr="00494DF2">
        <w:rPr>
          <w:rStyle w:val="uicontrol"/>
        </w:rPr>
        <w:t xml:space="preserve">FusionSphere </w:t>
      </w:r>
      <w:r>
        <w:rPr>
          <w:rStyle w:val="uicontrol"/>
        </w:rPr>
        <w:t>OpenStack</w:t>
      </w:r>
      <w:r w:rsidRPr="00494DF2">
        <w:rPr>
          <w:rStyle w:val="uicontrol"/>
        </w:rPr>
        <w:t>中，</w:t>
      </w:r>
      <w:r w:rsidR="000B1139" w:rsidRPr="00494DF2">
        <w:rPr>
          <w:rStyle w:val="uicontrol"/>
          <w:rFonts w:hint="eastAsia"/>
        </w:rPr>
        <w:t>“</w:t>
      </w:r>
      <w:r w:rsidRPr="00494DF2">
        <w:rPr>
          <w:rStyle w:val="uicontrol"/>
        </w:rPr>
        <w:t>物理网络</w:t>
      </w:r>
      <w:r w:rsidR="000B1139">
        <w:rPr>
          <w:rStyle w:val="uicontrol"/>
          <w:rFonts w:hint="eastAsia"/>
        </w:rPr>
        <w:t>”</w:t>
      </w:r>
      <w:r w:rsidRPr="00494DF2">
        <w:rPr>
          <w:rStyle w:val="uicontrol"/>
        </w:rPr>
        <w:t>定义了虚拟网络与主机物理网口的映射关系、以及该网络所使用的网络平面。对于一个物理网络来说，它映射的是每台主机上的一个物理网口或网口绑定。这样，虚拟机无论运行在哪台主机上，均可通过同一个物理网络与外部网络进行互连互通。</w:t>
      </w:r>
    </w:p>
    <w:p w14:paraId="5CCC4E5B" w14:textId="77777777" w:rsidR="0023720F" w:rsidRPr="00494DF2" w:rsidRDefault="0023720F" w:rsidP="002E6FA7">
      <w:pPr>
        <w:pStyle w:val="1e"/>
        <w:rPr>
          <w:rStyle w:val="uicontrol"/>
        </w:rPr>
      </w:pPr>
      <w:r w:rsidRPr="00494DF2">
        <w:rPr>
          <w:rStyle w:val="uicontrol"/>
        </w:rPr>
        <w:t>虚拟机不能直接使用物理网络。需要先在物理网络上创建子网或</w:t>
      </w:r>
      <w:r w:rsidRPr="00494DF2">
        <w:rPr>
          <w:rStyle w:val="uicontrol"/>
        </w:rPr>
        <w:t>VLAN</w:t>
      </w:r>
      <w:r w:rsidRPr="00494DF2">
        <w:rPr>
          <w:rStyle w:val="uicontrol"/>
        </w:rPr>
        <w:t>，然后将虚拟机创建在对应的子网或</w:t>
      </w:r>
      <w:r w:rsidRPr="00494DF2">
        <w:rPr>
          <w:rStyle w:val="uicontrol"/>
        </w:rPr>
        <w:t>VLAN</w:t>
      </w:r>
      <w:r w:rsidRPr="00494DF2">
        <w:rPr>
          <w:rStyle w:val="uicontrol"/>
        </w:rPr>
        <w:t>上。</w:t>
      </w:r>
    </w:p>
    <w:p w14:paraId="24E6E927" w14:textId="77777777" w:rsidR="0023720F" w:rsidRPr="00494DF2" w:rsidRDefault="0023720F" w:rsidP="002E6FA7">
      <w:pPr>
        <w:pStyle w:val="1e"/>
        <w:rPr>
          <w:rStyle w:val="uicontrol"/>
        </w:rPr>
      </w:pPr>
      <w:r w:rsidRPr="00494DF2">
        <w:rPr>
          <w:rStyle w:val="uicontrol"/>
        </w:rPr>
        <w:t>VMware</w:t>
      </w:r>
      <w:r w:rsidRPr="00494DF2">
        <w:rPr>
          <w:rStyle w:val="uicontrol"/>
        </w:rPr>
        <w:t>虚拟化场景下无该功能。</w:t>
      </w:r>
    </w:p>
    <w:p w14:paraId="498B4CD1" w14:textId="77777777" w:rsidR="0023720F" w:rsidRPr="002E6FA7" w:rsidRDefault="0023720F" w:rsidP="002E6FA7">
      <w:pPr>
        <w:pStyle w:val="5"/>
        <w:rPr>
          <w:rStyle w:val="uicontrol"/>
          <w:rFonts w:hint="default"/>
        </w:rPr>
      </w:pPr>
      <w:r w:rsidRPr="002E6FA7">
        <w:rPr>
          <w:rStyle w:val="uicontrol"/>
        </w:rPr>
        <w:t>外部</w:t>
      </w:r>
      <w:r w:rsidRPr="002E6FA7">
        <w:rPr>
          <w:rStyle w:val="uicontrol"/>
          <w:rFonts w:hint="default"/>
        </w:rPr>
        <w:t>网络</w:t>
      </w:r>
    </w:p>
    <w:p w14:paraId="000ECAFE" w14:textId="77777777" w:rsidR="0023720F" w:rsidRPr="00494DF2" w:rsidRDefault="0023720F" w:rsidP="002E6FA7">
      <w:pPr>
        <w:pStyle w:val="1e"/>
        <w:rPr>
          <w:rStyle w:val="uicontrol"/>
        </w:rPr>
      </w:pPr>
      <w:r w:rsidRPr="00494DF2">
        <w:rPr>
          <w:rStyle w:val="uicontrol"/>
          <w:rFonts w:hint="eastAsia"/>
        </w:rPr>
        <w:t>外部网络是用于连接系统</w:t>
      </w:r>
      <w:proofErr w:type="gramStart"/>
      <w:r w:rsidRPr="00494DF2">
        <w:rPr>
          <w:rStyle w:val="uicontrol"/>
          <w:rFonts w:hint="eastAsia"/>
        </w:rPr>
        <w:t>外网络</w:t>
      </w:r>
      <w:proofErr w:type="gramEnd"/>
      <w:r w:rsidRPr="00494DF2">
        <w:rPr>
          <w:rStyle w:val="uicontrol"/>
          <w:rFonts w:hint="eastAsia"/>
        </w:rPr>
        <w:t>的网络，系统</w:t>
      </w:r>
      <w:proofErr w:type="gramStart"/>
      <w:r w:rsidRPr="00494DF2">
        <w:rPr>
          <w:rStyle w:val="uicontrol"/>
          <w:rFonts w:hint="eastAsia"/>
        </w:rPr>
        <w:t>外网络</w:t>
      </w:r>
      <w:proofErr w:type="gramEnd"/>
      <w:r w:rsidRPr="00494DF2">
        <w:rPr>
          <w:rStyle w:val="uicontrol"/>
          <w:rFonts w:hint="eastAsia"/>
        </w:rPr>
        <w:t>即为用户已有网络，可以是企业内部网络，也可以是公共网络（</w:t>
      </w:r>
      <w:r w:rsidRPr="00494DF2">
        <w:rPr>
          <w:rStyle w:val="uicontrol"/>
        </w:rPr>
        <w:t>Internet</w:t>
      </w:r>
      <w:r w:rsidRPr="00494DF2">
        <w:rPr>
          <w:rStyle w:val="uicontrol"/>
        </w:rPr>
        <w:t>）等。</w:t>
      </w:r>
    </w:p>
    <w:p w14:paraId="528E1650" w14:textId="77777777" w:rsidR="0023720F" w:rsidRPr="00494DF2" w:rsidRDefault="0023720F" w:rsidP="002E6FA7">
      <w:pPr>
        <w:pStyle w:val="1e"/>
        <w:rPr>
          <w:rStyle w:val="uicontrol"/>
          <w:b/>
        </w:rPr>
      </w:pPr>
      <w:r w:rsidRPr="00494DF2">
        <w:rPr>
          <w:rStyle w:val="uicontrol"/>
          <w:rFonts w:hint="eastAsia"/>
          <w:b/>
        </w:rPr>
        <w:t>创建外部网络：</w:t>
      </w:r>
    </w:p>
    <w:p w14:paraId="2FFAE311" w14:textId="77777777" w:rsidR="0023720F" w:rsidRPr="00494DF2" w:rsidRDefault="0023720F" w:rsidP="002E6FA7">
      <w:pPr>
        <w:pStyle w:val="4a"/>
        <w:rPr>
          <w:rStyle w:val="uicontrol"/>
        </w:rPr>
      </w:pPr>
      <w:r w:rsidRPr="00494DF2">
        <w:rPr>
          <w:rStyle w:val="uicontrol"/>
          <w:rFonts w:hint="eastAsia"/>
        </w:rPr>
        <w:t>创建外部网络前，要求已在交换机上配置用于创建外部网络的</w:t>
      </w:r>
      <w:r w:rsidRPr="00494DF2">
        <w:rPr>
          <w:rStyle w:val="uicontrol"/>
        </w:rPr>
        <w:t>VLAN</w:t>
      </w:r>
      <w:r w:rsidRPr="00494DF2">
        <w:rPr>
          <w:rStyle w:val="uicontrol"/>
        </w:rPr>
        <w:t>或子网。</w:t>
      </w:r>
    </w:p>
    <w:p w14:paraId="46E5C8C9" w14:textId="709AE363" w:rsidR="0023720F" w:rsidRPr="00494DF2" w:rsidRDefault="0023720F" w:rsidP="002E6FA7">
      <w:pPr>
        <w:pStyle w:val="4a"/>
        <w:rPr>
          <w:rStyle w:val="uicontrol"/>
        </w:rPr>
      </w:pPr>
      <w:r w:rsidRPr="00494DF2">
        <w:rPr>
          <w:rStyle w:val="uicontrol"/>
        </w:rPr>
        <w:t>在</w:t>
      </w:r>
      <w:r w:rsidR="000B1139" w:rsidRPr="00494DF2">
        <w:rPr>
          <w:rStyle w:val="uicontrol"/>
          <w:rFonts w:hint="eastAsia"/>
        </w:rPr>
        <w:t>“</w:t>
      </w:r>
      <w:r w:rsidRPr="00494DF2">
        <w:rPr>
          <w:rStyle w:val="uicontrol"/>
        </w:rPr>
        <w:t>资源</w:t>
      </w:r>
      <w:r w:rsidR="00EF78AD">
        <w:rPr>
          <w:rStyle w:val="uicontrol"/>
        </w:rPr>
        <w:t>——</w:t>
      </w:r>
      <w:r w:rsidRPr="00494DF2">
        <w:rPr>
          <w:rStyle w:val="uicontrol"/>
        </w:rPr>
        <w:t>网络</w:t>
      </w:r>
      <w:r w:rsidR="00EF78AD">
        <w:rPr>
          <w:rStyle w:val="uicontrol"/>
        </w:rPr>
        <w:t>——</w:t>
      </w:r>
      <w:r w:rsidRPr="00494DF2">
        <w:rPr>
          <w:rStyle w:val="uicontrol"/>
        </w:rPr>
        <w:t>外部网络</w:t>
      </w:r>
      <w:r w:rsidR="000B1139">
        <w:rPr>
          <w:rStyle w:val="uicontrol"/>
          <w:rFonts w:hint="eastAsia"/>
        </w:rPr>
        <w:t>”</w:t>
      </w:r>
      <w:r w:rsidRPr="00494DF2">
        <w:rPr>
          <w:rStyle w:val="uicontrol"/>
        </w:rPr>
        <w:t>界面，单击</w:t>
      </w:r>
      <w:r w:rsidR="000B1139" w:rsidRPr="00494DF2">
        <w:rPr>
          <w:rStyle w:val="uicontrol"/>
          <w:rFonts w:hint="eastAsia"/>
        </w:rPr>
        <w:t>“</w:t>
      </w:r>
      <w:r w:rsidRPr="00494DF2">
        <w:rPr>
          <w:rStyle w:val="uicontrol"/>
        </w:rPr>
        <w:t>创建</w:t>
      </w:r>
      <w:r w:rsidR="000B1139">
        <w:rPr>
          <w:rStyle w:val="uicontrol"/>
          <w:rFonts w:hint="eastAsia"/>
        </w:rPr>
        <w:t>”</w:t>
      </w:r>
      <w:r w:rsidRPr="00494DF2">
        <w:rPr>
          <w:rStyle w:val="uicontrol"/>
        </w:rPr>
        <w:t>。</w:t>
      </w:r>
    </w:p>
    <w:p w14:paraId="7854970A" w14:textId="77777777" w:rsidR="0023720F" w:rsidRPr="00494DF2" w:rsidRDefault="0023720F" w:rsidP="002E6FA7">
      <w:pPr>
        <w:pStyle w:val="1e"/>
        <w:rPr>
          <w:rStyle w:val="uicontrol"/>
          <w:b/>
        </w:rPr>
      </w:pPr>
      <w:r w:rsidRPr="00494DF2">
        <w:rPr>
          <w:rStyle w:val="uicontrol"/>
          <w:rFonts w:hint="eastAsia"/>
          <w:b/>
        </w:rPr>
        <w:t>修改外部网络：</w:t>
      </w:r>
    </w:p>
    <w:p w14:paraId="60335A89" w14:textId="77777777" w:rsidR="0023720F" w:rsidRPr="00494DF2" w:rsidRDefault="0023720F" w:rsidP="002E6FA7">
      <w:pPr>
        <w:pStyle w:val="4a"/>
        <w:rPr>
          <w:rStyle w:val="uicontrol"/>
        </w:rPr>
      </w:pPr>
      <w:r w:rsidRPr="00494DF2">
        <w:rPr>
          <w:rStyle w:val="uicontrol"/>
          <w:rFonts w:hint="eastAsia"/>
        </w:rPr>
        <w:t>修改外部网络的名称。</w:t>
      </w:r>
    </w:p>
    <w:p w14:paraId="2D251602" w14:textId="33AF4223" w:rsidR="0023720F" w:rsidRPr="00494DF2" w:rsidRDefault="0023720F" w:rsidP="002E6FA7">
      <w:pPr>
        <w:pStyle w:val="4a"/>
        <w:rPr>
          <w:rStyle w:val="uicontrol"/>
        </w:rPr>
      </w:pPr>
      <w:r w:rsidRPr="00494DF2">
        <w:rPr>
          <w:rStyle w:val="uicontrol"/>
          <w:rFonts w:hint="eastAsia"/>
        </w:rPr>
        <w:t>在“资源</w:t>
      </w:r>
      <w:r w:rsidR="00EF78AD">
        <w:rPr>
          <w:rStyle w:val="uicontrol"/>
        </w:rPr>
        <w:t>——</w:t>
      </w:r>
      <w:r w:rsidRPr="00494DF2">
        <w:rPr>
          <w:rStyle w:val="uicontrol"/>
        </w:rPr>
        <w:t>网络</w:t>
      </w:r>
      <w:r w:rsidR="00EF78AD">
        <w:rPr>
          <w:rStyle w:val="uicontrol"/>
        </w:rPr>
        <w:t>——</w:t>
      </w:r>
      <w:r w:rsidRPr="00494DF2">
        <w:rPr>
          <w:rStyle w:val="uicontrol"/>
        </w:rPr>
        <w:t>外部网络</w:t>
      </w:r>
      <w:r w:rsidR="000B1139">
        <w:rPr>
          <w:rStyle w:val="uicontrol"/>
          <w:rFonts w:hint="eastAsia"/>
        </w:rPr>
        <w:t>”</w:t>
      </w:r>
      <w:r w:rsidRPr="00494DF2">
        <w:rPr>
          <w:rStyle w:val="uicontrol"/>
        </w:rPr>
        <w:t>界面，外部网络所在行中，单击</w:t>
      </w:r>
      <w:r w:rsidR="000B1139" w:rsidRPr="00494DF2">
        <w:rPr>
          <w:rStyle w:val="uicontrol"/>
          <w:rFonts w:hint="eastAsia"/>
        </w:rPr>
        <w:t>“</w:t>
      </w:r>
      <w:r w:rsidRPr="00494DF2">
        <w:rPr>
          <w:rStyle w:val="uicontrol"/>
        </w:rPr>
        <w:t>修改</w:t>
      </w:r>
      <w:r w:rsidR="00901657">
        <w:rPr>
          <w:rStyle w:val="uicontrol"/>
          <w:rFonts w:hint="eastAsia"/>
        </w:rPr>
        <w:t>”</w:t>
      </w:r>
      <w:r w:rsidRPr="00494DF2">
        <w:rPr>
          <w:rStyle w:val="uicontrol"/>
        </w:rPr>
        <w:t>。</w:t>
      </w:r>
    </w:p>
    <w:p w14:paraId="02CA1536" w14:textId="77777777" w:rsidR="0023720F" w:rsidRPr="00494DF2" w:rsidRDefault="0023720F" w:rsidP="002E6FA7">
      <w:pPr>
        <w:pStyle w:val="1e"/>
        <w:rPr>
          <w:rStyle w:val="uicontrol"/>
          <w:b/>
        </w:rPr>
      </w:pPr>
      <w:r w:rsidRPr="00494DF2">
        <w:rPr>
          <w:rStyle w:val="uicontrol"/>
          <w:rFonts w:hint="eastAsia"/>
          <w:b/>
        </w:rPr>
        <w:t>删除外部网络：</w:t>
      </w:r>
    </w:p>
    <w:p w14:paraId="1D9C5ADD" w14:textId="77777777" w:rsidR="0023720F" w:rsidRPr="00494DF2" w:rsidRDefault="0023720F" w:rsidP="002E6FA7">
      <w:pPr>
        <w:pStyle w:val="4a"/>
        <w:rPr>
          <w:rStyle w:val="uicontrol"/>
        </w:rPr>
      </w:pPr>
      <w:r w:rsidRPr="00494DF2">
        <w:rPr>
          <w:rStyle w:val="uicontrol"/>
          <w:rFonts w:hint="eastAsia"/>
        </w:rPr>
        <w:t>当外部网络不再使用时，删除外部网络。已被</w:t>
      </w:r>
      <w:r w:rsidRPr="00494DF2">
        <w:rPr>
          <w:rStyle w:val="uicontrol"/>
        </w:rPr>
        <w:t>VDC</w:t>
      </w:r>
      <w:r w:rsidRPr="00494DF2">
        <w:rPr>
          <w:rStyle w:val="uicontrol"/>
        </w:rPr>
        <w:t>使用的外部网络，不允许删除。</w:t>
      </w:r>
    </w:p>
    <w:p w14:paraId="12568424" w14:textId="54DEF72C" w:rsidR="0023720F" w:rsidRPr="00494DF2" w:rsidRDefault="0023720F" w:rsidP="002E6FA7">
      <w:pPr>
        <w:pStyle w:val="4a"/>
        <w:rPr>
          <w:rStyle w:val="uicontrol"/>
        </w:rPr>
      </w:pPr>
      <w:r w:rsidRPr="00494DF2">
        <w:rPr>
          <w:rStyle w:val="uicontrol"/>
          <w:rFonts w:hint="eastAsia"/>
        </w:rPr>
        <w:t>在“资源</w:t>
      </w:r>
      <w:r w:rsidR="00EF78AD">
        <w:rPr>
          <w:rStyle w:val="uicontrol"/>
        </w:rPr>
        <w:t>——</w:t>
      </w:r>
      <w:r w:rsidRPr="00494DF2">
        <w:rPr>
          <w:rStyle w:val="uicontrol"/>
        </w:rPr>
        <w:t>网络</w:t>
      </w:r>
      <w:r w:rsidR="00EF78AD">
        <w:rPr>
          <w:rStyle w:val="uicontrol"/>
        </w:rPr>
        <w:t>——</w:t>
      </w:r>
      <w:r w:rsidRPr="00494DF2">
        <w:rPr>
          <w:rStyle w:val="uicontrol"/>
        </w:rPr>
        <w:t>外部网络</w:t>
      </w:r>
      <w:r w:rsidR="00901657">
        <w:rPr>
          <w:rStyle w:val="uicontrol"/>
          <w:rFonts w:hint="eastAsia"/>
        </w:rPr>
        <w:t>”</w:t>
      </w:r>
      <w:r w:rsidRPr="00494DF2">
        <w:rPr>
          <w:rStyle w:val="uicontrol"/>
        </w:rPr>
        <w:t>界面，外部网络所在行中，选择</w:t>
      </w:r>
      <w:r w:rsidR="00901657" w:rsidRPr="00494DF2">
        <w:rPr>
          <w:rStyle w:val="uicontrol"/>
          <w:rFonts w:hint="eastAsia"/>
        </w:rPr>
        <w:t>“</w:t>
      </w:r>
      <w:r w:rsidRPr="00494DF2">
        <w:rPr>
          <w:rStyle w:val="uicontrol"/>
        </w:rPr>
        <w:t>更多</w:t>
      </w:r>
      <w:r w:rsidR="00EF78AD">
        <w:rPr>
          <w:rStyle w:val="uicontrol"/>
        </w:rPr>
        <w:t>——</w:t>
      </w:r>
      <w:r w:rsidRPr="00494DF2">
        <w:rPr>
          <w:rStyle w:val="uicontrol"/>
        </w:rPr>
        <w:t>删除</w:t>
      </w:r>
      <w:r w:rsidR="00901657">
        <w:rPr>
          <w:rStyle w:val="uicontrol"/>
          <w:rFonts w:hint="eastAsia"/>
        </w:rPr>
        <w:t>”</w:t>
      </w:r>
      <w:r w:rsidRPr="00494DF2">
        <w:rPr>
          <w:rStyle w:val="uicontrol"/>
        </w:rPr>
        <w:t>。</w:t>
      </w:r>
    </w:p>
    <w:p w14:paraId="1C1817DF" w14:textId="77777777" w:rsidR="0023720F" w:rsidRPr="00494DF2" w:rsidRDefault="0023720F" w:rsidP="002E6FA7">
      <w:pPr>
        <w:pStyle w:val="1e"/>
        <w:rPr>
          <w:rStyle w:val="uicontrol"/>
          <w:b/>
        </w:rPr>
      </w:pPr>
      <w:r w:rsidRPr="00494DF2">
        <w:rPr>
          <w:rStyle w:val="uicontrol"/>
          <w:b/>
        </w:rPr>
        <w:t>创建子网</w:t>
      </w:r>
      <w:r w:rsidRPr="00494DF2">
        <w:rPr>
          <w:rStyle w:val="uicontrol"/>
          <w:rFonts w:hint="eastAsia"/>
          <w:b/>
        </w:rPr>
        <w:t>：</w:t>
      </w:r>
    </w:p>
    <w:p w14:paraId="635881BA" w14:textId="77777777" w:rsidR="0023720F" w:rsidRPr="00494DF2" w:rsidRDefault="0023720F" w:rsidP="002E6FA7">
      <w:pPr>
        <w:pStyle w:val="4a"/>
        <w:rPr>
          <w:rStyle w:val="uicontrol"/>
        </w:rPr>
      </w:pPr>
      <w:r w:rsidRPr="00494DF2">
        <w:rPr>
          <w:rStyle w:val="uicontrol"/>
        </w:rPr>
        <w:t>为新创建的外部网络配置子网</w:t>
      </w:r>
      <w:r w:rsidRPr="00494DF2">
        <w:rPr>
          <w:rStyle w:val="uicontrol"/>
        </w:rPr>
        <w:t>IP</w:t>
      </w:r>
      <w:r w:rsidRPr="00494DF2">
        <w:rPr>
          <w:rStyle w:val="uicontrol"/>
        </w:rPr>
        <w:t>地址。</w:t>
      </w:r>
    </w:p>
    <w:p w14:paraId="5575B3DB" w14:textId="23E22AE0" w:rsidR="0023720F" w:rsidRPr="00494DF2" w:rsidRDefault="0023720F" w:rsidP="002E6FA7">
      <w:pPr>
        <w:pStyle w:val="4a"/>
        <w:rPr>
          <w:rStyle w:val="uicontrol"/>
        </w:rPr>
      </w:pPr>
      <w:r w:rsidRPr="00494DF2">
        <w:rPr>
          <w:rStyle w:val="uicontrol"/>
        </w:rPr>
        <w:t>在</w:t>
      </w:r>
      <w:r w:rsidR="00901657" w:rsidRPr="00494DF2">
        <w:rPr>
          <w:rStyle w:val="uicontrol"/>
          <w:rFonts w:hint="eastAsia"/>
        </w:rPr>
        <w:t>“</w:t>
      </w:r>
      <w:r w:rsidRPr="00494DF2">
        <w:rPr>
          <w:rStyle w:val="uicontrol"/>
        </w:rPr>
        <w:t>资源</w:t>
      </w:r>
      <w:r w:rsidR="00EF78AD">
        <w:rPr>
          <w:rStyle w:val="uicontrol"/>
        </w:rPr>
        <w:t>——</w:t>
      </w:r>
      <w:r w:rsidRPr="00494DF2">
        <w:rPr>
          <w:rStyle w:val="uicontrol"/>
        </w:rPr>
        <w:t>网络</w:t>
      </w:r>
      <w:r w:rsidRPr="00494DF2">
        <w:rPr>
          <w:rStyle w:val="uicontrol"/>
        </w:rPr>
        <w:t>——</w:t>
      </w:r>
      <w:r w:rsidRPr="00494DF2">
        <w:rPr>
          <w:rStyle w:val="uicontrol"/>
        </w:rPr>
        <w:t>外部网络</w:t>
      </w:r>
      <w:r w:rsidR="00901657">
        <w:rPr>
          <w:rStyle w:val="uicontrol"/>
          <w:rFonts w:hint="eastAsia"/>
        </w:rPr>
        <w:t>”</w:t>
      </w:r>
      <w:r w:rsidRPr="00494DF2">
        <w:rPr>
          <w:rStyle w:val="uicontrol"/>
        </w:rPr>
        <w:t>界面，外部网络所在行中，选择</w:t>
      </w:r>
      <w:r w:rsidR="00901657" w:rsidRPr="00494DF2">
        <w:rPr>
          <w:rStyle w:val="uicontrol"/>
          <w:rFonts w:hint="eastAsia"/>
        </w:rPr>
        <w:t>“</w:t>
      </w:r>
      <w:r w:rsidRPr="00494DF2">
        <w:rPr>
          <w:rStyle w:val="uicontrol"/>
        </w:rPr>
        <w:t>更多</w:t>
      </w:r>
      <w:r w:rsidR="00EF78AD">
        <w:rPr>
          <w:rStyle w:val="uicontrol"/>
        </w:rPr>
        <w:t>——</w:t>
      </w:r>
      <w:r w:rsidRPr="00494DF2">
        <w:rPr>
          <w:rStyle w:val="uicontrol"/>
        </w:rPr>
        <w:t>创建子网</w:t>
      </w:r>
      <w:r w:rsidR="00901657">
        <w:rPr>
          <w:rStyle w:val="uicontrol"/>
          <w:rFonts w:hint="eastAsia"/>
        </w:rPr>
        <w:t>”</w:t>
      </w:r>
      <w:r w:rsidRPr="00494DF2">
        <w:rPr>
          <w:rStyle w:val="uicontrol"/>
        </w:rPr>
        <w:t>。</w:t>
      </w:r>
    </w:p>
    <w:p w14:paraId="1F81B8FE" w14:textId="77777777" w:rsidR="0023720F" w:rsidRPr="00494DF2" w:rsidRDefault="0023720F" w:rsidP="002E6FA7">
      <w:pPr>
        <w:pStyle w:val="1e"/>
        <w:rPr>
          <w:rStyle w:val="uicontrol"/>
          <w:b/>
        </w:rPr>
      </w:pPr>
      <w:r w:rsidRPr="00494DF2">
        <w:rPr>
          <w:rStyle w:val="uicontrol"/>
          <w:b/>
        </w:rPr>
        <w:t>修改子网</w:t>
      </w:r>
      <w:r w:rsidRPr="00494DF2">
        <w:rPr>
          <w:rStyle w:val="uicontrol"/>
          <w:rFonts w:hint="eastAsia"/>
          <w:b/>
        </w:rPr>
        <w:t>：</w:t>
      </w:r>
    </w:p>
    <w:p w14:paraId="4EA2B958" w14:textId="77777777" w:rsidR="0023720F" w:rsidRPr="00494DF2" w:rsidRDefault="0023720F" w:rsidP="002E6FA7">
      <w:pPr>
        <w:pStyle w:val="4a"/>
        <w:rPr>
          <w:rStyle w:val="uicontrol"/>
        </w:rPr>
      </w:pPr>
      <w:r w:rsidRPr="00494DF2">
        <w:rPr>
          <w:rStyle w:val="uicontrol"/>
        </w:rPr>
        <w:t>修改外部网络的子网名称和可用</w:t>
      </w:r>
      <w:r w:rsidRPr="00494DF2">
        <w:rPr>
          <w:rStyle w:val="uicontrol"/>
        </w:rPr>
        <w:t>IP</w:t>
      </w:r>
      <w:r w:rsidRPr="00494DF2">
        <w:rPr>
          <w:rStyle w:val="uicontrol"/>
        </w:rPr>
        <w:t>地址段。</w:t>
      </w:r>
    </w:p>
    <w:p w14:paraId="53AD5356" w14:textId="133ADEBC" w:rsidR="0023720F" w:rsidRPr="00494DF2" w:rsidRDefault="0023720F" w:rsidP="002E6FA7">
      <w:pPr>
        <w:pStyle w:val="4a"/>
        <w:rPr>
          <w:rStyle w:val="uicontrol"/>
        </w:rPr>
      </w:pPr>
      <w:r w:rsidRPr="00494DF2">
        <w:rPr>
          <w:rStyle w:val="uicontrol"/>
        </w:rPr>
        <w:t>在</w:t>
      </w:r>
      <w:r w:rsidR="00901657" w:rsidRPr="00494DF2">
        <w:rPr>
          <w:rStyle w:val="uicontrol"/>
          <w:rFonts w:hint="eastAsia"/>
        </w:rPr>
        <w:t>“</w:t>
      </w:r>
      <w:r w:rsidRPr="00494DF2">
        <w:rPr>
          <w:rStyle w:val="uicontrol"/>
        </w:rPr>
        <w:t>资源</w:t>
      </w:r>
      <w:r w:rsidR="00EF78AD">
        <w:rPr>
          <w:rStyle w:val="uicontrol"/>
        </w:rPr>
        <w:t>——</w:t>
      </w:r>
      <w:r w:rsidRPr="00494DF2">
        <w:rPr>
          <w:rStyle w:val="uicontrol"/>
        </w:rPr>
        <w:t>网络</w:t>
      </w:r>
      <w:r w:rsidR="00EF78AD">
        <w:rPr>
          <w:rStyle w:val="uicontrol"/>
        </w:rPr>
        <w:t>——</w:t>
      </w:r>
      <w:r w:rsidRPr="00494DF2">
        <w:rPr>
          <w:rStyle w:val="uicontrol"/>
        </w:rPr>
        <w:t>外部网络</w:t>
      </w:r>
      <w:r w:rsidR="00901657">
        <w:rPr>
          <w:rStyle w:val="uicontrol"/>
          <w:rFonts w:hint="eastAsia"/>
        </w:rPr>
        <w:t>”</w:t>
      </w:r>
      <w:r w:rsidRPr="00494DF2">
        <w:rPr>
          <w:rStyle w:val="uicontrol"/>
        </w:rPr>
        <w:t>界面，待修改子网的外部网络所在行，单击</w:t>
      </w:r>
      <w:r w:rsidRPr="00D71F74">
        <w:rPr>
          <w:rStyle w:val="uicontrol"/>
          <w:noProof/>
        </w:rPr>
        <w:drawing>
          <wp:inline distT="0" distB="0" distL="0" distR="0" wp14:anchorId="354D506B" wp14:editId="7212D662">
            <wp:extent cx="152400" cy="152400"/>
            <wp:effectExtent l="0" t="0" r="0" b="0"/>
            <wp:docPr id="197" name="图片 197" descr="http://localhost:7890/pages/YZF0919M/02/YZF0919M/02/resources/07_fm/help/fig/fig_it_60_51_50001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localhost:7890/pages/YZF0919M/02/YZF0919M/02/resources/07_fm/help/fig/fig_it_60_51_500016_0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94DF2">
        <w:rPr>
          <w:rStyle w:val="uicontrol"/>
        </w:rPr>
        <w:t>，在子网所在行，单击</w:t>
      </w:r>
      <w:r w:rsidR="00901657" w:rsidRPr="00494DF2">
        <w:rPr>
          <w:rStyle w:val="uicontrol"/>
          <w:rFonts w:hint="eastAsia"/>
        </w:rPr>
        <w:t>“</w:t>
      </w:r>
      <w:r w:rsidRPr="00494DF2">
        <w:rPr>
          <w:rStyle w:val="uicontrol"/>
        </w:rPr>
        <w:t>修改</w:t>
      </w:r>
      <w:r w:rsidR="00901657">
        <w:rPr>
          <w:rStyle w:val="uicontrol"/>
          <w:rFonts w:hint="eastAsia"/>
        </w:rPr>
        <w:t>”</w:t>
      </w:r>
      <w:r w:rsidRPr="00494DF2">
        <w:rPr>
          <w:rStyle w:val="uicontrol"/>
        </w:rPr>
        <w:t>。</w:t>
      </w:r>
    </w:p>
    <w:p w14:paraId="3B62F970" w14:textId="3A27DB04" w:rsidR="0023720F" w:rsidRPr="00494DF2" w:rsidRDefault="0023720F" w:rsidP="002E6FA7">
      <w:pPr>
        <w:pStyle w:val="4a"/>
        <w:rPr>
          <w:rStyle w:val="uicontrol"/>
        </w:rPr>
      </w:pPr>
      <w:r w:rsidRPr="00494DF2">
        <w:rPr>
          <w:rStyle w:val="uicontrol"/>
        </w:rPr>
        <w:t>在修改子网界面，通过单击</w:t>
      </w:r>
      <w:r w:rsidR="00901657" w:rsidRPr="00494DF2">
        <w:rPr>
          <w:rStyle w:val="uicontrol"/>
          <w:rFonts w:hint="eastAsia"/>
        </w:rPr>
        <w:t>“</w:t>
      </w:r>
      <w:r w:rsidRPr="00494DF2">
        <w:rPr>
          <w:rStyle w:val="uicontrol"/>
        </w:rPr>
        <w:t>查看子网</w:t>
      </w:r>
      <w:r w:rsidRPr="00494DF2">
        <w:rPr>
          <w:rStyle w:val="uicontrol"/>
        </w:rPr>
        <w:t>IP</w:t>
      </w:r>
      <w:r w:rsidRPr="00494DF2">
        <w:rPr>
          <w:rStyle w:val="uicontrol"/>
        </w:rPr>
        <w:t>地址使用情况</w:t>
      </w:r>
      <w:r w:rsidR="00901657">
        <w:rPr>
          <w:rStyle w:val="uicontrol"/>
          <w:rFonts w:hint="eastAsia"/>
        </w:rPr>
        <w:t>”</w:t>
      </w:r>
      <w:r w:rsidRPr="00494DF2">
        <w:rPr>
          <w:rStyle w:val="uicontrol"/>
        </w:rPr>
        <w:t>，查看当前子网中</w:t>
      </w:r>
      <w:r w:rsidRPr="00494DF2">
        <w:rPr>
          <w:rStyle w:val="uicontrol"/>
        </w:rPr>
        <w:t>IP</w:t>
      </w:r>
      <w:r w:rsidRPr="00494DF2">
        <w:rPr>
          <w:rStyle w:val="uicontrol"/>
        </w:rPr>
        <w:t>地址的使用情况。</w:t>
      </w:r>
    </w:p>
    <w:p w14:paraId="5F080671" w14:textId="77777777" w:rsidR="0023720F" w:rsidRPr="00494DF2" w:rsidRDefault="0023720F" w:rsidP="002E6FA7">
      <w:pPr>
        <w:pStyle w:val="1e"/>
        <w:rPr>
          <w:rStyle w:val="uicontrol"/>
          <w:b/>
        </w:rPr>
      </w:pPr>
      <w:r w:rsidRPr="00494DF2">
        <w:rPr>
          <w:rStyle w:val="uicontrol"/>
          <w:b/>
        </w:rPr>
        <w:t>删除子网</w:t>
      </w:r>
      <w:r w:rsidRPr="00494DF2">
        <w:rPr>
          <w:rStyle w:val="uicontrol"/>
          <w:rFonts w:hint="eastAsia"/>
          <w:b/>
        </w:rPr>
        <w:t>：</w:t>
      </w:r>
    </w:p>
    <w:p w14:paraId="51EC0533" w14:textId="77777777" w:rsidR="0023720F" w:rsidRPr="00494DF2" w:rsidRDefault="0023720F" w:rsidP="002E6FA7">
      <w:pPr>
        <w:pStyle w:val="4a"/>
        <w:rPr>
          <w:rStyle w:val="uicontrol"/>
        </w:rPr>
      </w:pPr>
      <w:r w:rsidRPr="00494DF2">
        <w:rPr>
          <w:rStyle w:val="uicontrol"/>
        </w:rPr>
        <w:t>删除外部网络的子网。</w:t>
      </w:r>
    </w:p>
    <w:p w14:paraId="669061CC" w14:textId="490FFC83" w:rsidR="0023720F" w:rsidRPr="00494DF2" w:rsidRDefault="0023720F" w:rsidP="002E6FA7">
      <w:pPr>
        <w:pStyle w:val="4a"/>
        <w:rPr>
          <w:rStyle w:val="uicontrol"/>
        </w:rPr>
      </w:pPr>
      <w:r w:rsidRPr="00494DF2">
        <w:rPr>
          <w:rStyle w:val="uicontrol"/>
        </w:rPr>
        <w:t>在</w:t>
      </w:r>
      <w:r w:rsidR="00901657" w:rsidRPr="00494DF2">
        <w:rPr>
          <w:rStyle w:val="uicontrol"/>
          <w:rFonts w:hint="eastAsia"/>
        </w:rPr>
        <w:t>“</w:t>
      </w:r>
      <w:r w:rsidRPr="00494DF2">
        <w:rPr>
          <w:rStyle w:val="uicontrol"/>
        </w:rPr>
        <w:t>资源</w:t>
      </w:r>
      <w:r w:rsidR="00EF78AD">
        <w:rPr>
          <w:rStyle w:val="uicontrol"/>
        </w:rPr>
        <w:t>——</w:t>
      </w:r>
      <w:r w:rsidRPr="00494DF2">
        <w:rPr>
          <w:rStyle w:val="uicontrol"/>
        </w:rPr>
        <w:t>网络</w:t>
      </w:r>
      <w:r w:rsidR="00EF78AD">
        <w:rPr>
          <w:rStyle w:val="uicontrol"/>
        </w:rPr>
        <w:t>——</w:t>
      </w:r>
      <w:r w:rsidRPr="00494DF2">
        <w:rPr>
          <w:rStyle w:val="uicontrol"/>
        </w:rPr>
        <w:t>外部网络</w:t>
      </w:r>
      <w:r w:rsidR="00901657">
        <w:rPr>
          <w:rStyle w:val="uicontrol"/>
          <w:rFonts w:hint="eastAsia"/>
        </w:rPr>
        <w:t>”</w:t>
      </w:r>
      <w:r w:rsidRPr="00494DF2">
        <w:rPr>
          <w:rStyle w:val="uicontrol"/>
        </w:rPr>
        <w:t>界面，待删除子网的外部网络所在行，单击</w:t>
      </w:r>
      <w:r w:rsidRPr="00D71F74">
        <w:rPr>
          <w:rStyle w:val="uicontrol"/>
          <w:noProof/>
        </w:rPr>
        <w:drawing>
          <wp:inline distT="0" distB="0" distL="0" distR="0" wp14:anchorId="57B772AC" wp14:editId="33B7211A">
            <wp:extent cx="152400" cy="152400"/>
            <wp:effectExtent l="0" t="0" r="0" b="0"/>
            <wp:docPr id="196" name="图片 196" descr="http://localhost:7890/pages/YZF0919M/02/YZF0919M/02/resources/07_fm/help/fig/fig_it_60_51_50001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localhost:7890/pages/YZF0919M/02/YZF0919M/02/resources/07_fm/help/fig/fig_it_60_51_500016_0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94DF2">
        <w:rPr>
          <w:rStyle w:val="uicontrol"/>
        </w:rPr>
        <w:t>，在子网所在行，单击</w:t>
      </w:r>
      <w:r w:rsidR="00901657" w:rsidRPr="00494DF2">
        <w:rPr>
          <w:rStyle w:val="uicontrol"/>
          <w:rFonts w:hint="eastAsia"/>
        </w:rPr>
        <w:t>“</w:t>
      </w:r>
      <w:r w:rsidRPr="00494DF2">
        <w:rPr>
          <w:rStyle w:val="uicontrol"/>
        </w:rPr>
        <w:t>删除</w:t>
      </w:r>
      <w:r w:rsidR="00901657">
        <w:rPr>
          <w:rStyle w:val="uicontrol"/>
          <w:rFonts w:hint="eastAsia"/>
        </w:rPr>
        <w:t>”</w:t>
      </w:r>
      <w:r w:rsidRPr="00494DF2">
        <w:rPr>
          <w:rStyle w:val="uicontrol"/>
        </w:rPr>
        <w:t>。</w:t>
      </w:r>
    </w:p>
    <w:p w14:paraId="4C04BB01" w14:textId="77777777" w:rsidR="0023720F" w:rsidRPr="002E6FA7" w:rsidRDefault="0023720F" w:rsidP="002E6FA7">
      <w:pPr>
        <w:pStyle w:val="2"/>
      </w:pPr>
      <w:bookmarkStart w:id="173" w:name="_Toc497466128"/>
      <w:bookmarkStart w:id="174" w:name="_Toc500505205"/>
      <w:r w:rsidRPr="002E6FA7">
        <w:rPr>
          <w:rFonts w:hint="eastAsia"/>
        </w:rPr>
        <w:lastRenderedPageBreak/>
        <w:t>结果</w:t>
      </w:r>
      <w:r w:rsidRPr="002E6FA7">
        <w:t>验证</w:t>
      </w:r>
      <w:bookmarkEnd w:id="173"/>
      <w:bookmarkEnd w:id="174"/>
    </w:p>
    <w:p w14:paraId="6C8704C7" w14:textId="77777777" w:rsidR="0023720F" w:rsidRDefault="0023720F" w:rsidP="005B69A5">
      <w:pPr>
        <w:pStyle w:val="4a"/>
        <w:rPr>
          <w:rStyle w:val="uicontrol"/>
        </w:rPr>
      </w:pPr>
      <w:r w:rsidRPr="00494DF2">
        <w:rPr>
          <w:rStyle w:val="uicontrol"/>
          <w:rFonts w:hint="eastAsia"/>
        </w:rPr>
        <w:t>执行</w:t>
      </w:r>
      <w:r w:rsidRPr="00494DF2">
        <w:rPr>
          <w:rStyle w:val="uicontrol"/>
        </w:rPr>
        <w:t>各操作后</w:t>
      </w:r>
      <w:r w:rsidRPr="00494DF2">
        <w:rPr>
          <w:rStyle w:val="uicontrol"/>
          <w:rFonts w:hint="eastAsia"/>
        </w:rPr>
        <w:t>查看</w:t>
      </w:r>
      <w:r w:rsidRPr="00494DF2">
        <w:rPr>
          <w:rStyle w:val="uicontrol"/>
        </w:rPr>
        <w:t>任务进度</w:t>
      </w:r>
      <w:r w:rsidRPr="00494DF2">
        <w:rPr>
          <w:rStyle w:val="uicontrol"/>
          <w:rFonts w:hint="eastAsia"/>
        </w:rPr>
        <w:t>并</w:t>
      </w:r>
      <w:r w:rsidRPr="00494DF2">
        <w:rPr>
          <w:rStyle w:val="uicontrol"/>
        </w:rPr>
        <w:t>刷新界面，查看操作是否成功。</w:t>
      </w:r>
    </w:p>
    <w:p w14:paraId="0556F78C" w14:textId="77777777" w:rsidR="00901657" w:rsidRDefault="00901657" w:rsidP="00901657">
      <w:pPr>
        <w:pStyle w:val="4a"/>
        <w:numPr>
          <w:ilvl w:val="0"/>
          <w:numId w:val="0"/>
        </w:numPr>
        <w:ind w:left="1446"/>
        <w:rPr>
          <w:rStyle w:val="uicontrol"/>
        </w:rPr>
      </w:pPr>
    </w:p>
    <w:p w14:paraId="7463740C" w14:textId="77777777" w:rsidR="00901657" w:rsidRDefault="00901657" w:rsidP="00901657">
      <w:pPr>
        <w:pStyle w:val="4a"/>
        <w:numPr>
          <w:ilvl w:val="0"/>
          <w:numId w:val="0"/>
        </w:numPr>
        <w:ind w:left="1446"/>
        <w:rPr>
          <w:rStyle w:val="uicontrol"/>
        </w:rPr>
      </w:pPr>
    </w:p>
    <w:p w14:paraId="77EF2725" w14:textId="77777777" w:rsidR="00901657" w:rsidRDefault="00901657" w:rsidP="00901657">
      <w:pPr>
        <w:pStyle w:val="4a"/>
        <w:numPr>
          <w:ilvl w:val="0"/>
          <w:numId w:val="0"/>
        </w:numPr>
        <w:ind w:left="1446"/>
        <w:rPr>
          <w:rStyle w:val="uicontrol"/>
        </w:rPr>
      </w:pPr>
    </w:p>
    <w:p w14:paraId="2CBD9F91" w14:textId="77777777" w:rsidR="00901657" w:rsidRDefault="00901657" w:rsidP="00901657">
      <w:pPr>
        <w:pStyle w:val="4a"/>
        <w:numPr>
          <w:ilvl w:val="0"/>
          <w:numId w:val="0"/>
        </w:numPr>
        <w:ind w:left="1446"/>
        <w:rPr>
          <w:rStyle w:val="uicontrol"/>
        </w:rPr>
      </w:pPr>
    </w:p>
    <w:p w14:paraId="2907A044" w14:textId="77777777" w:rsidR="00901657" w:rsidRDefault="00901657" w:rsidP="00901657">
      <w:pPr>
        <w:pStyle w:val="4a"/>
        <w:numPr>
          <w:ilvl w:val="0"/>
          <w:numId w:val="0"/>
        </w:numPr>
        <w:ind w:left="1446"/>
        <w:rPr>
          <w:rStyle w:val="uicontrol"/>
        </w:rPr>
      </w:pPr>
    </w:p>
    <w:p w14:paraId="249C0C6C" w14:textId="77777777" w:rsidR="00901657" w:rsidRDefault="00901657" w:rsidP="00901657">
      <w:pPr>
        <w:pStyle w:val="4a"/>
        <w:numPr>
          <w:ilvl w:val="0"/>
          <w:numId w:val="0"/>
        </w:numPr>
        <w:ind w:left="1446"/>
        <w:rPr>
          <w:rStyle w:val="uicontrol"/>
        </w:rPr>
      </w:pPr>
    </w:p>
    <w:p w14:paraId="7531B6CD" w14:textId="77777777" w:rsidR="00901657" w:rsidRDefault="00901657" w:rsidP="00901657">
      <w:pPr>
        <w:pStyle w:val="4a"/>
        <w:numPr>
          <w:ilvl w:val="0"/>
          <w:numId w:val="0"/>
        </w:numPr>
        <w:ind w:left="1446"/>
        <w:rPr>
          <w:rStyle w:val="uicontrol"/>
        </w:rPr>
      </w:pPr>
    </w:p>
    <w:p w14:paraId="0F3EC4D8" w14:textId="77777777" w:rsidR="00901657" w:rsidRDefault="00901657" w:rsidP="00901657">
      <w:pPr>
        <w:pStyle w:val="4a"/>
        <w:numPr>
          <w:ilvl w:val="0"/>
          <w:numId w:val="0"/>
        </w:numPr>
        <w:ind w:left="1446"/>
        <w:rPr>
          <w:rStyle w:val="uicontrol"/>
        </w:rPr>
      </w:pPr>
    </w:p>
    <w:p w14:paraId="24096E9D" w14:textId="77777777" w:rsidR="00901657" w:rsidRDefault="00901657" w:rsidP="00901657">
      <w:pPr>
        <w:pStyle w:val="4a"/>
        <w:numPr>
          <w:ilvl w:val="0"/>
          <w:numId w:val="0"/>
        </w:numPr>
        <w:ind w:left="1446"/>
        <w:rPr>
          <w:rStyle w:val="uicontrol"/>
        </w:rPr>
      </w:pPr>
    </w:p>
    <w:p w14:paraId="18E54352" w14:textId="77777777" w:rsidR="00901657" w:rsidRDefault="00901657" w:rsidP="00901657">
      <w:pPr>
        <w:pStyle w:val="4a"/>
        <w:numPr>
          <w:ilvl w:val="0"/>
          <w:numId w:val="0"/>
        </w:numPr>
        <w:ind w:left="1446"/>
        <w:rPr>
          <w:rStyle w:val="uicontrol"/>
        </w:rPr>
      </w:pPr>
    </w:p>
    <w:p w14:paraId="3C59290E" w14:textId="77777777" w:rsidR="00901657" w:rsidRDefault="00901657" w:rsidP="00901657">
      <w:pPr>
        <w:pStyle w:val="4a"/>
        <w:numPr>
          <w:ilvl w:val="0"/>
          <w:numId w:val="0"/>
        </w:numPr>
        <w:ind w:left="1446"/>
        <w:rPr>
          <w:rStyle w:val="uicontrol"/>
        </w:rPr>
      </w:pPr>
    </w:p>
    <w:p w14:paraId="054D05B4" w14:textId="77777777" w:rsidR="00901657" w:rsidRDefault="00901657" w:rsidP="00901657">
      <w:pPr>
        <w:pStyle w:val="4a"/>
        <w:numPr>
          <w:ilvl w:val="0"/>
          <w:numId w:val="0"/>
        </w:numPr>
        <w:ind w:left="1446"/>
        <w:rPr>
          <w:rStyle w:val="uicontrol"/>
        </w:rPr>
      </w:pPr>
    </w:p>
    <w:p w14:paraId="6CE3F4C3" w14:textId="77777777" w:rsidR="00901657" w:rsidRDefault="00901657" w:rsidP="00901657">
      <w:pPr>
        <w:pStyle w:val="4a"/>
        <w:numPr>
          <w:ilvl w:val="0"/>
          <w:numId w:val="0"/>
        </w:numPr>
        <w:ind w:left="1446"/>
        <w:rPr>
          <w:rStyle w:val="uicontrol"/>
        </w:rPr>
      </w:pPr>
    </w:p>
    <w:p w14:paraId="1EA0D52E" w14:textId="77777777" w:rsidR="00901657" w:rsidRDefault="00901657" w:rsidP="00901657">
      <w:pPr>
        <w:pStyle w:val="4a"/>
        <w:numPr>
          <w:ilvl w:val="0"/>
          <w:numId w:val="0"/>
        </w:numPr>
        <w:ind w:left="1446"/>
        <w:rPr>
          <w:rStyle w:val="uicontrol"/>
        </w:rPr>
      </w:pPr>
    </w:p>
    <w:p w14:paraId="1B1EFAD2" w14:textId="77777777" w:rsidR="00901657" w:rsidRDefault="00901657" w:rsidP="00901657">
      <w:pPr>
        <w:pStyle w:val="4a"/>
        <w:numPr>
          <w:ilvl w:val="0"/>
          <w:numId w:val="0"/>
        </w:numPr>
        <w:ind w:left="1446"/>
        <w:rPr>
          <w:rStyle w:val="uicontrol"/>
        </w:rPr>
      </w:pPr>
    </w:p>
    <w:p w14:paraId="7653046B" w14:textId="77777777" w:rsidR="00901657" w:rsidRDefault="00901657" w:rsidP="00901657">
      <w:pPr>
        <w:pStyle w:val="4a"/>
        <w:numPr>
          <w:ilvl w:val="0"/>
          <w:numId w:val="0"/>
        </w:numPr>
        <w:ind w:left="1446"/>
        <w:rPr>
          <w:rStyle w:val="uicontrol"/>
        </w:rPr>
      </w:pPr>
    </w:p>
    <w:p w14:paraId="796301C2" w14:textId="77777777" w:rsidR="00901657" w:rsidRDefault="00901657" w:rsidP="00901657">
      <w:pPr>
        <w:pStyle w:val="4a"/>
        <w:numPr>
          <w:ilvl w:val="0"/>
          <w:numId w:val="0"/>
        </w:numPr>
        <w:ind w:left="1446"/>
        <w:rPr>
          <w:rStyle w:val="uicontrol"/>
        </w:rPr>
      </w:pPr>
    </w:p>
    <w:p w14:paraId="7517BC4A" w14:textId="77777777" w:rsidR="00901657" w:rsidRDefault="00901657" w:rsidP="00901657">
      <w:pPr>
        <w:pStyle w:val="4a"/>
        <w:numPr>
          <w:ilvl w:val="0"/>
          <w:numId w:val="0"/>
        </w:numPr>
        <w:ind w:left="1446"/>
        <w:rPr>
          <w:rStyle w:val="uicontrol"/>
        </w:rPr>
      </w:pPr>
    </w:p>
    <w:p w14:paraId="2A9F62A3" w14:textId="77777777" w:rsidR="00901657" w:rsidRDefault="00901657" w:rsidP="00901657">
      <w:pPr>
        <w:pStyle w:val="4a"/>
        <w:numPr>
          <w:ilvl w:val="0"/>
          <w:numId w:val="0"/>
        </w:numPr>
        <w:ind w:left="1446"/>
        <w:rPr>
          <w:rStyle w:val="uicontrol"/>
        </w:rPr>
      </w:pPr>
    </w:p>
    <w:p w14:paraId="3F97D584" w14:textId="77777777" w:rsidR="00901657" w:rsidRDefault="00901657" w:rsidP="00901657">
      <w:pPr>
        <w:pStyle w:val="4a"/>
        <w:numPr>
          <w:ilvl w:val="0"/>
          <w:numId w:val="0"/>
        </w:numPr>
        <w:ind w:left="1446"/>
        <w:rPr>
          <w:rStyle w:val="uicontrol"/>
        </w:rPr>
      </w:pPr>
    </w:p>
    <w:p w14:paraId="3EE6FBAD" w14:textId="77777777" w:rsidR="00901657" w:rsidRDefault="00901657" w:rsidP="00901657">
      <w:pPr>
        <w:pStyle w:val="4a"/>
        <w:numPr>
          <w:ilvl w:val="0"/>
          <w:numId w:val="0"/>
        </w:numPr>
        <w:ind w:left="1446"/>
        <w:rPr>
          <w:rStyle w:val="uicontrol"/>
        </w:rPr>
      </w:pPr>
    </w:p>
    <w:p w14:paraId="3E51E3B4" w14:textId="77777777" w:rsidR="00901657" w:rsidRDefault="00901657" w:rsidP="00901657">
      <w:pPr>
        <w:pStyle w:val="4a"/>
        <w:numPr>
          <w:ilvl w:val="0"/>
          <w:numId w:val="0"/>
        </w:numPr>
        <w:ind w:left="1446"/>
        <w:rPr>
          <w:rStyle w:val="uicontrol"/>
        </w:rPr>
      </w:pPr>
    </w:p>
    <w:p w14:paraId="669951A5" w14:textId="77777777" w:rsidR="00901657" w:rsidRDefault="00901657" w:rsidP="00901657">
      <w:pPr>
        <w:pStyle w:val="4a"/>
        <w:numPr>
          <w:ilvl w:val="0"/>
          <w:numId w:val="0"/>
        </w:numPr>
        <w:ind w:left="1446"/>
        <w:rPr>
          <w:rStyle w:val="uicontrol"/>
        </w:rPr>
      </w:pPr>
    </w:p>
    <w:p w14:paraId="22DE1E4E" w14:textId="77777777" w:rsidR="00901657" w:rsidRDefault="00901657" w:rsidP="00901657">
      <w:pPr>
        <w:pStyle w:val="4a"/>
        <w:numPr>
          <w:ilvl w:val="0"/>
          <w:numId w:val="0"/>
        </w:numPr>
        <w:ind w:left="1446"/>
        <w:rPr>
          <w:rStyle w:val="uicontrol"/>
        </w:rPr>
      </w:pPr>
    </w:p>
    <w:p w14:paraId="12CF4A52" w14:textId="77777777" w:rsidR="0023720F" w:rsidRPr="000929EC" w:rsidRDefault="0023720F" w:rsidP="000929EC">
      <w:pPr>
        <w:pStyle w:val="1"/>
      </w:pPr>
      <w:bookmarkStart w:id="175" w:name="_Toc497466129"/>
      <w:bookmarkStart w:id="176" w:name="_Toc500505206"/>
      <w:r w:rsidRPr="000929EC">
        <w:lastRenderedPageBreak/>
        <w:t>ManageOne ServiceCenter</w:t>
      </w:r>
      <w:r w:rsidRPr="000929EC">
        <w:rPr>
          <w:rFonts w:hint="eastAsia"/>
        </w:rPr>
        <w:t>安装</w:t>
      </w:r>
      <w:bookmarkEnd w:id="175"/>
      <w:bookmarkEnd w:id="176"/>
    </w:p>
    <w:p w14:paraId="3562E15D" w14:textId="77777777" w:rsidR="0023720F" w:rsidRPr="000D06B2" w:rsidRDefault="0023720F" w:rsidP="000D06B2">
      <w:pPr>
        <w:pStyle w:val="2"/>
      </w:pPr>
      <w:bookmarkStart w:id="177" w:name="_Toc497466130"/>
      <w:bookmarkStart w:id="178" w:name="_Toc500505207"/>
      <w:r w:rsidRPr="000D06B2">
        <w:rPr>
          <w:rFonts w:hint="eastAsia"/>
        </w:rPr>
        <w:t>实验</w:t>
      </w:r>
      <w:r w:rsidRPr="000D06B2">
        <w:t>目标</w:t>
      </w:r>
      <w:bookmarkEnd w:id="177"/>
      <w:bookmarkEnd w:id="178"/>
    </w:p>
    <w:p w14:paraId="2D6C81C1" w14:textId="02EF2869" w:rsidR="0023720F" w:rsidRPr="000929EC" w:rsidRDefault="0023720F" w:rsidP="000929EC">
      <w:pPr>
        <w:pStyle w:val="4a"/>
        <w:rPr>
          <w:rStyle w:val="uicontrol"/>
        </w:rPr>
      </w:pPr>
      <w:r w:rsidRPr="000929EC">
        <w:rPr>
          <w:rStyle w:val="uicontrol"/>
        </w:rPr>
        <w:t>FusionSphere OpenStack</w:t>
      </w:r>
      <w:r w:rsidRPr="000929EC">
        <w:rPr>
          <w:rStyle w:val="uicontrol"/>
        </w:rPr>
        <w:t>中</w:t>
      </w:r>
      <w:r w:rsidRPr="000929EC">
        <w:rPr>
          <w:rStyle w:val="uicontrol"/>
          <w:rFonts w:hint="eastAsia"/>
        </w:rPr>
        <w:t>成功</w:t>
      </w:r>
      <w:r w:rsidRPr="000929EC">
        <w:rPr>
          <w:rStyle w:val="uicontrol"/>
        </w:rPr>
        <w:t>安装</w:t>
      </w:r>
      <w:r w:rsidR="001B6ACD" w:rsidRPr="000929EC">
        <w:rPr>
          <w:rStyle w:val="uicontrol"/>
        </w:rPr>
        <w:t>Service</w:t>
      </w:r>
      <w:r w:rsidRPr="000929EC">
        <w:rPr>
          <w:rStyle w:val="uicontrol"/>
        </w:rPr>
        <w:t>Center</w:t>
      </w:r>
      <w:r w:rsidRPr="000929EC">
        <w:rPr>
          <w:rStyle w:val="uicontrol"/>
        </w:rPr>
        <w:t>虚拟机</w:t>
      </w:r>
      <w:r w:rsidRPr="000929EC">
        <w:rPr>
          <w:rStyle w:val="uicontrol"/>
          <w:rFonts w:hint="eastAsia"/>
        </w:rPr>
        <w:t>，</w:t>
      </w:r>
      <w:r w:rsidRPr="000929EC">
        <w:rPr>
          <w:rStyle w:val="uicontrol"/>
        </w:rPr>
        <w:t>进行后续配置并接入云资源池。</w:t>
      </w:r>
    </w:p>
    <w:p w14:paraId="36BAA234" w14:textId="77777777" w:rsidR="0023720F" w:rsidRPr="000D06B2" w:rsidRDefault="0023720F" w:rsidP="000D06B2">
      <w:pPr>
        <w:pStyle w:val="2"/>
      </w:pPr>
      <w:bookmarkStart w:id="179" w:name="_Toc497466131"/>
      <w:bookmarkStart w:id="180" w:name="_Toc500505208"/>
      <w:r w:rsidRPr="000D06B2">
        <w:rPr>
          <w:rFonts w:hint="eastAsia"/>
        </w:rPr>
        <w:t>实验</w:t>
      </w:r>
      <w:r w:rsidRPr="000D06B2">
        <w:t>准备</w:t>
      </w:r>
      <w:bookmarkEnd w:id="179"/>
      <w:bookmarkEnd w:id="180"/>
    </w:p>
    <w:p w14:paraId="30ED7D9B" w14:textId="77777777" w:rsidR="0023720F" w:rsidRPr="00494DF2" w:rsidRDefault="0023720F" w:rsidP="000D06B2">
      <w:pPr>
        <w:pStyle w:val="4a"/>
        <w:rPr>
          <w:rStyle w:val="uicontrol"/>
        </w:rPr>
      </w:pPr>
      <w:r w:rsidRPr="00494DF2">
        <w:rPr>
          <w:rStyle w:val="uicontrol"/>
        </w:rPr>
        <w:t>已完成</w:t>
      </w:r>
      <w:r w:rsidRPr="00494DF2">
        <w:rPr>
          <w:rStyle w:val="uicontrol"/>
        </w:rPr>
        <w:t xml:space="preserve">FusionSphere </w:t>
      </w:r>
      <w:r>
        <w:rPr>
          <w:rStyle w:val="uicontrol"/>
        </w:rPr>
        <w:t>OpenStack</w:t>
      </w:r>
      <w:r w:rsidRPr="00494DF2">
        <w:rPr>
          <w:rStyle w:val="uicontrol"/>
        </w:rPr>
        <w:t>的安装配置。</w:t>
      </w:r>
    </w:p>
    <w:p w14:paraId="21F87F8C" w14:textId="77777777" w:rsidR="0023720F" w:rsidRPr="00494DF2" w:rsidRDefault="0023720F" w:rsidP="000D06B2">
      <w:pPr>
        <w:pStyle w:val="4a"/>
        <w:rPr>
          <w:rStyle w:val="uicontrol"/>
        </w:rPr>
      </w:pPr>
      <w:r w:rsidRPr="00494DF2">
        <w:rPr>
          <w:rStyle w:val="uicontrol"/>
        </w:rPr>
        <w:t>已获取登录</w:t>
      </w:r>
      <w:r w:rsidRPr="00494DF2">
        <w:rPr>
          <w:rStyle w:val="uicontrol"/>
        </w:rPr>
        <w:t xml:space="preserve">FusionSphere </w:t>
      </w:r>
      <w:r>
        <w:rPr>
          <w:rStyle w:val="uicontrol"/>
        </w:rPr>
        <w:t>OpenStack</w:t>
      </w:r>
      <w:r w:rsidRPr="00494DF2">
        <w:rPr>
          <w:rStyle w:val="uicontrol"/>
        </w:rPr>
        <w:t>安装部署界面的</w:t>
      </w:r>
      <w:r w:rsidRPr="00494DF2">
        <w:rPr>
          <w:rStyle w:val="uicontrol"/>
        </w:rPr>
        <w:t>External API</w:t>
      </w:r>
      <w:r w:rsidRPr="00494DF2">
        <w:rPr>
          <w:rStyle w:val="uicontrol"/>
        </w:rPr>
        <w:t>网络平面</w:t>
      </w:r>
      <w:r w:rsidRPr="00494DF2">
        <w:rPr>
          <w:rStyle w:val="uicontrol"/>
        </w:rPr>
        <w:t>IP</w:t>
      </w:r>
      <w:r w:rsidRPr="00494DF2">
        <w:rPr>
          <w:rStyle w:val="uicontrol"/>
        </w:rPr>
        <w:t>地址。</w:t>
      </w:r>
    </w:p>
    <w:p w14:paraId="5541E856" w14:textId="311DDDF9" w:rsidR="0023720F" w:rsidRPr="00494DF2" w:rsidRDefault="0023720F" w:rsidP="000D06B2">
      <w:pPr>
        <w:pStyle w:val="4a"/>
        <w:rPr>
          <w:rStyle w:val="uicontrol"/>
        </w:rPr>
      </w:pPr>
      <w:r w:rsidRPr="00494DF2">
        <w:rPr>
          <w:rStyle w:val="uicontrol"/>
        </w:rPr>
        <w:t>已获取</w:t>
      </w:r>
      <w:r w:rsidR="001B6ACD">
        <w:rPr>
          <w:rStyle w:val="uicontrol"/>
        </w:rPr>
        <w:t>Service</w:t>
      </w:r>
      <w:r>
        <w:rPr>
          <w:rStyle w:val="uicontrol"/>
        </w:rPr>
        <w:t>Center</w:t>
      </w:r>
      <w:r w:rsidRPr="00494DF2">
        <w:rPr>
          <w:rStyle w:val="uicontrol"/>
        </w:rPr>
        <w:t>软件包</w:t>
      </w:r>
      <w:r w:rsidR="00901657">
        <w:rPr>
          <w:rStyle w:val="uicontrol"/>
          <w:rFonts w:hint="eastAsia"/>
        </w:rPr>
        <w:t>“</w:t>
      </w:r>
      <w:r w:rsidRPr="003C69C9">
        <w:rPr>
          <w:rStyle w:val="uicontrol"/>
        </w:rPr>
        <w:t>ManageOne_</w:t>
      </w:r>
      <w:r w:rsidR="001B6ACD" w:rsidRPr="003C69C9">
        <w:rPr>
          <w:rStyle w:val="uicontrol"/>
        </w:rPr>
        <w:t>Service</w:t>
      </w:r>
      <w:r w:rsidRPr="003C69C9">
        <w:rPr>
          <w:rStyle w:val="uicontrol"/>
        </w:rPr>
        <w:t>Center_3.0.8.zip</w:t>
      </w:r>
      <w:r w:rsidR="00901657">
        <w:rPr>
          <w:rStyle w:val="uicontrol"/>
          <w:rFonts w:hint="eastAsia"/>
        </w:rPr>
        <w:t>”</w:t>
      </w:r>
      <w:r w:rsidRPr="00494DF2">
        <w:rPr>
          <w:rStyle w:val="uicontrol"/>
        </w:rPr>
        <w:t>，并对软件包进行了校验，校验方法请参见</w:t>
      </w:r>
      <w:hyperlink r:id="rId183" w:history="1">
        <w:r w:rsidRPr="00494DF2">
          <w:rPr>
            <w:rStyle w:val="uicontrol"/>
          </w:rPr>
          <w:t>校验软件包</w:t>
        </w:r>
      </w:hyperlink>
      <w:r w:rsidRPr="00494DF2">
        <w:rPr>
          <w:rStyle w:val="uicontrol"/>
        </w:rPr>
        <w:t>。</w:t>
      </w:r>
    </w:p>
    <w:p w14:paraId="5C7B1A36" w14:textId="77777777" w:rsidR="0023720F" w:rsidRPr="00494DF2" w:rsidRDefault="0023720F" w:rsidP="000D06B2">
      <w:pPr>
        <w:pStyle w:val="4a"/>
        <w:rPr>
          <w:rStyle w:val="uicontrol"/>
        </w:rPr>
      </w:pPr>
      <w:r w:rsidRPr="00494DF2">
        <w:rPr>
          <w:rStyle w:val="uicontrol"/>
        </w:rPr>
        <w:t>已获取</w:t>
      </w:r>
      <w:r w:rsidRPr="00494DF2">
        <w:rPr>
          <w:rStyle w:val="uicontrol"/>
        </w:rPr>
        <w:t xml:space="preserve">FusionSphere </w:t>
      </w:r>
      <w:r>
        <w:rPr>
          <w:rStyle w:val="uicontrol"/>
        </w:rPr>
        <w:t>OpenStack</w:t>
      </w:r>
      <w:r w:rsidRPr="00494DF2">
        <w:rPr>
          <w:rStyle w:val="uicontrol"/>
        </w:rPr>
        <w:t>安装部署界面的账户和密码。</w:t>
      </w:r>
    </w:p>
    <w:p w14:paraId="79A963D4" w14:textId="77777777" w:rsidR="0023720F" w:rsidRPr="000D06B2" w:rsidRDefault="0023720F" w:rsidP="000D06B2">
      <w:pPr>
        <w:pStyle w:val="2"/>
      </w:pPr>
      <w:bookmarkStart w:id="181" w:name="_Toc497466132"/>
      <w:bookmarkStart w:id="182" w:name="_Toc500505209"/>
      <w:r w:rsidRPr="000D06B2">
        <w:rPr>
          <w:rFonts w:hint="eastAsia"/>
        </w:rPr>
        <w:t>配置</w:t>
      </w:r>
      <w:r w:rsidRPr="000D06B2">
        <w:t>思路</w:t>
      </w:r>
      <w:bookmarkEnd w:id="181"/>
      <w:bookmarkEnd w:id="182"/>
    </w:p>
    <w:p w14:paraId="7267B087" w14:textId="14522BAE" w:rsidR="0023720F" w:rsidRPr="00494DF2" w:rsidRDefault="0023720F" w:rsidP="000D06B2">
      <w:pPr>
        <w:pStyle w:val="4a"/>
        <w:rPr>
          <w:rStyle w:val="uicontrol"/>
        </w:rPr>
      </w:pPr>
      <w:r w:rsidRPr="00494DF2">
        <w:rPr>
          <w:rStyle w:val="uicontrol"/>
          <w:rFonts w:hint="eastAsia"/>
        </w:rPr>
        <w:t>安装</w:t>
      </w:r>
      <w:r w:rsidR="001B6ACD">
        <w:rPr>
          <w:rStyle w:val="uicontrol"/>
        </w:rPr>
        <w:t>Service</w:t>
      </w:r>
      <w:r>
        <w:rPr>
          <w:rStyle w:val="uicontrol"/>
        </w:rPr>
        <w:t>Center</w:t>
      </w:r>
      <w:r w:rsidR="000929EC">
        <w:rPr>
          <w:rStyle w:val="uicontrol"/>
        </w:rPr>
        <w:t>(</w:t>
      </w:r>
      <w:r w:rsidR="00671925">
        <w:rPr>
          <w:rStyle w:val="uicontrol"/>
        </w:rPr>
        <w:t>CPS</w:t>
      </w:r>
      <w:r w:rsidR="000929EC">
        <w:rPr>
          <w:rStyle w:val="uicontrol"/>
        </w:rPr>
        <w:t>)</w:t>
      </w:r>
    </w:p>
    <w:p w14:paraId="0EEC1645" w14:textId="13E6B248" w:rsidR="0023720F" w:rsidRPr="00494DF2" w:rsidRDefault="0023720F" w:rsidP="000D06B2">
      <w:pPr>
        <w:pStyle w:val="4a"/>
        <w:rPr>
          <w:rStyle w:val="uicontrol"/>
        </w:rPr>
      </w:pPr>
      <w:r w:rsidRPr="00494DF2">
        <w:rPr>
          <w:rStyle w:val="uicontrol"/>
          <w:rFonts w:hint="eastAsia"/>
        </w:rPr>
        <w:t>配置</w:t>
      </w:r>
      <w:r w:rsidR="001B6ACD">
        <w:rPr>
          <w:rStyle w:val="uicontrol"/>
        </w:rPr>
        <w:t>Service</w:t>
      </w:r>
      <w:r>
        <w:rPr>
          <w:rStyle w:val="uicontrol"/>
        </w:rPr>
        <w:t>Center</w:t>
      </w:r>
    </w:p>
    <w:p w14:paraId="121F05D9" w14:textId="2F627C8B" w:rsidR="0023720F" w:rsidRPr="00494DF2" w:rsidRDefault="0023720F" w:rsidP="000D06B2">
      <w:pPr>
        <w:pStyle w:val="4a"/>
        <w:rPr>
          <w:rStyle w:val="uicontrol"/>
        </w:rPr>
      </w:pPr>
      <w:r w:rsidRPr="00494DF2">
        <w:rPr>
          <w:rStyle w:val="uicontrol"/>
          <w:rFonts w:hint="eastAsia"/>
        </w:rPr>
        <w:t>接入云资源池</w:t>
      </w:r>
    </w:p>
    <w:p w14:paraId="4B3012D3" w14:textId="77777777" w:rsidR="0023720F" w:rsidRPr="000D06B2" w:rsidRDefault="0023720F" w:rsidP="000D06B2">
      <w:pPr>
        <w:pStyle w:val="2"/>
      </w:pPr>
      <w:bookmarkStart w:id="183" w:name="_Toc497466133"/>
      <w:bookmarkStart w:id="184" w:name="_Toc500505210"/>
      <w:r w:rsidRPr="000D06B2">
        <w:rPr>
          <w:rFonts w:hint="eastAsia"/>
        </w:rPr>
        <w:t>配置</w:t>
      </w:r>
      <w:r w:rsidRPr="000D06B2">
        <w:t>步骤</w:t>
      </w:r>
      <w:bookmarkEnd w:id="183"/>
      <w:bookmarkEnd w:id="184"/>
    </w:p>
    <w:p w14:paraId="0E4EFCF3" w14:textId="21585EDA" w:rsidR="0023720F" w:rsidRPr="000D06B2" w:rsidRDefault="0023720F" w:rsidP="000D06B2">
      <w:pPr>
        <w:pStyle w:val="3"/>
      </w:pPr>
      <w:bookmarkStart w:id="185" w:name="_Toc497466134"/>
      <w:bookmarkStart w:id="186" w:name="_Toc500505211"/>
      <w:r w:rsidRPr="000D06B2">
        <w:rPr>
          <w:rFonts w:hint="eastAsia"/>
        </w:rPr>
        <w:t>安装</w:t>
      </w:r>
      <w:r w:rsidR="001B6ACD">
        <w:rPr>
          <w:rFonts w:hint="eastAsia"/>
        </w:rPr>
        <w:t>S</w:t>
      </w:r>
      <w:r w:rsidR="001B6ACD">
        <w:t>ervice</w:t>
      </w:r>
      <w:r w:rsidRPr="000D06B2">
        <w:rPr>
          <w:rFonts w:hint="eastAsia"/>
        </w:rPr>
        <w:t>Center</w:t>
      </w:r>
      <w:r w:rsidRPr="000D06B2">
        <w:t>(</w:t>
      </w:r>
      <w:r w:rsidR="00671925">
        <w:t>CPS</w:t>
      </w:r>
      <w:r w:rsidRPr="000D06B2">
        <w:t>)</w:t>
      </w:r>
      <w:bookmarkEnd w:id="185"/>
      <w:bookmarkEnd w:id="186"/>
    </w:p>
    <w:p w14:paraId="074AB705" w14:textId="77777777" w:rsidR="0023720F" w:rsidRDefault="0023720F" w:rsidP="000D06B2">
      <w:pPr>
        <w:pStyle w:val="30"/>
        <w:rPr>
          <w:rStyle w:val="uicontrol"/>
        </w:rPr>
      </w:pPr>
      <w:r w:rsidRPr="00FA55EB">
        <w:rPr>
          <w:rStyle w:val="uicontrol"/>
        </w:rPr>
        <w:t>通过</w:t>
      </w:r>
      <w:r w:rsidRPr="00FA55EB">
        <w:rPr>
          <w:rStyle w:val="uicontrol"/>
        </w:rPr>
        <w:t>External API</w:t>
      </w:r>
      <w:r w:rsidRPr="00FA55EB">
        <w:rPr>
          <w:rStyle w:val="uicontrol"/>
        </w:rPr>
        <w:t>网络平面</w:t>
      </w:r>
      <w:r w:rsidRPr="00FA55EB">
        <w:rPr>
          <w:rStyle w:val="uicontrol"/>
        </w:rPr>
        <w:t>IP</w:t>
      </w:r>
      <w:r w:rsidRPr="00FA55EB">
        <w:rPr>
          <w:rStyle w:val="uicontrol"/>
        </w:rPr>
        <w:t>地址登录</w:t>
      </w:r>
      <w:r w:rsidRPr="00FA55EB">
        <w:rPr>
          <w:rStyle w:val="uicontrol"/>
        </w:rPr>
        <w:t xml:space="preserve">FusionSphere </w:t>
      </w:r>
      <w:r>
        <w:rPr>
          <w:rStyle w:val="uicontrol"/>
        </w:rPr>
        <w:t>OpenStack</w:t>
      </w:r>
      <w:r w:rsidRPr="00FA55EB">
        <w:rPr>
          <w:rStyle w:val="uicontrol"/>
        </w:rPr>
        <w:t>的安装部署界面</w:t>
      </w:r>
      <w:r>
        <w:rPr>
          <w:rStyle w:val="uicontrol"/>
          <w:rFonts w:hint="eastAsia"/>
        </w:rPr>
        <w:t>，</w:t>
      </w:r>
      <w:r>
        <w:rPr>
          <w:rStyle w:val="uicontrol"/>
        </w:rPr>
        <w:t>例如：</w:t>
      </w:r>
      <w:r w:rsidRPr="000D06B2">
        <w:rPr>
          <w:rStyle w:val="uicontrol"/>
          <w:b/>
        </w:rPr>
        <w:t>https://192.168.210.2:8890</w:t>
      </w:r>
      <w:r w:rsidRPr="00FA55EB">
        <w:rPr>
          <w:rStyle w:val="uicontrol"/>
        </w:rPr>
        <w:t>。</w:t>
      </w:r>
    </w:p>
    <w:p w14:paraId="585BEBE5" w14:textId="77777777" w:rsidR="0023720F" w:rsidRDefault="0023720F" w:rsidP="000D06B2">
      <w:pPr>
        <w:pStyle w:val="1e"/>
        <w:rPr>
          <w:rStyle w:val="uicontrol"/>
        </w:rPr>
      </w:pPr>
      <w:r>
        <w:rPr>
          <w:noProof/>
        </w:rPr>
        <w:lastRenderedPageBreak/>
        <w:drawing>
          <wp:inline distT="0" distB="0" distL="0" distR="0" wp14:anchorId="137DBC83" wp14:editId="59B5ADCD">
            <wp:extent cx="3238500" cy="2476500"/>
            <wp:effectExtent l="0" t="0" r="0" b="0"/>
            <wp:docPr id="198" name="图片 198" descr="http://localhost:7890/pages/YZG07074/02/YZG07074/02/resources/soft_inst/fig/fig_it_90_23_100001_01_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localhost:7890/pages/YZG07074/02/YZG07074/02/resources/soft_inst/fig/fig_it_90_23_100001_01_ic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38500" cy="2476500"/>
                    </a:xfrm>
                    <a:prstGeom prst="rect">
                      <a:avLst/>
                    </a:prstGeom>
                    <a:noFill/>
                    <a:ln>
                      <a:noFill/>
                    </a:ln>
                  </pic:spPr>
                </pic:pic>
              </a:graphicData>
            </a:graphic>
          </wp:inline>
        </w:drawing>
      </w:r>
    </w:p>
    <w:p w14:paraId="5975890E" w14:textId="260218AA" w:rsidR="0023720F" w:rsidRDefault="0023720F" w:rsidP="000D06B2">
      <w:pPr>
        <w:pStyle w:val="30"/>
        <w:rPr>
          <w:rStyle w:val="uicontrol"/>
        </w:rPr>
      </w:pPr>
      <w:r>
        <w:rPr>
          <w:rStyle w:val="uicontrol"/>
          <w:rFonts w:hint="eastAsia"/>
        </w:rPr>
        <w:t>在</w:t>
      </w:r>
      <w:r>
        <w:rPr>
          <w:rStyle w:val="uicontrol"/>
        </w:rPr>
        <w:t>左侧导航栏，单击</w:t>
      </w:r>
      <w:r>
        <w:rPr>
          <w:rStyle w:val="uicontrol"/>
          <w:rFonts w:hint="eastAsia"/>
        </w:rPr>
        <w:t>“云化</w:t>
      </w:r>
      <w:r>
        <w:rPr>
          <w:rStyle w:val="uicontrol"/>
        </w:rPr>
        <w:t>服务</w:t>
      </w:r>
      <w:r w:rsidR="00EF78AD">
        <w:rPr>
          <w:rStyle w:val="uicontrol"/>
        </w:rPr>
        <w:t>——</w:t>
      </w:r>
      <w:r>
        <w:rPr>
          <w:rStyle w:val="uicontrol"/>
        </w:rPr>
        <w:t>FusionSphere OpenStack OM</w:t>
      </w:r>
      <w:r>
        <w:rPr>
          <w:rStyle w:val="uicontrol"/>
          <w:rFonts w:hint="eastAsia"/>
        </w:rPr>
        <w:t>”</w:t>
      </w:r>
      <w:r>
        <w:rPr>
          <w:rStyle w:val="uicontrol"/>
          <w:rFonts w:hint="eastAsia"/>
        </w:rPr>
        <w:t>,</w:t>
      </w:r>
      <w:r>
        <w:rPr>
          <w:rStyle w:val="uicontrol"/>
          <w:rFonts w:hint="eastAsia"/>
        </w:rPr>
        <w:t>并上传</w:t>
      </w:r>
      <w:r>
        <w:rPr>
          <w:rStyle w:val="uicontrol"/>
          <w:rFonts w:hint="eastAsia"/>
        </w:rPr>
        <w:t>ServiceCenter</w:t>
      </w:r>
      <w:r>
        <w:rPr>
          <w:rStyle w:val="uicontrol"/>
          <w:rFonts w:hint="eastAsia"/>
        </w:rPr>
        <w:t>软件包</w:t>
      </w:r>
      <w:r>
        <w:rPr>
          <w:rStyle w:val="uicontrol"/>
        </w:rPr>
        <w:t>，</w:t>
      </w:r>
      <w:r>
        <w:rPr>
          <w:rStyle w:val="uicontrol"/>
          <w:rFonts w:hint="eastAsia"/>
        </w:rPr>
        <w:t>如“</w:t>
      </w:r>
      <w:r w:rsidR="001B6ACD">
        <w:rPr>
          <w:rStyle w:val="filepath"/>
          <w:b/>
        </w:rPr>
        <w:t>ManageOne_Service</w:t>
      </w:r>
      <w:r w:rsidRPr="000D06B2">
        <w:rPr>
          <w:rStyle w:val="filepath"/>
          <w:b/>
        </w:rPr>
        <w:t>Center_3.0.8.zip</w:t>
      </w:r>
      <w:r>
        <w:rPr>
          <w:rStyle w:val="uicontrol"/>
          <w:rFonts w:hint="eastAsia"/>
        </w:rPr>
        <w:t>”。</w:t>
      </w:r>
    </w:p>
    <w:p w14:paraId="0D17C843" w14:textId="77777777" w:rsidR="0023720F" w:rsidRPr="00FA55EB" w:rsidRDefault="0023720F" w:rsidP="000D06B2">
      <w:pPr>
        <w:pStyle w:val="1e"/>
        <w:rPr>
          <w:rStyle w:val="uicontrol"/>
        </w:rPr>
      </w:pPr>
      <w:r>
        <w:rPr>
          <w:noProof/>
        </w:rPr>
        <w:drawing>
          <wp:inline distT="0" distB="0" distL="0" distR="0" wp14:anchorId="29D984DD" wp14:editId="293A0D8B">
            <wp:extent cx="5454000" cy="1951766"/>
            <wp:effectExtent l="0" t="0" r="0" b="0"/>
            <wp:docPr id="199" name="图片 199" descr="http://localhost:7890/pages/YZG07074/02/YZG07074/02/resources/soft_inst/fig/fig_it_90_23_10000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localhost:7890/pages/YZG07074/02/YZG07074/02/resources/soft_inst/fig/fig_it_90_23_100001_1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4000" cy="1951766"/>
                    </a:xfrm>
                    <a:prstGeom prst="rect">
                      <a:avLst/>
                    </a:prstGeom>
                    <a:noFill/>
                    <a:ln>
                      <a:noFill/>
                    </a:ln>
                  </pic:spPr>
                </pic:pic>
              </a:graphicData>
            </a:graphic>
          </wp:inline>
        </w:drawing>
      </w:r>
    </w:p>
    <w:p w14:paraId="646A7493" w14:textId="5201553D" w:rsidR="0023720F" w:rsidRDefault="0023720F" w:rsidP="000D06B2">
      <w:pPr>
        <w:pStyle w:val="30"/>
        <w:rPr>
          <w:rStyle w:val="uicontrol"/>
        </w:rPr>
      </w:pPr>
      <w:r>
        <w:rPr>
          <w:rStyle w:val="uicontrol"/>
          <w:rFonts w:hint="eastAsia"/>
        </w:rPr>
        <w:t>上传</w:t>
      </w:r>
      <w:r>
        <w:rPr>
          <w:rStyle w:val="uicontrol"/>
        </w:rPr>
        <w:t>完毕后，单击</w:t>
      </w:r>
      <w:r w:rsidR="00901657">
        <w:rPr>
          <w:rStyle w:val="uicontrol"/>
          <w:rFonts w:hint="eastAsia"/>
        </w:rPr>
        <w:t>“</w:t>
      </w:r>
      <w:r>
        <w:rPr>
          <w:rStyle w:val="uicontrol"/>
          <w:rFonts w:hint="eastAsia"/>
        </w:rPr>
        <w:t>创建</w:t>
      </w:r>
      <w:r w:rsidR="00901657">
        <w:rPr>
          <w:rStyle w:val="uicontrol"/>
          <w:rFonts w:hint="eastAsia"/>
        </w:rPr>
        <w:t>”</w:t>
      </w:r>
      <w:r>
        <w:rPr>
          <w:rStyle w:val="uicontrol"/>
          <w:rFonts w:hint="eastAsia"/>
        </w:rPr>
        <w:t>，</w:t>
      </w:r>
      <w:r>
        <w:rPr>
          <w:rStyle w:val="uicontrol"/>
        </w:rPr>
        <w:t>创建</w:t>
      </w:r>
      <w:r w:rsidR="001B6ACD">
        <w:rPr>
          <w:rStyle w:val="uicontrol"/>
          <w:rFonts w:hint="eastAsia"/>
        </w:rPr>
        <w:t>S</w:t>
      </w:r>
      <w:r w:rsidR="001B6ACD">
        <w:rPr>
          <w:rStyle w:val="uicontrol"/>
        </w:rPr>
        <w:t>ervice</w:t>
      </w:r>
      <w:r>
        <w:rPr>
          <w:rStyle w:val="uicontrol"/>
          <w:rFonts w:hint="eastAsia"/>
        </w:rPr>
        <w:t>Center</w:t>
      </w:r>
      <w:r>
        <w:rPr>
          <w:rStyle w:val="uicontrol"/>
          <w:rFonts w:hint="eastAsia"/>
        </w:rPr>
        <w:t>虚拟机</w:t>
      </w:r>
      <w:r>
        <w:rPr>
          <w:rStyle w:val="uicontrol"/>
        </w:rPr>
        <w:t>。</w:t>
      </w:r>
    </w:p>
    <w:p w14:paraId="63071B1E" w14:textId="77777777" w:rsidR="0023720F" w:rsidRPr="00041048" w:rsidRDefault="0023720F" w:rsidP="000929EC">
      <w:pPr>
        <w:pStyle w:val="1e"/>
        <w:rPr>
          <w:rStyle w:val="uicontrol"/>
        </w:rPr>
      </w:pPr>
      <w:r w:rsidRPr="000929EC">
        <w:rPr>
          <w:noProof/>
        </w:rPr>
        <w:drawing>
          <wp:inline distT="0" distB="0" distL="0" distR="0" wp14:anchorId="3A3EEB67" wp14:editId="4A135B99">
            <wp:extent cx="5454000" cy="2009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54000" cy="2009900"/>
                    </a:xfrm>
                    <a:prstGeom prst="rect">
                      <a:avLst/>
                    </a:prstGeom>
                  </pic:spPr>
                </pic:pic>
              </a:graphicData>
            </a:graphic>
          </wp:inline>
        </w:drawing>
      </w:r>
    </w:p>
    <w:p w14:paraId="22A8476F" w14:textId="08A42C80" w:rsidR="0023720F" w:rsidRDefault="0023720F" w:rsidP="000D06B2">
      <w:pPr>
        <w:pStyle w:val="30"/>
        <w:rPr>
          <w:rStyle w:val="uicontrol"/>
        </w:rPr>
      </w:pPr>
      <w:r>
        <w:rPr>
          <w:rStyle w:val="uicontrol"/>
          <w:rFonts w:hint="eastAsia"/>
        </w:rPr>
        <w:t>在创建</w:t>
      </w:r>
      <w:r>
        <w:rPr>
          <w:rStyle w:val="uicontrol"/>
        </w:rPr>
        <w:t>虚拟机界面，设置</w:t>
      </w:r>
      <w:r w:rsidR="001B6ACD">
        <w:rPr>
          <w:rStyle w:val="uicontrol"/>
          <w:rFonts w:hint="eastAsia"/>
        </w:rPr>
        <w:t>S</w:t>
      </w:r>
      <w:r w:rsidR="001B6ACD">
        <w:rPr>
          <w:rStyle w:val="uicontrol"/>
        </w:rPr>
        <w:t>ervice</w:t>
      </w:r>
      <w:r>
        <w:rPr>
          <w:rStyle w:val="uicontrol"/>
          <w:rFonts w:hint="eastAsia"/>
        </w:rPr>
        <w:t>Center</w:t>
      </w:r>
      <w:r>
        <w:rPr>
          <w:rStyle w:val="uicontrol"/>
          <w:rFonts w:hint="eastAsia"/>
        </w:rPr>
        <w:t>虚拟机</w:t>
      </w:r>
      <w:r>
        <w:rPr>
          <w:rStyle w:val="uicontrol"/>
        </w:rPr>
        <w:t>参数。</w:t>
      </w:r>
    </w:p>
    <w:p w14:paraId="2CC938A1" w14:textId="77777777" w:rsidR="0023720F" w:rsidRDefault="0023720F" w:rsidP="000D06B2">
      <w:pPr>
        <w:pStyle w:val="4a"/>
        <w:rPr>
          <w:rStyle w:val="uicontrol"/>
        </w:rPr>
      </w:pPr>
      <w:r>
        <w:rPr>
          <w:rStyle w:val="uicontrol"/>
          <w:rFonts w:hint="eastAsia"/>
        </w:rPr>
        <w:t>应用</w:t>
      </w:r>
      <w:r>
        <w:rPr>
          <w:rStyle w:val="uicontrol"/>
        </w:rPr>
        <w:t>场景：</w:t>
      </w:r>
      <w:r>
        <w:rPr>
          <w:rStyle w:val="uicontrol"/>
          <w:rFonts w:hint="eastAsia"/>
        </w:rPr>
        <w:t>FusionSphere</w:t>
      </w:r>
    </w:p>
    <w:p w14:paraId="3E8E4105" w14:textId="729F02F4" w:rsidR="0023720F" w:rsidRDefault="0023720F" w:rsidP="000D06B2">
      <w:pPr>
        <w:pStyle w:val="4a"/>
        <w:rPr>
          <w:rStyle w:val="uicontrol"/>
        </w:rPr>
      </w:pPr>
      <w:r>
        <w:rPr>
          <w:rStyle w:val="uicontrol"/>
          <w:rFonts w:hint="eastAsia"/>
        </w:rPr>
        <w:t>类型</w:t>
      </w:r>
      <w:r>
        <w:rPr>
          <w:rStyle w:val="uicontrol"/>
        </w:rPr>
        <w:t>：</w:t>
      </w:r>
      <w:r w:rsidR="001B6ACD">
        <w:rPr>
          <w:rStyle w:val="uicontrol"/>
          <w:rFonts w:hint="eastAsia"/>
        </w:rPr>
        <w:t>S</w:t>
      </w:r>
      <w:r w:rsidR="001B6ACD">
        <w:rPr>
          <w:rStyle w:val="uicontrol"/>
        </w:rPr>
        <w:t>ervice</w:t>
      </w:r>
      <w:r>
        <w:rPr>
          <w:rStyle w:val="uicontrol"/>
          <w:rFonts w:hint="eastAsia"/>
        </w:rPr>
        <w:t>Center</w:t>
      </w:r>
    </w:p>
    <w:p w14:paraId="7261300F" w14:textId="77777777" w:rsidR="0023720F" w:rsidRDefault="0023720F" w:rsidP="000D06B2">
      <w:pPr>
        <w:pStyle w:val="4a"/>
        <w:rPr>
          <w:rStyle w:val="uicontrol"/>
        </w:rPr>
      </w:pPr>
      <w:r>
        <w:rPr>
          <w:rStyle w:val="uicontrol"/>
        </w:rPr>
        <w:t>HA</w:t>
      </w:r>
      <w:r>
        <w:rPr>
          <w:rStyle w:val="uicontrol"/>
          <w:rFonts w:hint="eastAsia"/>
        </w:rPr>
        <w:t>模式</w:t>
      </w:r>
      <w:r>
        <w:rPr>
          <w:rStyle w:val="uicontrol"/>
        </w:rPr>
        <w:t>：</w:t>
      </w:r>
      <w:r>
        <w:rPr>
          <w:rStyle w:val="uicontrol"/>
          <w:rFonts w:hint="eastAsia"/>
        </w:rPr>
        <w:t>S</w:t>
      </w:r>
      <w:r>
        <w:rPr>
          <w:rStyle w:val="uicontrol"/>
        </w:rPr>
        <w:t>ingle</w:t>
      </w:r>
    </w:p>
    <w:p w14:paraId="157DA816" w14:textId="77777777" w:rsidR="0023720F" w:rsidRPr="00041048" w:rsidRDefault="0023720F" w:rsidP="000D06B2">
      <w:pPr>
        <w:pStyle w:val="4a"/>
        <w:rPr>
          <w:rStyle w:val="uicontrol"/>
        </w:rPr>
      </w:pPr>
      <w:r>
        <w:rPr>
          <w:rStyle w:val="uicontrol"/>
          <w:rFonts w:hint="eastAsia"/>
        </w:rPr>
        <w:lastRenderedPageBreak/>
        <w:t>其它保持</w:t>
      </w:r>
      <w:r>
        <w:rPr>
          <w:rStyle w:val="uicontrol"/>
        </w:rPr>
        <w:t>默认</w:t>
      </w:r>
    </w:p>
    <w:p w14:paraId="10A6188E" w14:textId="77777777" w:rsidR="0023720F" w:rsidRDefault="0023720F" w:rsidP="000D06B2">
      <w:pPr>
        <w:pStyle w:val="30"/>
        <w:rPr>
          <w:rStyle w:val="uicontrol"/>
        </w:rPr>
      </w:pPr>
      <w:r>
        <w:rPr>
          <w:rStyle w:val="uicontrol"/>
          <w:rFonts w:hint="eastAsia"/>
        </w:rPr>
        <w:t>单击“创建虚拟机”</w:t>
      </w:r>
      <w:r>
        <w:rPr>
          <w:rStyle w:val="uicontrol"/>
        </w:rPr>
        <w:t>。</w:t>
      </w:r>
    </w:p>
    <w:p w14:paraId="4F08BAC7" w14:textId="3F3B131A" w:rsidR="0023720F" w:rsidRPr="00877751" w:rsidRDefault="0023720F" w:rsidP="000D06B2">
      <w:pPr>
        <w:pStyle w:val="30"/>
        <w:rPr>
          <w:rStyle w:val="uicontrol"/>
        </w:rPr>
      </w:pPr>
      <w:r w:rsidRPr="00877751">
        <w:rPr>
          <w:rStyle w:val="uicontrol"/>
          <w:rFonts w:hint="eastAsia"/>
        </w:rPr>
        <w:t>在</w:t>
      </w:r>
      <w:r w:rsidRPr="00877751">
        <w:rPr>
          <w:rStyle w:val="uicontrol"/>
        </w:rPr>
        <w:t>虚拟机创建完毕之后。在</w:t>
      </w:r>
      <w:r w:rsidR="00C658AD">
        <w:rPr>
          <w:rStyle w:val="uicontrol"/>
        </w:rPr>
        <w:t>ServiceCenter</w:t>
      </w:r>
      <w:r w:rsidRPr="00877751">
        <w:rPr>
          <w:rStyle w:val="uicontrol"/>
        </w:rPr>
        <w:t>虚拟机所在区域，单击</w:t>
      </w:r>
      <w:r w:rsidR="00901657">
        <w:rPr>
          <w:rStyle w:val="uicontrol"/>
          <w:rFonts w:hint="eastAsia"/>
        </w:rPr>
        <w:t>“</w:t>
      </w:r>
      <w:r w:rsidRPr="00877751">
        <w:rPr>
          <w:rStyle w:val="uicontrol"/>
        </w:rPr>
        <w:t>对接</w:t>
      </w:r>
      <w:r w:rsidRPr="00877751">
        <w:rPr>
          <w:rStyle w:val="uicontrol"/>
        </w:rPr>
        <w:t>Keystone</w:t>
      </w:r>
      <w:r w:rsidR="00901657">
        <w:rPr>
          <w:rStyle w:val="uicontrol"/>
          <w:rFonts w:hint="eastAsia"/>
        </w:rPr>
        <w:t>”</w:t>
      </w:r>
      <w:r w:rsidRPr="00877751">
        <w:rPr>
          <w:rStyle w:val="uicontrol"/>
        </w:rPr>
        <w:t>对应的</w:t>
      </w:r>
      <w:r w:rsidRPr="00877751">
        <w:rPr>
          <w:rStyle w:val="uicontrol"/>
          <w:noProof/>
        </w:rPr>
        <w:drawing>
          <wp:inline distT="0" distB="0" distL="0" distR="0" wp14:anchorId="2B40FBD7" wp14:editId="770A2D29">
            <wp:extent cx="228600" cy="228600"/>
            <wp:effectExtent l="0" t="0" r="0" b="0"/>
            <wp:docPr id="202" name="图片 202" descr="http://localhost:7890/pages/YZG07074/02/YZG07074/02/resources/soft_inst/fig/fig_it_90_23_000023_ic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localhost:7890/pages/YZG07074/02/YZG07074/02/resources/soft_inst/fig/fig_it_90_23_000023_ict_0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77751">
        <w:rPr>
          <w:rStyle w:val="uicontrol"/>
        </w:rPr>
        <w:t>，配置</w:t>
      </w:r>
      <w:r w:rsidR="00C658AD">
        <w:rPr>
          <w:rStyle w:val="uicontrol"/>
        </w:rPr>
        <w:t>ServiceCenter</w:t>
      </w:r>
      <w:r w:rsidRPr="00877751">
        <w:rPr>
          <w:rStyle w:val="uicontrol"/>
        </w:rPr>
        <w:t>和</w:t>
      </w:r>
      <w:r w:rsidRPr="00877751">
        <w:rPr>
          <w:rStyle w:val="uicontrol"/>
        </w:rPr>
        <w:t xml:space="preserve">FusionSphere </w:t>
      </w:r>
      <w:r>
        <w:rPr>
          <w:rStyle w:val="uicontrol"/>
        </w:rPr>
        <w:t>OpenStack</w:t>
      </w:r>
      <w:r w:rsidRPr="00877751">
        <w:rPr>
          <w:rStyle w:val="uicontrol"/>
        </w:rPr>
        <w:t>的对接。</w:t>
      </w:r>
    </w:p>
    <w:p w14:paraId="1CF2512B" w14:textId="161AF1D5" w:rsidR="0023720F" w:rsidRPr="000D06B2" w:rsidRDefault="0023720F" w:rsidP="000D06B2">
      <w:pPr>
        <w:pStyle w:val="3"/>
      </w:pPr>
      <w:bookmarkStart w:id="187" w:name="_Toc497466135"/>
      <w:bookmarkStart w:id="188" w:name="_Toc500505212"/>
      <w:r w:rsidRPr="000D06B2">
        <w:rPr>
          <w:rFonts w:hint="eastAsia"/>
        </w:rPr>
        <w:t>配置</w:t>
      </w:r>
      <w:r w:rsidR="00C658AD">
        <w:rPr>
          <w:rFonts w:hint="eastAsia"/>
        </w:rPr>
        <w:t>ServiceCenter</w:t>
      </w:r>
      <w:bookmarkEnd w:id="187"/>
      <w:bookmarkEnd w:id="188"/>
    </w:p>
    <w:p w14:paraId="17208F2D" w14:textId="2932F37D" w:rsidR="0023720F" w:rsidRPr="000D06B2" w:rsidRDefault="0023720F" w:rsidP="000D06B2">
      <w:pPr>
        <w:pStyle w:val="4"/>
        <w:rPr>
          <w:rFonts w:hint="default"/>
        </w:rPr>
      </w:pPr>
      <w:r w:rsidRPr="000D06B2">
        <w:t>配置</w:t>
      </w:r>
      <w:r w:rsidR="00C658AD">
        <w:t>ServiceCenter</w:t>
      </w:r>
    </w:p>
    <w:p w14:paraId="3B3095C4" w14:textId="45B67CA3" w:rsidR="0023720F" w:rsidRPr="000D06B2" w:rsidRDefault="0023720F" w:rsidP="000D06B2">
      <w:pPr>
        <w:pStyle w:val="30"/>
        <w:rPr>
          <w:rStyle w:val="uicontrol"/>
        </w:rPr>
      </w:pPr>
      <w:r w:rsidRPr="00877751">
        <w:rPr>
          <w:rStyle w:val="uicontrol"/>
        </w:rPr>
        <w:t>在</w:t>
      </w:r>
      <w:r w:rsidR="00C658AD">
        <w:rPr>
          <w:rStyle w:val="uicontrol"/>
        </w:rPr>
        <w:t>ServiceCenter</w:t>
      </w:r>
      <w:r w:rsidRPr="00877751">
        <w:rPr>
          <w:rStyle w:val="uicontrol"/>
        </w:rPr>
        <w:t>主节点所在的</w:t>
      </w:r>
      <w:r w:rsidRPr="00877751">
        <w:rPr>
          <w:rStyle w:val="uicontrol"/>
        </w:rPr>
        <w:t xml:space="preserve">FusionSphere </w:t>
      </w:r>
      <w:r>
        <w:rPr>
          <w:rStyle w:val="uicontrol"/>
        </w:rPr>
        <w:t>OpenStack</w:t>
      </w:r>
      <w:r w:rsidRPr="00877751">
        <w:rPr>
          <w:rStyle w:val="uicontrol"/>
        </w:rPr>
        <w:t xml:space="preserve"> </w:t>
      </w:r>
      <w:r w:rsidR="00671925">
        <w:rPr>
          <w:rStyle w:val="uicontrol"/>
        </w:rPr>
        <w:t>CPS</w:t>
      </w:r>
      <w:r w:rsidRPr="00877751">
        <w:rPr>
          <w:rStyle w:val="uicontrol"/>
        </w:rPr>
        <w:t>中，使用</w:t>
      </w:r>
      <w:r w:rsidRPr="00877751">
        <w:rPr>
          <w:rStyle w:val="uicontrol"/>
        </w:rPr>
        <w:t>VNC</w:t>
      </w:r>
      <w:r w:rsidRPr="00877751">
        <w:rPr>
          <w:rStyle w:val="uicontrol"/>
        </w:rPr>
        <w:t>登录方式，以</w:t>
      </w:r>
      <w:r w:rsidRPr="00877751">
        <w:rPr>
          <w:rStyle w:val="uicontrol"/>
        </w:rPr>
        <w:t>galaxmanager</w:t>
      </w:r>
      <w:r w:rsidRPr="00877751">
        <w:rPr>
          <w:rStyle w:val="uicontrol"/>
        </w:rPr>
        <w:t>用户登录</w:t>
      </w:r>
      <w:r w:rsidR="00C658AD">
        <w:rPr>
          <w:rStyle w:val="uicontrol"/>
        </w:rPr>
        <w:t>ServiceCenter</w:t>
      </w:r>
      <w:r w:rsidRPr="00877751">
        <w:rPr>
          <w:rStyle w:val="uicontrol"/>
        </w:rPr>
        <w:t>主节点。</w:t>
      </w:r>
      <w:r w:rsidRPr="000D06B2">
        <w:rPr>
          <w:rStyle w:val="uicontrol"/>
        </w:rPr>
        <w:t>默认密码：</w:t>
      </w:r>
      <w:r w:rsidRPr="000D06B2">
        <w:rPr>
          <w:rStyle w:val="uicontrol"/>
          <w:b/>
        </w:rPr>
        <w:t>Huawei@CLOUD8</w:t>
      </w:r>
      <w:r w:rsidRPr="000D06B2">
        <w:rPr>
          <w:rStyle w:val="uicontrol"/>
        </w:rPr>
        <w:t>。</w:t>
      </w:r>
    </w:p>
    <w:p w14:paraId="51EE662E" w14:textId="77777777" w:rsidR="0023720F" w:rsidRPr="002B6281" w:rsidRDefault="0023720F" w:rsidP="000D06B2">
      <w:pPr>
        <w:pStyle w:val="1e"/>
        <w:rPr>
          <w:rStyle w:val="uicontrol"/>
        </w:rPr>
      </w:pPr>
      <w:r>
        <w:rPr>
          <w:noProof/>
        </w:rPr>
        <w:drawing>
          <wp:inline distT="0" distB="0" distL="0" distR="0" wp14:anchorId="5C7377BA" wp14:editId="66EFB937">
            <wp:extent cx="5454000" cy="405263"/>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4000" cy="405263"/>
                    </a:xfrm>
                    <a:prstGeom prst="rect">
                      <a:avLst/>
                    </a:prstGeom>
                  </pic:spPr>
                </pic:pic>
              </a:graphicData>
            </a:graphic>
          </wp:inline>
        </w:drawing>
      </w:r>
    </w:p>
    <w:p w14:paraId="41D2D4B8" w14:textId="77777777" w:rsidR="0023720F" w:rsidRPr="00877751" w:rsidRDefault="0023720F" w:rsidP="000D06B2">
      <w:pPr>
        <w:pStyle w:val="30"/>
        <w:rPr>
          <w:rStyle w:val="uicontrol"/>
        </w:rPr>
      </w:pPr>
      <w:bookmarkStart w:id="189" w:name="soft_inst007__tmout"/>
      <w:bookmarkStart w:id="190" w:name="tmout"/>
      <w:bookmarkEnd w:id="189"/>
      <w:bookmarkEnd w:id="190"/>
      <w:r w:rsidRPr="00877751">
        <w:rPr>
          <w:rStyle w:val="uicontrol"/>
        </w:rPr>
        <w:t>执行以下命令，防止超时退出。</w:t>
      </w:r>
      <w:r w:rsidRPr="00877751">
        <w:rPr>
          <w:rStyle w:val="uicontrol"/>
        </w:rPr>
        <w:t xml:space="preserve"> </w:t>
      </w:r>
    </w:p>
    <w:p w14:paraId="503760CC" w14:textId="77777777" w:rsidR="0023720F" w:rsidRPr="000D06B2" w:rsidRDefault="0023720F" w:rsidP="000D06B2">
      <w:pPr>
        <w:pStyle w:val="2f2"/>
        <w:rPr>
          <w:rStyle w:val="uicontrol"/>
          <w:b/>
        </w:rPr>
      </w:pPr>
      <w:r w:rsidRPr="000D06B2">
        <w:rPr>
          <w:rStyle w:val="uicontrol"/>
          <w:b/>
        </w:rPr>
        <w:t>TMOUT=0</w:t>
      </w:r>
    </w:p>
    <w:p w14:paraId="778956A9" w14:textId="77777777" w:rsidR="0023720F" w:rsidRPr="00D65714" w:rsidRDefault="0023720F" w:rsidP="000D06B2">
      <w:pPr>
        <w:pStyle w:val="1e"/>
        <w:rPr>
          <w:rStyle w:val="uicontrol"/>
          <w:b/>
        </w:rPr>
      </w:pPr>
      <w:r>
        <w:rPr>
          <w:noProof/>
        </w:rPr>
        <w:drawing>
          <wp:inline distT="0" distB="0" distL="0" distR="0" wp14:anchorId="24E69A8A" wp14:editId="06DD4E0E">
            <wp:extent cx="5454000" cy="746138"/>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54000" cy="746138"/>
                    </a:xfrm>
                    <a:prstGeom prst="rect">
                      <a:avLst/>
                    </a:prstGeom>
                  </pic:spPr>
                </pic:pic>
              </a:graphicData>
            </a:graphic>
          </wp:inline>
        </w:drawing>
      </w:r>
    </w:p>
    <w:p w14:paraId="6ACE8874" w14:textId="77777777" w:rsidR="0023720F" w:rsidRPr="00C13FE8" w:rsidRDefault="0023720F" w:rsidP="000D06B2">
      <w:pPr>
        <w:pStyle w:val="30"/>
        <w:rPr>
          <w:rStyle w:val="uicontrol"/>
        </w:rPr>
      </w:pPr>
      <w:r w:rsidRPr="00C13FE8">
        <w:rPr>
          <w:rStyle w:val="uicontrol"/>
        </w:rPr>
        <w:t>执行以下命令，进入配置向导开始界面。</w:t>
      </w:r>
      <w:r w:rsidRPr="00C13FE8">
        <w:rPr>
          <w:rStyle w:val="uicontrol"/>
        </w:rPr>
        <w:t xml:space="preserve"> </w:t>
      </w:r>
    </w:p>
    <w:p w14:paraId="1055BC1C" w14:textId="32635C9B" w:rsidR="0023720F" w:rsidRPr="00C13FE8" w:rsidRDefault="00C658AD" w:rsidP="000D06B2">
      <w:pPr>
        <w:pStyle w:val="2f2"/>
        <w:rPr>
          <w:rStyle w:val="uicontrol"/>
          <w:b/>
        </w:rPr>
      </w:pPr>
      <w:r>
        <w:rPr>
          <w:rStyle w:val="uicontrol"/>
          <w:b/>
        </w:rPr>
        <w:t>ServiceCenter</w:t>
      </w:r>
      <w:r w:rsidR="0023720F" w:rsidRPr="00C13FE8">
        <w:rPr>
          <w:rStyle w:val="uicontrol"/>
          <w:b/>
        </w:rPr>
        <w:t>Config</w:t>
      </w:r>
    </w:p>
    <w:p w14:paraId="441E3C4A" w14:textId="6CCCD5EE" w:rsidR="0023720F" w:rsidRPr="00C13FE8" w:rsidRDefault="0023720F" w:rsidP="000D06B2">
      <w:pPr>
        <w:pStyle w:val="30"/>
        <w:rPr>
          <w:rStyle w:val="uicontrol"/>
        </w:rPr>
      </w:pPr>
      <w:r w:rsidRPr="00C13FE8">
        <w:rPr>
          <w:rStyle w:val="uicontrol"/>
        </w:rPr>
        <w:t>选择</w:t>
      </w:r>
      <w:r w:rsidR="00901657">
        <w:rPr>
          <w:rStyle w:val="uicontrol"/>
          <w:rFonts w:hint="eastAsia"/>
        </w:rPr>
        <w:t>“</w:t>
      </w:r>
      <w:r w:rsidRPr="00C13FE8">
        <w:rPr>
          <w:rStyle w:val="uicontrol"/>
        </w:rPr>
        <w:t>OK</w:t>
      </w:r>
      <w:r w:rsidR="00901657">
        <w:rPr>
          <w:rStyle w:val="uicontrol"/>
          <w:rFonts w:hint="eastAsia"/>
        </w:rPr>
        <w:t>”</w:t>
      </w:r>
      <w:r w:rsidRPr="00C13FE8">
        <w:rPr>
          <w:rStyle w:val="uicontrol"/>
        </w:rPr>
        <w:t>。</w:t>
      </w:r>
      <w:r w:rsidRPr="00C13FE8">
        <w:rPr>
          <w:rStyle w:val="uicontrol"/>
        </w:rPr>
        <w:t xml:space="preserve"> </w:t>
      </w:r>
    </w:p>
    <w:p w14:paraId="56FBAC9C" w14:textId="77777777" w:rsidR="0023720F" w:rsidRPr="00C13FE8" w:rsidRDefault="0023720F" w:rsidP="000D06B2">
      <w:pPr>
        <w:pStyle w:val="1e"/>
        <w:rPr>
          <w:rStyle w:val="uicontrol"/>
        </w:rPr>
      </w:pPr>
      <w:r w:rsidRPr="00C13FE8">
        <w:rPr>
          <w:rStyle w:val="uicontrol"/>
        </w:rPr>
        <w:t>进入配置向导界面。如</w:t>
      </w:r>
      <w:hyperlink r:id="rId189" w:anchor="soft_inst007__fig_01" w:history="1">
        <w:r>
          <w:rPr>
            <w:rStyle w:val="uicontrol"/>
            <w:rFonts w:hint="eastAsia"/>
          </w:rPr>
          <w:t>下</w:t>
        </w:r>
      </w:hyperlink>
      <w:r w:rsidRPr="00C13FE8">
        <w:rPr>
          <w:rStyle w:val="uicontrol"/>
        </w:rPr>
        <w:t>所示。</w:t>
      </w:r>
    </w:p>
    <w:p w14:paraId="1019D2B0" w14:textId="6ADDE39D" w:rsidR="0023720F" w:rsidRDefault="0023720F" w:rsidP="000D06B2">
      <w:pPr>
        <w:pStyle w:val="1e"/>
        <w:rPr>
          <w:rStyle w:val="uicontrol"/>
        </w:rPr>
      </w:pPr>
      <w:r w:rsidRPr="00C13FE8">
        <w:rPr>
          <w:rStyle w:val="uicontrol"/>
          <w:noProof/>
        </w:rPr>
        <w:drawing>
          <wp:inline distT="0" distB="0" distL="0" distR="0" wp14:anchorId="0D2B6E27" wp14:editId="17353689">
            <wp:extent cx="4924425" cy="2694365"/>
            <wp:effectExtent l="0" t="0" r="0" b="0"/>
            <wp:docPr id="203" name="图片 203" descr="http://localhost:7890/pages/YZG07074/02/YZG07074/02/resources/soft_inst/fig/soft_inst007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localhost:7890/pages/YZG07074/02/YZG07074/02/resources/soft_inst/fig/soft_inst007_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31930" cy="2698471"/>
                    </a:xfrm>
                    <a:prstGeom prst="rect">
                      <a:avLst/>
                    </a:prstGeom>
                    <a:noFill/>
                    <a:ln>
                      <a:noFill/>
                    </a:ln>
                  </pic:spPr>
                </pic:pic>
              </a:graphicData>
            </a:graphic>
          </wp:inline>
        </w:drawing>
      </w:r>
      <w:r w:rsidRPr="00C13FE8">
        <w:rPr>
          <w:rStyle w:val="uicontrol"/>
        </w:rPr>
        <w:t></w:t>
      </w:r>
    </w:p>
    <w:p w14:paraId="49B460A3" w14:textId="20B98C58" w:rsidR="0023720F" w:rsidRPr="00C13FE8" w:rsidRDefault="0023720F" w:rsidP="000D06B2">
      <w:pPr>
        <w:pStyle w:val="30"/>
        <w:rPr>
          <w:rStyle w:val="uicontrol"/>
        </w:rPr>
      </w:pPr>
      <w:r w:rsidRPr="00C13FE8">
        <w:rPr>
          <w:rStyle w:val="uicontrol"/>
        </w:rPr>
        <w:t>选择</w:t>
      </w:r>
      <w:r w:rsidR="00901657">
        <w:rPr>
          <w:rStyle w:val="uicontrol"/>
          <w:rFonts w:hint="eastAsia"/>
        </w:rPr>
        <w:t>“</w:t>
      </w:r>
      <w:r w:rsidRPr="00C13FE8">
        <w:rPr>
          <w:rStyle w:val="uicontrol"/>
        </w:rPr>
        <w:t>Next</w:t>
      </w:r>
      <w:r w:rsidR="00901657">
        <w:rPr>
          <w:rStyle w:val="uicontrol"/>
          <w:rFonts w:hint="eastAsia"/>
        </w:rPr>
        <w:t>”</w:t>
      </w:r>
      <w:r w:rsidRPr="00C13FE8">
        <w:rPr>
          <w:rStyle w:val="uicontrol"/>
        </w:rPr>
        <w:t>。</w:t>
      </w:r>
      <w:r w:rsidRPr="00C13FE8">
        <w:rPr>
          <w:rStyle w:val="uicontrol"/>
        </w:rPr>
        <w:t xml:space="preserve"> </w:t>
      </w:r>
    </w:p>
    <w:p w14:paraId="27EC179F" w14:textId="6734BC1C" w:rsidR="0023720F" w:rsidRPr="00C13FE8" w:rsidRDefault="0023720F" w:rsidP="00E86DF4">
      <w:pPr>
        <w:pStyle w:val="1e"/>
        <w:rPr>
          <w:rStyle w:val="uicontrol"/>
        </w:rPr>
      </w:pPr>
      <w:r w:rsidRPr="00C13FE8">
        <w:rPr>
          <w:rStyle w:val="uicontrol"/>
        </w:rPr>
        <w:lastRenderedPageBreak/>
        <w:t>进入选择主</w:t>
      </w:r>
      <w:proofErr w:type="gramStart"/>
      <w:r w:rsidRPr="00C13FE8">
        <w:rPr>
          <w:rStyle w:val="uicontrol"/>
        </w:rPr>
        <w:t>备模式</w:t>
      </w:r>
      <w:proofErr w:type="gramEnd"/>
      <w:r w:rsidRPr="00C13FE8">
        <w:rPr>
          <w:rStyle w:val="uicontrol"/>
        </w:rPr>
        <w:t>界面。如</w:t>
      </w:r>
      <w:hyperlink r:id="rId191" w:anchor="soft_inst007__fig_02" w:history="1">
        <w:r>
          <w:rPr>
            <w:rStyle w:val="uicontrol"/>
            <w:rFonts w:hint="eastAsia"/>
          </w:rPr>
          <w:t>下图</w:t>
        </w:r>
      </w:hyperlink>
      <w:r w:rsidR="000D06B2">
        <w:rPr>
          <w:rStyle w:val="uicontrol"/>
        </w:rPr>
        <w:t>所示</w:t>
      </w:r>
      <w:r w:rsidR="005B007B">
        <w:rPr>
          <w:rStyle w:val="uicontrol"/>
          <w:rFonts w:hint="eastAsia"/>
        </w:rPr>
        <w:t>。</w:t>
      </w:r>
    </w:p>
    <w:p w14:paraId="33DD5764" w14:textId="77777777" w:rsidR="0023720F" w:rsidRPr="00C13FE8" w:rsidRDefault="0023720F" w:rsidP="000D06B2">
      <w:pPr>
        <w:pStyle w:val="1e"/>
        <w:rPr>
          <w:rStyle w:val="uicontrol"/>
        </w:rPr>
      </w:pPr>
      <w:bookmarkStart w:id="191" w:name="soft_inst007__fig_02"/>
      <w:bookmarkEnd w:id="191"/>
      <w:r>
        <w:rPr>
          <w:noProof/>
        </w:rPr>
        <w:drawing>
          <wp:inline distT="0" distB="0" distL="0" distR="0" wp14:anchorId="2B74615F" wp14:editId="1923F3CF">
            <wp:extent cx="4924800" cy="2717190"/>
            <wp:effectExtent l="0" t="0" r="9525" b="698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24800" cy="2717190"/>
                    </a:xfrm>
                    <a:prstGeom prst="rect">
                      <a:avLst/>
                    </a:prstGeom>
                  </pic:spPr>
                </pic:pic>
              </a:graphicData>
            </a:graphic>
          </wp:inline>
        </w:drawing>
      </w:r>
    </w:p>
    <w:p w14:paraId="4D6E651A" w14:textId="0F66C093" w:rsidR="0023720F" w:rsidRDefault="0023720F" w:rsidP="000D06B2">
      <w:pPr>
        <w:pStyle w:val="30"/>
        <w:rPr>
          <w:rStyle w:val="uicontrol"/>
        </w:rPr>
      </w:pPr>
      <w:r>
        <w:rPr>
          <w:rStyle w:val="uicontrol"/>
          <w:rFonts w:hint="eastAsia"/>
        </w:rPr>
        <w:t>选择</w:t>
      </w:r>
      <w:r w:rsidR="00901657">
        <w:rPr>
          <w:rStyle w:val="uicontrol"/>
          <w:rFonts w:hint="eastAsia"/>
        </w:rPr>
        <w:t>“</w:t>
      </w:r>
      <w:r>
        <w:rPr>
          <w:rStyle w:val="uicontrol"/>
          <w:rFonts w:hint="eastAsia"/>
        </w:rPr>
        <w:t>单节点</w:t>
      </w:r>
      <w:r>
        <w:rPr>
          <w:rStyle w:val="uicontrol"/>
        </w:rPr>
        <w:t>部署</w:t>
      </w:r>
      <w:r w:rsidR="00901657">
        <w:rPr>
          <w:rStyle w:val="uicontrol"/>
          <w:rFonts w:hint="eastAsia"/>
        </w:rPr>
        <w:t>”</w:t>
      </w:r>
      <w:r>
        <w:rPr>
          <w:rStyle w:val="uicontrol"/>
          <w:rFonts w:hint="eastAsia"/>
        </w:rPr>
        <w:t>。</w:t>
      </w:r>
    </w:p>
    <w:p w14:paraId="1F29851E" w14:textId="4CEE6B93" w:rsidR="0023720F" w:rsidRPr="00C13FE8" w:rsidRDefault="0023720F" w:rsidP="000D06B2">
      <w:pPr>
        <w:pStyle w:val="30"/>
        <w:rPr>
          <w:rStyle w:val="uicontrol"/>
        </w:rPr>
      </w:pPr>
      <w:r w:rsidRPr="00C13FE8">
        <w:rPr>
          <w:rStyle w:val="uicontrol"/>
        </w:rPr>
        <w:t>选择</w:t>
      </w:r>
      <w:r w:rsidR="00901657">
        <w:rPr>
          <w:rStyle w:val="uicontrol"/>
          <w:rFonts w:hint="eastAsia"/>
        </w:rPr>
        <w:t>“</w:t>
      </w:r>
      <w:r w:rsidR="00901657" w:rsidRPr="00C13FE8">
        <w:rPr>
          <w:rStyle w:val="uicontrol"/>
        </w:rPr>
        <w:t>Next</w:t>
      </w:r>
      <w:r w:rsidR="00901657">
        <w:rPr>
          <w:rStyle w:val="uicontrol"/>
          <w:rFonts w:hint="eastAsia"/>
        </w:rPr>
        <w:t>”</w:t>
      </w:r>
      <w:r w:rsidRPr="00C13FE8">
        <w:rPr>
          <w:rStyle w:val="uicontrol"/>
        </w:rPr>
        <w:t>。</w:t>
      </w:r>
      <w:r w:rsidRPr="00C13FE8">
        <w:rPr>
          <w:rStyle w:val="uicontrol"/>
        </w:rPr>
        <w:t xml:space="preserve"> </w:t>
      </w:r>
    </w:p>
    <w:p w14:paraId="16E48E3E" w14:textId="77777777" w:rsidR="0023720F" w:rsidRPr="00C13FE8" w:rsidRDefault="0023720F" w:rsidP="000D06B2">
      <w:pPr>
        <w:pStyle w:val="1e"/>
        <w:rPr>
          <w:rStyle w:val="uicontrol"/>
        </w:rPr>
      </w:pPr>
      <w:r w:rsidRPr="00C13FE8">
        <w:rPr>
          <w:rStyle w:val="uicontrol"/>
        </w:rPr>
        <w:t>进入配置界面。</w:t>
      </w:r>
    </w:p>
    <w:p w14:paraId="593198CB" w14:textId="387A1057" w:rsidR="0023720F" w:rsidRDefault="0023720F" w:rsidP="000D06B2">
      <w:pPr>
        <w:pStyle w:val="30"/>
        <w:rPr>
          <w:rStyle w:val="uicontrol"/>
        </w:rPr>
      </w:pPr>
      <w:r w:rsidRPr="00C13FE8">
        <w:rPr>
          <w:rStyle w:val="uicontrol"/>
        </w:rPr>
        <w:t>配置</w:t>
      </w:r>
      <w:r w:rsidR="00C658AD">
        <w:rPr>
          <w:rStyle w:val="uicontrol"/>
        </w:rPr>
        <w:t>ServiceCenter</w:t>
      </w:r>
      <w:r w:rsidRPr="00C13FE8">
        <w:rPr>
          <w:rStyle w:val="uicontrol"/>
        </w:rPr>
        <w:t>的信息。</w:t>
      </w:r>
      <w:r w:rsidR="000D06B2" w:rsidRPr="00C13FE8">
        <w:rPr>
          <w:rStyle w:val="uicontrol"/>
        </w:rPr>
        <w:t>如</w:t>
      </w:r>
      <w:hyperlink r:id="rId193" w:anchor="soft_inst007__fig_02" w:history="1">
        <w:r w:rsidR="000D06B2">
          <w:rPr>
            <w:rStyle w:val="uicontrol"/>
            <w:rFonts w:hint="eastAsia"/>
          </w:rPr>
          <w:t>下图</w:t>
        </w:r>
      </w:hyperlink>
      <w:r w:rsidR="000D06B2">
        <w:rPr>
          <w:rStyle w:val="uicontrol"/>
        </w:rPr>
        <w:t>所示</w:t>
      </w:r>
      <w:r w:rsidR="005B007B">
        <w:rPr>
          <w:rStyle w:val="uicontrol"/>
          <w:rFonts w:hint="eastAsia"/>
        </w:rPr>
        <w:t>。</w:t>
      </w:r>
    </w:p>
    <w:p w14:paraId="57A09477" w14:textId="2B83CB6C" w:rsidR="00CE0EE8" w:rsidRDefault="00CE0EE8" w:rsidP="00CE0EE8">
      <w:pPr>
        <w:pStyle w:val="1e"/>
        <w:rPr>
          <w:rStyle w:val="uicontrol"/>
        </w:rPr>
      </w:pPr>
      <w:r>
        <w:rPr>
          <w:noProof/>
        </w:rPr>
        <w:drawing>
          <wp:inline distT="0" distB="0" distL="0" distR="0" wp14:anchorId="7A1FAEF8" wp14:editId="2C885DE6">
            <wp:extent cx="4924800" cy="269040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24800" cy="2690400"/>
                    </a:xfrm>
                    <a:prstGeom prst="rect">
                      <a:avLst/>
                    </a:prstGeom>
                  </pic:spPr>
                </pic:pic>
              </a:graphicData>
            </a:graphic>
          </wp:inline>
        </w:drawing>
      </w:r>
    </w:p>
    <w:p w14:paraId="61339163" w14:textId="77777777" w:rsidR="00CE0EE8" w:rsidRPr="00494DF2" w:rsidRDefault="00CE0EE8" w:rsidP="00CE0EE8">
      <w:pPr>
        <w:pStyle w:val="1e"/>
        <w:rPr>
          <w:rStyle w:val="uicontrol"/>
        </w:rPr>
      </w:pPr>
      <w:r w:rsidRPr="00494DF2">
        <w:rPr>
          <w:rStyle w:val="uicontrol"/>
          <w:rFonts w:hint="eastAsia"/>
        </w:rPr>
        <w:t>单节点部署</w:t>
      </w:r>
      <w:r w:rsidRPr="00494DF2">
        <w:rPr>
          <w:rStyle w:val="uicontrol"/>
        </w:rPr>
        <w:t>需要配置的信息如下：</w:t>
      </w:r>
    </w:p>
    <w:p w14:paraId="125D64AD" w14:textId="77777777" w:rsidR="00CE0EE8" w:rsidRPr="00494DF2" w:rsidRDefault="00CE0EE8" w:rsidP="00CE0EE8">
      <w:pPr>
        <w:pStyle w:val="4a"/>
        <w:rPr>
          <w:rStyle w:val="uicontrol"/>
        </w:rPr>
      </w:pPr>
      <w:r w:rsidRPr="00494DF2">
        <w:rPr>
          <w:rStyle w:val="uicontrol"/>
        </w:rPr>
        <w:t>Node Name</w:t>
      </w:r>
      <w:r w:rsidRPr="00494DF2">
        <w:rPr>
          <w:rStyle w:val="uicontrol"/>
        </w:rPr>
        <w:t>：</w:t>
      </w:r>
      <w:r>
        <w:rPr>
          <w:rStyle w:val="uicontrol"/>
        </w:rPr>
        <w:t>ServiceCenter</w:t>
      </w:r>
      <w:r w:rsidRPr="00494DF2">
        <w:rPr>
          <w:rStyle w:val="uicontrol"/>
        </w:rPr>
        <w:t>节点名称。</w:t>
      </w:r>
    </w:p>
    <w:p w14:paraId="23EBEEEE" w14:textId="77777777" w:rsidR="00CE0EE8" w:rsidRPr="00494DF2" w:rsidRDefault="00CE0EE8" w:rsidP="00CE0EE8">
      <w:pPr>
        <w:pStyle w:val="4a"/>
        <w:rPr>
          <w:rStyle w:val="uicontrol"/>
        </w:rPr>
      </w:pPr>
      <w:r w:rsidRPr="00494DF2">
        <w:rPr>
          <w:rStyle w:val="uicontrol"/>
        </w:rPr>
        <w:t>Local IP</w:t>
      </w:r>
      <w:r w:rsidRPr="00494DF2">
        <w:rPr>
          <w:rStyle w:val="uicontrol"/>
        </w:rPr>
        <w:t>：管理</w:t>
      </w:r>
      <w:r w:rsidRPr="00494DF2">
        <w:rPr>
          <w:rStyle w:val="uicontrol"/>
        </w:rPr>
        <w:t>IP</w:t>
      </w:r>
      <w:r w:rsidRPr="00494DF2">
        <w:rPr>
          <w:rStyle w:val="uicontrol"/>
        </w:rPr>
        <w:t>地址。</w:t>
      </w:r>
    </w:p>
    <w:p w14:paraId="2D39EF23" w14:textId="77777777" w:rsidR="00CE0EE8" w:rsidRPr="00494DF2" w:rsidRDefault="00CE0EE8" w:rsidP="00CE0EE8">
      <w:pPr>
        <w:pStyle w:val="4a"/>
        <w:rPr>
          <w:rStyle w:val="uicontrol"/>
        </w:rPr>
      </w:pPr>
      <w:r w:rsidRPr="00494DF2">
        <w:rPr>
          <w:rStyle w:val="uicontrol"/>
        </w:rPr>
        <w:t>Local Mask</w:t>
      </w:r>
      <w:r w:rsidRPr="00494DF2">
        <w:rPr>
          <w:rStyle w:val="uicontrol"/>
        </w:rPr>
        <w:t>：管理节点子网掩码。</w:t>
      </w:r>
    </w:p>
    <w:p w14:paraId="2297E0EB" w14:textId="77777777" w:rsidR="00CE0EE8" w:rsidRPr="00494DF2" w:rsidRDefault="00CE0EE8" w:rsidP="00CE0EE8">
      <w:pPr>
        <w:pStyle w:val="4a"/>
        <w:rPr>
          <w:rStyle w:val="uicontrol"/>
        </w:rPr>
      </w:pPr>
      <w:r w:rsidRPr="00494DF2">
        <w:rPr>
          <w:rStyle w:val="uicontrol"/>
        </w:rPr>
        <w:t>Local Gateway</w:t>
      </w:r>
      <w:r w:rsidRPr="00494DF2">
        <w:rPr>
          <w:rStyle w:val="uicontrol"/>
        </w:rPr>
        <w:t>：管理平面网关。</w:t>
      </w:r>
    </w:p>
    <w:p w14:paraId="2CE14895" w14:textId="0B8DCB64" w:rsidR="00CE0EE8" w:rsidRDefault="00CE0EE8" w:rsidP="001D50AE">
      <w:pPr>
        <w:pStyle w:val="1e"/>
        <w:rPr>
          <w:rStyle w:val="uicontrol"/>
        </w:rPr>
      </w:pPr>
      <w:r w:rsidRPr="00EF0315">
        <w:rPr>
          <w:noProof/>
        </w:rPr>
        <w:drawing>
          <wp:inline distT="0" distB="0" distL="0" distR="0" wp14:anchorId="59C0789E" wp14:editId="47E03591">
            <wp:extent cx="457200" cy="152400"/>
            <wp:effectExtent l="0" t="0" r="0" b="0"/>
            <wp:docPr id="55" name="图片 55"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说明"/>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p>
    <w:p w14:paraId="2F0ADD7A" w14:textId="28CD159C" w:rsidR="001D50AE" w:rsidRPr="00C13FE8" w:rsidRDefault="001D50AE" w:rsidP="001D50AE">
      <w:pPr>
        <w:pStyle w:val="1e"/>
        <w:rPr>
          <w:rStyle w:val="uicontrol"/>
        </w:rPr>
      </w:pPr>
      <w:r w:rsidRPr="001D50AE">
        <w:rPr>
          <w:rStyle w:val="uicontrol"/>
          <w:rFonts w:hint="eastAsia"/>
        </w:rPr>
        <w:lastRenderedPageBreak/>
        <w:t>“</w:t>
      </w:r>
      <w:r w:rsidRPr="001D50AE">
        <w:rPr>
          <w:rStyle w:val="uicontrol"/>
          <w:rFonts w:hint="eastAsia"/>
        </w:rPr>
        <w:t>Local IP</w:t>
      </w:r>
      <w:r w:rsidRPr="001D50AE">
        <w:rPr>
          <w:rStyle w:val="uicontrol"/>
          <w:rFonts w:hint="eastAsia"/>
        </w:rPr>
        <w:t>”必须与创建虚拟机时，在“选择网络”界面自动给定的</w:t>
      </w:r>
      <w:r w:rsidRPr="001D50AE">
        <w:rPr>
          <w:rStyle w:val="uicontrol"/>
          <w:rFonts w:hint="eastAsia"/>
        </w:rPr>
        <w:t>IP</w:t>
      </w:r>
      <w:r w:rsidRPr="001D50AE">
        <w:rPr>
          <w:rStyle w:val="uicontrol"/>
          <w:rFonts w:hint="eastAsia"/>
        </w:rPr>
        <w:t>地址相同，否则</w:t>
      </w:r>
      <w:r w:rsidRPr="001D50AE">
        <w:rPr>
          <w:rStyle w:val="uicontrol"/>
          <w:rFonts w:hint="eastAsia"/>
        </w:rPr>
        <w:t>ServiceCenter</w:t>
      </w:r>
      <w:r w:rsidRPr="001D50AE">
        <w:rPr>
          <w:rStyle w:val="uicontrol"/>
          <w:rFonts w:hint="eastAsia"/>
        </w:rPr>
        <w:t>安装失败。即为框中所示</w:t>
      </w:r>
      <w:r w:rsidRPr="001D50AE">
        <w:rPr>
          <w:rStyle w:val="uicontrol"/>
          <w:rFonts w:hint="eastAsia"/>
        </w:rPr>
        <w:t>IP</w:t>
      </w:r>
      <w:r w:rsidRPr="001D50AE">
        <w:rPr>
          <w:rStyle w:val="uicontrol"/>
          <w:rFonts w:hint="eastAsia"/>
        </w:rPr>
        <w:t>。</w:t>
      </w:r>
    </w:p>
    <w:p w14:paraId="1ED92C94" w14:textId="77777777" w:rsidR="0023720F" w:rsidRDefault="0023720F" w:rsidP="000D06B2">
      <w:pPr>
        <w:pStyle w:val="1e"/>
        <w:rPr>
          <w:rStyle w:val="uicontrol"/>
        </w:rPr>
      </w:pPr>
      <w:r>
        <w:rPr>
          <w:noProof/>
        </w:rPr>
        <w:drawing>
          <wp:inline distT="0" distB="0" distL="0" distR="0" wp14:anchorId="620A372D" wp14:editId="74D4D6A4">
            <wp:extent cx="5454000" cy="16437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54000" cy="1643775"/>
                    </a:xfrm>
                    <a:prstGeom prst="rect">
                      <a:avLst/>
                    </a:prstGeom>
                  </pic:spPr>
                </pic:pic>
              </a:graphicData>
            </a:graphic>
          </wp:inline>
        </w:drawing>
      </w:r>
    </w:p>
    <w:p w14:paraId="2E4B3F3B" w14:textId="637938A3" w:rsidR="0023720F" w:rsidRPr="00C13FE8" w:rsidRDefault="0023720F" w:rsidP="000849FF">
      <w:pPr>
        <w:pStyle w:val="30"/>
        <w:rPr>
          <w:rStyle w:val="uicontrol"/>
        </w:rPr>
      </w:pPr>
      <w:bookmarkStart w:id="192" w:name="soft_inst007__fig_03"/>
      <w:bookmarkEnd w:id="192"/>
      <w:r w:rsidRPr="00C13FE8">
        <w:rPr>
          <w:rStyle w:val="uicontrol"/>
        </w:rPr>
        <w:t>配置完成后，选择</w:t>
      </w:r>
      <w:r w:rsidR="00901657">
        <w:rPr>
          <w:rStyle w:val="uicontrol"/>
          <w:rFonts w:hint="eastAsia"/>
        </w:rPr>
        <w:t>“</w:t>
      </w:r>
      <w:r w:rsidR="00901657" w:rsidRPr="00C13FE8">
        <w:rPr>
          <w:rStyle w:val="uicontrol"/>
        </w:rPr>
        <w:t>Next</w:t>
      </w:r>
      <w:r w:rsidR="00901657">
        <w:rPr>
          <w:rStyle w:val="uicontrol"/>
          <w:rFonts w:hint="eastAsia"/>
        </w:rPr>
        <w:t>”</w:t>
      </w:r>
      <w:r w:rsidRPr="00C13FE8">
        <w:rPr>
          <w:rStyle w:val="uicontrol"/>
        </w:rPr>
        <w:t>。</w:t>
      </w:r>
      <w:r w:rsidRPr="00C13FE8">
        <w:rPr>
          <w:rStyle w:val="uicontrol"/>
        </w:rPr>
        <w:t xml:space="preserve"> </w:t>
      </w:r>
    </w:p>
    <w:p w14:paraId="17C58BBC" w14:textId="77777777" w:rsidR="0023720F" w:rsidRPr="00C13FE8" w:rsidRDefault="0023720F" w:rsidP="000849FF">
      <w:pPr>
        <w:pStyle w:val="1e"/>
        <w:rPr>
          <w:rStyle w:val="uicontrol"/>
        </w:rPr>
      </w:pPr>
      <w:r w:rsidRPr="00C13FE8">
        <w:rPr>
          <w:rStyle w:val="uicontrol"/>
        </w:rPr>
        <w:t>进入确认配置信息界面。</w:t>
      </w:r>
    </w:p>
    <w:p w14:paraId="108E61D9" w14:textId="6160A57B" w:rsidR="0023720F" w:rsidRPr="00C13FE8" w:rsidRDefault="0023720F" w:rsidP="000849FF">
      <w:pPr>
        <w:pStyle w:val="30"/>
        <w:rPr>
          <w:rStyle w:val="uicontrol"/>
        </w:rPr>
      </w:pPr>
      <w:bookmarkStart w:id="193" w:name="soft_inst007__config_ok"/>
      <w:bookmarkStart w:id="194" w:name="config_ok"/>
      <w:bookmarkEnd w:id="193"/>
      <w:bookmarkEnd w:id="194"/>
      <w:r w:rsidRPr="00C13FE8">
        <w:rPr>
          <w:rStyle w:val="uicontrol"/>
        </w:rPr>
        <w:t>确认配置信息无误，选择</w:t>
      </w:r>
      <w:r w:rsidR="00901657">
        <w:rPr>
          <w:rStyle w:val="uicontrol"/>
          <w:rFonts w:hint="eastAsia"/>
        </w:rPr>
        <w:t>“</w:t>
      </w:r>
      <w:r w:rsidR="00901657" w:rsidRPr="00C13FE8">
        <w:rPr>
          <w:rStyle w:val="uicontrol"/>
        </w:rPr>
        <w:t>Next</w:t>
      </w:r>
      <w:r w:rsidR="00901657">
        <w:rPr>
          <w:rStyle w:val="uicontrol"/>
          <w:rFonts w:hint="eastAsia"/>
        </w:rPr>
        <w:t>”</w:t>
      </w:r>
      <w:r w:rsidRPr="00C13FE8">
        <w:rPr>
          <w:rStyle w:val="uicontrol"/>
        </w:rPr>
        <w:t>。</w:t>
      </w:r>
      <w:r w:rsidRPr="00C13FE8">
        <w:rPr>
          <w:rStyle w:val="uicontrol"/>
        </w:rPr>
        <w:t xml:space="preserve"> </w:t>
      </w:r>
    </w:p>
    <w:p w14:paraId="414C7E4D" w14:textId="1B6F6D04" w:rsidR="0023720F" w:rsidRDefault="0023720F" w:rsidP="000849FF">
      <w:pPr>
        <w:pStyle w:val="1e"/>
        <w:rPr>
          <w:rStyle w:val="uicontrol"/>
        </w:rPr>
      </w:pPr>
      <w:r w:rsidRPr="00C13FE8">
        <w:rPr>
          <w:rStyle w:val="uicontrol"/>
        </w:rPr>
        <w:t>开始配置。待进度</w:t>
      </w:r>
      <w:proofErr w:type="gramStart"/>
      <w:r w:rsidRPr="00C13FE8">
        <w:rPr>
          <w:rStyle w:val="uicontrol"/>
        </w:rPr>
        <w:t>条显示</w:t>
      </w:r>
      <w:proofErr w:type="gramEnd"/>
      <w:r w:rsidRPr="00C13FE8">
        <w:rPr>
          <w:rStyle w:val="uicontrol"/>
        </w:rPr>
        <w:t>100%</w:t>
      </w:r>
      <w:r w:rsidRPr="00C13FE8">
        <w:rPr>
          <w:rStyle w:val="uicontrol"/>
        </w:rPr>
        <w:t>，回</w:t>
      </w:r>
      <w:proofErr w:type="gramStart"/>
      <w:r w:rsidRPr="00C13FE8">
        <w:rPr>
          <w:rStyle w:val="uicontrol"/>
        </w:rPr>
        <w:t>显</w:t>
      </w:r>
      <w:proofErr w:type="gramEnd"/>
      <w:r w:rsidRPr="00C13FE8">
        <w:rPr>
          <w:rStyle w:val="uicontrol"/>
        </w:rPr>
        <w:t>显示</w:t>
      </w:r>
      <w:r w:rsidR="00901657">
        <w:rPr>
          <w:rStyle w:val="uicontrol"/>
          <w:rFonts w:hint="eastAsia"/>
        </w:rPr>
        <w:t>“</w:t>
      </w:r>
      <w:r w:rsidRPr="000849FF">
        <w:rPr>
          <w:rStyle w:val="uicontrol"/>
          <w:b/>
        </w:rPr>
        <w:t>success</w:t>
      </w:r>
      <w:r w:rsidR="00901657">
        <w:rPr>
          <w:rStyle w:val="uicontrol"/>
          <w:rFonts w:hint="eastAsia"/>
        </w:rPr>
        <w:t>”</w:t>
      </w:r>
      <w:r w:rsidRPr="00C13FE8">
        <w:rPr>
          <w:rStyle w:val="uicontrol"/>
        </w:rPr>
        <w:t>时表示配置成功。</w:t>
      </w:r>
    </w:p>
    <w:p w14:paraId="2E9619DA" w14:textId="77777777" w:rsidR="0023720F" w:rsidRPr="000849FF" w:rsidRDefault="0023720F" w:rsidP="000849FF">
      <w:pPr>
        <w:pStyle w:val="3"/>
      </w:pPr>
      <w:bookmarkStart w:id="195" w:name="_Toc497466136"/>
      <w:bookmarkStart w:id="196" w:name="_Toc500505213"/>
      <w:r w:rsidRPr="000849FF">
        <w:rPr>
          <w:rFonts w:hint="eastAsia"/>
        </w:rPr>
        <w:t>接入</w:t>
      </w:r>
      <w:r w:rsidRPr="000849FF">
        <w:t>云资源池</w:t>
      </w:r>
      <w:bookmarkEnd w:id="195"/>
      <w:bookmarkEnd w:id="196"/>
    </w:p>
    <w:p w14:paraId="4F6A9DC8" w14:textId="77777777" w:rsidR="0023720F" w:rsidRPr="000849FF" w:rsidRDefault="0023720F" w:rsidP="000849FF">
      <w:pPr>
        <w:pStyle w:val="4"/>
        <w:rPr>
          <w:rFonts w:hint="default"/>
        </w:rPr>
      </w:pPr>
      <w:r w:rsidRPr="000849FF">
        <w:t>接入</w:t>
      </w:r>
      <w:r w:rsidRPr="000849FF">
        <w:t>FusionSphere OpenStack</w:t>
      </w:r>
    </w:p>
    <w:p w14:paraId="4833D67A" w14:textId="33E42877" w:rsidR="0023720F" w:rsidRPr="005F5689" w:rsidRDefault="0023720F" w:rsidP="000849FF">
      <w:pPr>
        <w:pStyle w:val="30"/>
        <w:rPr>
          <w:rStyle w:val="uicontrol"/>
        </w:rPr>
      </w:pPr>
      <w:r w:rsidRPr="005F5689">
        <w:rPr>
          <w:rStyle w:val="uicontrol"/>
        </w:rPr>
        <w:t>在浏览器地址栏中，输入</w:t>
      </w:r>
      <w:r w:rsidR="00C658AD">
        <w:rPr>
          <w:rStyle w:val="uicontrol"/>
        </w:rPr>
        <w:t>ServiceCenter</w:t>
      </w:r>
      <w:r w:rsidRPr="005F5689">
        <w:rPr>
          <w:rStyle w:val="uicontrol"/>
        </w:rPr>
        <w:t>的网络地址，按</w:t>
      </w:r>
      <w:r w:rsidR="00901657">
        <w:rPr>
          <w:rStyle w:val="uicontrol"/>
          <w:rFonts w:hint="eastAsia"/>
        </w:rPr>
        <w:t>“</w:t>
      </w:r>
      <w:r w:rsidRPr="005F5689">
        <w:rPr>
          <w:rStyle w:val="uicontrol"/>
        </w:rPr>
        <w:t>Enter</w:t>
      </w:r>
      <w:r w:rsidR="00901657">
        <w:rPr>
          <w:rStyle w:val="uicontrol"/>
          <w:rFonts w:hint="eastAsia"/>
        </w:rPr>
        <w:t>”</w:t>
      </w:r>
      <w:r w:rsidRPr="005F5689">
        <w:rPr>
          <w:rStyle w:val="uicontrol"/>
        </w:rPr>
        <w:t>。</w:t>
      </w:r>
      <w:r w:rsidRPr="005F5689">
        <w:rPr>
          <w:rStyle w:val="uicontrol"/>
        </w:rPr>
        <w:t xml:space="preserve"> </w:t>
      </w:r>
    </w:p>
    <w:p w14:paraId="07B7D17A" w14:textId="20DC6F87" w:rsidR="0023720F" w:rsidRPr="00120C86" w:rsidRDefault="0023720F" w:rsidP="000849FF">
      <w:pPr>
        <w:pStyle w:val="1e"/>
        <w:rPr>
          <w:rStyle w:val="uicontrol"/>
          <w:b/>
        </w:rPr>
      </w:pPr>
      <w:r w:rsidRPr="005F5689">
        <w:rPr>
          <w:rStyle w:val="uicontrol"/>
        </w:rPr>
        <w:t>单节点部署时地址格式为</w:t>
      </w:r>
      <w:r w:rsidRPr="000849FF">
        <w:rPr>
          <w:rStyle w:val="uicontrol"/>
          <w:b/>
          <w:bCs/>
        </w:rPr>
        <w:t>https://</w:t>
      </w:r>
      <w:r w:rsidR="00C658AD" w:rsidRPr="000849FF">
        <w:rPr>
          <w:rStyle w:val="uicontrol"/>
          <w:b/>
          <w:iCs/>
        </w:rPr>
        <w:t>ServiceCenter</w:t>
      </w:r>
      <w:r w:rsidRPr="000849FF">
        <w:rPr>
          <w:rStyle w:val="uicontrol"/>
          <w:b/>
          <w:iCs/>
        </w:rPr>
        <w:t>管理节点</w:t>
      </w:r>
      <w:r w:rsidRPr="000849FF">
        <w:rPr>
          <w:rStyle w:val="uicontrol"/>
          <w:b/>
          <w:iCs/>
        </w:rPr>
        <w:t>API</w:t>
      </w:r>
      <w:r w:rsidRPr="000849FF">
        <w:rPr>
          <w:rStyle w:val="uicontrol"/>
          <w:b/>
          <w:iCs/>
        </w:rPr>
        <w:t>网络的</w:t>
      </w:r>
      <w:r w:rsidRPr="000849FF">
        <w:rPr>
          <w:rStyle w:val="uicontrol"/>
          <w:b/>
          <w:iCs/>
        </w:rPr>
        <w:t>IP</w:t>
      </w:r>
      <w:r w:rsidRPr="000849FF">
        <w:rPr>
          <w:rStyle w:val="uicontrol"/>
          <w:b/>
          <w:iCs/>
        </w:rPr>
        <w:t>地址</w:t>
      </w:r>
      <w:r w:rsidRPr="00120C86">
        <w:rPr>
          <w:rStyle w:val="uicontrol"/>
          <w:b/>
        </w:rPr>
        <w:t>。</w:t>
      </w:r>
    </w:p>
    <w:p w14:paraId="31EBEFEA" w14:textId="28901A32" w:rsidR="0023720F" w:rsidRPr="005F5689" w:rsidRDefault="0023720F" w:rsidP="000849FF">
      <w:pPr>
        <w:pStyle w:val="1e"/>
        <w:rPr>
          <w:rStyle w:val="uicontrol"/>
        </w:rPr>
      </w:pPr>
      <w:r w:rsidRPr="005F5689">
        <w:rPr>
          <w:rStyle w:val="uicontrol"/>
        </w:rPr>
        <w:t>例如，在</w:t>
      </w:r>
      <w:r w:rsidRPr="005F5689">
        <w:rPr>
          <w:rStyle w:val="uicontrol"/>
        </w:rPr>
        <w:t>IE</w:t>
      </w:r>
      <w:r w:rsidRPr="005F5689">
        <w:rPr>
          <w:rStyle w:val="uicontrol"/>
        </w:rPr>
        <w:t>浏览器地址栏中，输入</w:t>
      </w:r>
      <w:r w:rsidR="00901657">
        <w:rPr>
          <w:rStyle w:val="uicontrol"/>
          <w:rFonts w:hint="eastAsia"/>
        </w:rPr>
        <w:t>“</w:t>
      </w:r>
      <w:r w:rsidRPr="000849FF">
        <w:rPr>
          <w:rStyle w:val="uicontrol"/>
          <w:b/>
        </w:rPr>
        <w:t>https://192.168.210.20</w:t>
      </w:r>
      <w:r w:rsidR="00901657">
        <w:rPr>
          <w:rStyle w:val="uicontrol"/>
          <w:rFonts w:hint="eastAsia"/>
        </w:rPr>
        <w:t>”</w:t>
      </w:r>
      <w:r w:rsidRPr="005F5689">
        <w:rPr>
          <w:rStyle w:val="uicontrol"/>
        </w:rPr>
        <w:t>。</w:t>
      </w:r>
    </w:p>
    <w:p w14:paraId="435FBF7F" w14:textId="4385A0DD" w:rsidR="0023720F" w:rsidRDefault="0023720F" w:rsidP="000849FF">
      <w:pPr>
        <w:pStyle w:val="30"/>
        <w:rPr>
          <w:rStyle w:val="uicontrol"/>
        </w:rPr>
      </w:pPr>
      <w:r w:rsidRPr="00120C86">
        <w:rPr>
          <w:rStyle w:val="uicontrol"/>
        </w:rPr>
        <w:t>使用</w:t>
      </w:r>
      <w:r w:rsidR="00901657">
        <w:rPr>
          <w:rStyle w:val="uicontrol"/>
          <w:rFonts w:hint="eastAsia"/>
        </w:rPr>
        <w:t>“</w:t>
      </w:r>
      <w:r w:rsidRPr="00120C86">
        <w:rPr>
          <w:rStyle w:val="uicontrol"/>
        </w:rPr>
        <w:t>cloud_admin</w:t>
      </w:r>
      <w:r w:rsidR="00901657">
        <w:rPr>
          <w:rStyle w:val="uicontrol"/>
          <w:rFonts w:hint="eastAsia"/>
        </w:rPr>
        <w:t>”</w:t>
      </w:r>
      <w:r w:rsidRPr="00120C86">
        <w:rPr>
          <w:rStyle w:val="uicontrol"/>
        </w:rPr>
        <w:t>用户登录。</w:t>
      </w:r>
      <w:r w:rsidR="00901657">
        <w:rPr>
          <w:rStyle w:val="uicontrol"/>
          <w:rFonts w:hint="eastAsia"/>
        </w:rPr>
        <w:t>“</w:t>
      </w:r>
      <w:r w:rsidRPr="000849FF">
        <w:rPr>
          <w:rStyle w:val="uicontrol"/>
          <w:b/>
        </w:rPr>
        <w:t>cloud_admin</w:t>
      </w:r>
      <w:r w:rsidR="00901657">
        <w:rPr>
          <w:rStyle w:val="uicontrol"/>
          <w:rFonts w:hint="eastAsia"/>
        </w:rPr>
        <w:t>”</w:t>
      </w:r>
      <w:r w:rsidRPr="00120C86">
        <w:rPr>
          <w:rStyle w:val="uicontrol"/>
        </w:rPr>
        <w:t>用户的默认密码为</w:t>
      </w:r>
      <w:r w:rsidR="00901657">
        <w:rPr>
          <w:rStyle w:val="uicontrol"/>
          <w:rFonts w:hint="eastAsia"/>
        </w:rPr>
        <w:t>“</w:t>
      </w:r>
      <w:r w:rsidRPr="000849FF">
        <w:rPr>
          <w:rStyle w:val="uicontrol"/>
          <w:b/>
        </w:rPr>
        <w:t>FusionSphere123</w:t>
      </w:r>
      <w:r w:rsidR="00901657">
        <w:rPr>
          <w:rStyle w:val="uicontrol"/>
          <w:rFonts w:hint="eastAsia"/>
        </w:rPr>
        <w:t>”</w:t>
      </w:r>
      <w:r w:rsidRPr="00120C86">
        <w:rPr>
          <w:rStyle w:val="uicontrol"/>
        </w:rPr>
        <w:t>。</w:t>
      </w:r>
      <w:bookmarkStart w:id="197" w:name="it_90_23_000023_ict__open"/>
      <w:bookmarkStart w:id="198" w:name="open"/>
      <w:bookmarkEnd w:id="197"/>
      <w:bookmarkEnd w:id="198"/>
    </w:p>
    <w:p w14:paraId="4B423CA9" w14:textId="62A35351" w:rsidR="0023720F" w:rsidRPr="00120C86" w:rsidRDefault="0023720F" w:rsidP="000849FF">
      <w:pPr>
        <w:pStyle w:val="30"/>
        <w:rPr>
          <w:rStyle w:val="uicontrol"/>
        </w:rPr>
      </w:pPr>
      <w:r w:rsidRPr="00120C86">
        <w:rPr>
          <w:rStyle w:val="uicontrol"/>
        </w:rPr>
        <w:t>选择</w:t>
      </w:r>
      <w:r w:rsidR="00901657">
        <w:rPr>
          <w:rStyle w:val="uicontrol"/>
          <w:rFonts w:hint="eastAsia"/>
        </w:rPr>
        <w:t>“</w:t>
      </w:r>
      <w:r w:rsidRPr="00120C86">
        <w:rPr>
          <w:rStyle w:val="uicontrol"/>
        </w:rPr>
        <w:t>云资源</w:t>
      </w:r>
      <w:r>
        <w:rPr>
          <w:rStyle w:val="uicontrol"/>
        </w:rPr>
        <w:t>——</w:t>
      </w:r>
      <w:r w:rsidRPr="00120C86">
        <w:rPr>
          <w:rStyle w:val="uicontrol"/>
        </w:rPr>
        <w:t>云资源池</w:t>
      </w:r>
      <w:r w:rsidR="00901657">
        <w:rPr>
          <w:rStyle w:val="uicontrol"/>
          <w:rFonts w:hint="eastAsia"/>
        </w:rPr>
        <w:t>”</w:t>
      </w:r>
      <w:r w:rsidRPr="00120C86">
        <w:rPr>
          <w:rStyle w:val="uicontrol"/>
        </w:rPr>
        <w:t>。</w:t>
      </w:r>
      <w:r w:rsidRPr="00120C86">
        <w:rPr>
          <w:rStyle w:val="uicontrol"/>
        </w:rPr>
        <w:t xml:space="preserve"> </w:t>
      </w:r>
    </w:p>
    <w:p w14:paraId="471DEAD9" w14:textId="7F4262FC" w:rsidR="0023720F" w:rsidRPr="005F5689" w:rsidRDefault="0023720F" w:rsidP="000849FF">
      <w:pPr>
        <w:pStyle w:val="30"/>
        <w:rPr>
          <w:rStyle w:val="uicontrol"/>
        </w:rPr>
      </w:pPr>
      <w:r w:rsidRPr="005F5689">
        <w:rPr>
          <w:rStyle w:val="uicontrol"/>
        </w:rPr>
        <w:t>单击</w:t>
      </w:r>
      <w:r w:rsidR="00901657">
        <w:rPr>
          <w:rStyle w:val="uicontrol"/>
          <w:rFonts w:hint="eastAsia"/>
        </w:rPr>
        <w:t>“</w:t>
      </w:r>
      <w:r w:rsidRPr="005F5689">
        <w:rPr>
          <w:rStyle w:val="uicontrol"/>
        </w:rPr>
        <w:t xml:space="preserve">FusionSphere </w:t>
      </w:r>
      <w:r>
        <w:rPr>
          <w:rStyle w:val="uicontrol"/>
        </w:rPr>
        <w:t>OpenStack</w:t>
      </w:r>
      <w:r w:rsidRPr="005F5689">
        <w:rPr>
          <w:rStyle w:val="uicontrol"/>
        </w:rPr>
        <w:t>接入</w:t>
      </w:r>
      <w:r w:rsidR="00901657">
        <w:rPr>
          <w:rStyle w:val="uicontrol"/>
          <w:rFonts w:hint="eastAsia"/>
        </w:rPr>
        <w:t>”</w:t>
      </w:r>
      <w:r w:rsidRPr="005F5689">
        <w:rPr>
          <w:rStyle w:val="uicontrol"/>
        </w:rPr>
        <w:t>，如</w:t>
      </w:r>
      <w:hyperlink r:id="rId196" w:anchor="it_90_23_000023_ict__fig_01" w:history="1">
        <w:r>
          <w:rPr>
            <w:rStyle w:val="uicontrol"/>
            <w:rFonts w:hint="eastAsia"/>
          </w:rPr>
          <w:t>下图</w:t>
        </w:r>
      </w:hyperlink>
      <w:r w:rsidRPr="005F5689">
        <w:rPr>
          <w:rStyle w:val="uicontrol"/>
        </w:rPr>
        <w:t>所示。</w:t>
      </w:r>
      <w:r w:rsidRPr="005F5689">
        <w:rPr>
          <w:rStyle w:val="uicontrol"/>
        </w:rPr>
        <w:t xml:space="preserve"> </w:t>
      </w:r>
    </w:p>
    <w:p w14:paraId="61C75D4C" w14:textId="31B12E0D" w:rsidR="0023720F" w:rsidRDefault="0023720F" w:rsidP="000849FF">
      <w:pPr>
        <w:pStyle w:val="1e"/>
        <w:rPr>
          <w:rStyle w:val="uicontrol"/>
        </w:rPr>
      </w:pPr>
      <w:bookmarkStart w:id="199" w:name="it_90_23_000023_ict__fig_01"/>
      <w:bookmarkEnd w:id="199"/>
      <w:r w:rsidRPr="005F5689">
        <w:rPr>
          <w:rStyle w:val="uicontrol"/>
        </w:rPr>
        <w:t>接入</w:t>
      </w:r>
      <w:r w:rsidRPr="005F5689">
        <w:rPr>
          <w:rStyle w:val="uicontrol"/>
        </w:rPr>
        <w:t xml:space="preserve">FusionSphere </w:t>
      </w:r>
      <w:r>
        <w:rPr>
          <w:rStyle w:val="uicontrol"/>
        </w:rPr>
        <w:t>OpenStack</w:t>
      </w:r>
      <w:r w:rsidR="000849FF">
        <w:rPr>
          <w:rStyle w:val="uicontrol"/>
          <w:rFonts w:hint="eastAsia"/>
        </w:rPr>
        <w:t>。</w:t>
      </w:r>
    </w:p>
    <w:p w14:paraId="38531DFA" w14:textId="1579C716" w:rsidR="0023720F" w:rsidRPr="00120C86" w:rsidRDefault="00841F0C" w:rsidP="000849FF">
      <w:pPr>
        <w:pStyle w:val="1e"/>
        <w:rPr>
          <w:rStyle w:val="uicontrol"/>
        </w:rPr>
      </w:pPr>
      <w:r>
        <w:rPr>
          <w:noProof/>
        </w:rPr>
        <w:drawing>
          <wp:inline distT="0" distB="0" distL="0" distR="0" wp14:anchorId="4C5D9938" wp14:editId="456B405B">
            <wp:extent cx="5616665" cy="1847850"/>
            <wp:effectExtent l="0" t="0" r="3175" b="0"/>
            <wp:docPr id="78" name="图片 78" descr="http://support.huawei.com/hedex/pages/DOC1000423676YZG09294/09/DOC1000423676YZG09294/09/resources/soft_inst/fig/it_90_23_000023_ict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port.huawei.com/hedex/pages/DOC1000423676YZG09294/09/DOC1000423676YZG09294/09/resources/soft_inst/fig/it_90_23_000023_ict_00.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22935" cy="1849913"/>
                    </a:xfrm>
                    <a:prstGeom prst="rect">
                      <a:avLst/>
                    </a:prstGeom>
                    <a:noFill/>
                    <a:ln>
                      <a:noFill/>
                    </a:ln>
                  </pic:spPr>
                </pic:pic>
              </a:graphicData>
            </a:graphic>
          </wp:inline>
        </w:drawing>
      </w:r>
    </w:p>
    <w:p w14:paraId="2D0BE9DB" w14:textId="77777777" w:rsidR="003C1C51" w:rsidRDefault="0023720F" w:rsidP="000849FF">
      <w:pPr>
        <w:pStyle w:val="30"/>
        <w:rPr>
          <w:rStyle w:val="uicontrol"/>
        </w:rPr>
      </w:pPr>
      <w:r w:rsidRPr="005F5689">
        <w:rPr>
          <w:rStyle w:val="uicontrol"/>
        </w:rPr>
        <w:lastRenderedPageBreak/>
        <w:t>在需要接入的</w:t>
      </w:r>
      <w:r w:rsidRPr="005F5689">
        <w:rPr>
          <w:rStyle w:val="uicontrol"/>
        </w:rPr>
        <w:t xml:space="preserve">FusionSphere </w:t>
      </w:r>
      <w:r>
        <w:rPr>
          <w:rStyle w:val="uicontrol"/>
        </w:rPr>
        <w:t>OpenStack</w:t>
      </w:r>
      <w:r w:rsidRPr="005F5689">
        <w:rPr>
          <w:rStyle w:val="uicontrol"/>
        </w:rPr>
        <w:t>所在行，选择</w:t>
      </w:r>
      <w:r w:rsidRPr="005F5689">
        <w:rPr>
          <w:rStyle w:val="uicontrol"/>
        </w:rPr>
        <w:t xml:space="preserve">FusionSphere </w:t>
      </w:r>
      <w:r>
        <w:rPr>
          <w:rStyle w:val="uicontrol"/>
        </w:rPr>
        <w:t>OpenStack</w:t>
      </w:r>
      <w:r w:rsidRPr="005F5689">
        <w:rPr>
          <w:rStyle w:val="uicontrol"/>
        </w:rPr>
        <w:t>的版本，单击</w:t>
      </w:r>
      <w:r w:rsidR="00901657">
        <w:rPr>
          <w:rStyle w:val="uicontrol"/>
          <w:rFonts w:hint="eastAsia"/>
        </w:rPr>
        <w:t>“</w:t>
      </w:r>
      <w:r w:rsidRPr="005F5689">
        <w:rPr>
          <w:rStyle w:val="uicontrol"/>
        </w:rPr>
        <w:t>添加域名</w:t>
      </w:r>
      <w:r w:rsidR="00901657">
        <w:rPr>
          <w:rStyle w:val="uicontrol"/>
          <w:rFonts w:hint="eastAsia"/>
        </w:rPr>
        <w:t>”</w:t>
      </w:r>
      <w:r w:rsidR="003C1C51">
        <w:rPr>
          <w:rStyle w:val="uicontrol"/>
          <w:rFonts w:hint="eastAsia"/>
        </w:rPr>
        <w:t>。</w:t>
      </w:r>
    </w:p>
    <w:p w14:paraId="67B1D2D7" w14:textId="58D38955" w:rsidR="0023720F" w:rsidRPr="005F5689" w:rsidRDefault="003C1C51" w:rsidP="003C1C51">
      <w:pPr>
        <w:pStyle w:val="1e"/>
        <w:rPr>
          <w:rStyle w:val="uicontrol"/>
        </w:rPr>
      </w:pPr>
      <w:r>
        <w:rPr>
          <w:rStyle w:val="uicontrol"/>
          <w:rFonts w:hint="eastAsia"/>
        </w:rPr>
        <w:t>进入“添加</w:t>
      </w:r>
      <w:r>
        <w:rPr>
          <w:rStyle w:val="uicontrol"/>
        </w:rPr>
        <w:t>域名</w:t>
      </w:r>
      <w:r>
        <w:rPr>
          <w:rStyle w:val="uicontrol"/>
          <w:rFonts w:hint="eastAsia"/>
        </w:rPr>
        <w:t>”界面</w:t>
      </w:r>
      <w:r>
        <w:rPr>
          <w:rStyle w:val="uicontrol"/>
        </w:rPr>
        <w:t>。</w:t>
      </w:r>
    </w:p>
    <w:p w14:paraId="2BF265D6" w14:textId="204F5762" w:rsidR="0023720F" w:rsidRPr="00120C86" w:rsidRDefault="00971770" w:rsidP="000849FF">
      <w:pPr>
        <w:pStyle w:val="1e"/>
        <w:rPr>
          <w:rStyle w:val="uicontrol"/>
        </w:rPr>
      </w:pPr>
      <w:bookmarkStart w:id="200" w:name="it_90_23_000023_ict__domain_add"/>
      <w:bookmarkStart w:id="201" w:name="domain_add"/>
      <w:bookmarkEnd w:id="200"/>
      <w:bookmarkEnd w:id="201"/>
      <w:r>
        <w:rPr>
          <w:noProof/>
        </w:rPr>
        <w:drawing>
          <wp:inline distT="0" distB="0" distL="0" distR="0" wp14:anchorId="1ED801AD" wp14:editId="23839B43">
            <wp:extent cx="5454000" cy="2696442"/>
            <wp:effectExtent l="19050" t="19050" r="13970" b="279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54000" cy="2696442"/>
                    </a:xfrm>
                    <a:prstGeom prst="rect">
                      <a:avLst/>
                    </a:prstGeom>
                    <a:ln>
                      <a:solidFill>
                        <a:schemeClr val="tx1"/>
                      </a:solidFill>
                    </a:ln>
                  </pic:spPr>
                </pic:pic>
              </a:graphicData>
            </a:graphic>
          </wp:inline>
        </w:drawing>
      </w:r>
    </w:p>
    <w:p w14:paraId="0D399385" w14:textId="77777777" w:rsidR="0023720F" w:rsidRPr="00494DF2" w:rsidRDefault="0023720F" w:rsidP="000849FF">
      <w:pPr>
        <w:pStyle w:val="4a"/>
        <w:rPr>
          <w:rStyle w:val="uicontrol"/>
        </w:rPr>
      </w:pPr>
      <w:r w:rsidRPr="00494DF2">
        <w:rPr>
          <w:rStyle w:val="uicontrol"/>
        </w:rPr>
        <w:t>Glance</w:t>
      </w:r>
      <w:r w:rsidRPr="00494DF2">
        <w:rPr>
          <w:rStyle w:val="uicontrol"/>
        </w:rPr>
        <w:t>：</w:t>
      </w:r>
      <w:r w:rsidRPr="00494DF2">
        <w:rPr>
          <w:rStyle w:val="uicontrol"/>
        </w:rPr>
        <w:t>Glance</w:t>
      </w:r>
      <w:r w:rsidRPr="00494DF2">
        <w:rPr>
          <w:rStyle w:val="uicontrol"/>
        </w:rPr>
        <w:t>服务组件的域名。</w:t>
      </w:r>
    </w:p>
    <w:p w14:paraId="74DD0172" w14:textId="30BB7517" w:rsidR="0023720F" w:rsidRPr="00494DF2" w:rsidRDefault="00671925" w:rsidP="000849FF">
      <w:pPr>
        <w:pStyle w:val="4a"/>
        <w:rPr>
          <w:rStyle w:val="uicontrol"/>
        </w:rPr>
      </w:pPr>
      <w:r>
        <w:rPr>
          <w:rStyle w:val="uicontrol"/>
        </w:rPr>
        <w:t>CPS</w:t>
      </w:r>
      <w:r w:rsidR="0023720F" w:rsidRPr="00494DF2">
        <w:rPr>
          <w:rStyle w:val="uicontrol"/>
        </w:rPr>
        <w:t>：</w:t>
      </w:r>
      <w:r>
        <w:rPr>
          <w:rStyle w:val="uicontrol"/>
        </w:rPr>
        <w:t>CPS</w:t>
      </w:r>
      <w:r w:rsidR="0023720F" w:rsidRPr="00494DF2">
        <w:rPr>
          <w:rStyle w:val="uicontrol"/>
        </w:rPr>
        <w:t>服务组件的域名。</w:t>
      </w:r>
    </w:p>
    <w:p w14:paraId="5D8D7217" w14:textId="77777777" w:rsidR="0023720F" w:rsidRPr="00494DF2" w:rsidRDefault="0023720F" w:rsidP="000849FF">
      <w:pPr>
        <w:pStyle w:val="4a"/>
        <w:rPr>
          <w:rStyle w:val="uicontrol"/>
        </w:rPr>
      </w:pPr>
      <w:r w:rsidRPr="00494DF2">
        <w:rPr>
          <w:rStyle w:val="uicontrol"/>
        </w:rPr>
        <w:t>Others</w:t>
      </w:r>
      <w:r w:rsidRPr="00494DF2">
        <w:rPr>
          <w:rStyle w:val="uicontrol"/>
        </w:rPr>
        <w:t>：包括</w:t>
      </w:r>
      <w:r w:rsidRPr="00494DF2">
        <w:rPr>
          <w:rStyle w:val="uicontrol"/>
        </w:rPr>
        <w:t>Nova</w:t>
      </w:r>
      <w:r w:rsidRPr="00494DF2">
        <w:rPr>
          <w:rStyle w:val="uicontrol"/>
        </w:rPr>
        <w:t>、</w:t>
      </w:r>
      <w:r w:rsidRPr="00494DF2">
        <w:rPr>
          <w:rStyle w:val="uicontrol"/>
        </w:rPr>
        <w:t>Cinder</w:t>
      </w:r>
      <w:r w:rsidRPr="00494DF2">
        <w:rPr>
          <w:rStyle w:val="uicontrol"/>
        </w:rPr>
        <w:t>等所有组件服务的域名。</w:t>
      </w:r>
    </w:p>
    <w:p w14:paraId="165EC9FA" w14:textId="77777777" w:rsidR="0023720F" w:rsidRPr="002E6FA7" w:rsidRDefault="0023720F" w:rsidP="000849FF">
      <w:pPr>
        <w:pStyle w:val="1e"/>
        <w:rPr>
          <w:rStyle w:val="uicontrol"/>
          <w:b/>
        </w:rPr>
      </w:pPr>
      <w:r w:rsidRPr="002E6FA7">
        <w:rPr>
          <w:rStyle w:val="uicontrol"/>
          <w:b/>
        </w:rPr>
        <w:t>IP</w:t>
      </w:r>
      <w:r w:rsidRPr="002E6FA7">
        <w:rPr>
          <w:rStyle w:val="uicontrol"/>
          <w:b/>
        </w:rPr>
        <w:t>地址及域名可通过如下方式获取：</w:t>
      </w:r>
    </w:p>
    <w:p w14:paraId="749FB744" w14:textId="7FD574B2" w:rsidR="0023720F" w:rsidRPr="001E2F7F" w:rsidRDefault="0023720F" w:rsidP="001E2F7F">
      <w:pPr>
        <w:pStyle w:val="4a"/>
        <w:rPr>
          <w:rStyle w:val="uicontrol"/>
        </w:rPr>
      </w:pPr>
      <w:r w:rsidRPr="0008142F">
        <w:rPr>
          <w:rStyle w:val="uicontrol"/>
          <w:b/>
        </w:rPr>
        <w:t>Glance</w:t>
      </w:r>
      <w:r w:rsidRPr="001E2F7F">
        <w:rPr>
          <w:rStyle w:val="uicontrol"/>
        </w:rPr>
        <w:t>：登录</w:t>
      </w:r>
      <w:r w:rsidRPr="001E2F7F">
        <w:rPr>
          <w:rStyle w:val="uicontrol"/>
        </w:rPr>
        <w:t>Glance</w:t>
      </w:r>
      <w:r w:rsidRPr="001E2F7F">
        <w:rPr>
          <w:rStyle w:val="uicontrol"/>
        </w:rPr>
        <w:t>服务所在</w:t>
      </w:r>
      <w:r w:rsidRPr="001E2F7F">
        <w:rPr>
          <w:rStyle w:val="uicontrol"/>
        </w:rPr>
        <w:t>FusionSphere OpenStack</w:t>
      </w:r>
      <w:r w:rsidRPr="001E2F7F">
        <w:rPr>
          <w:rStyle w:val="uicontrol"/>
        </w:rPr>
        <w:t>的安装部署界面。</w:t>
      </w:r>
    </w:p>
    <w:p w14:paraId="2E46901C" w14:textId="77777777" w:rsidR="0023720F" w:rsidRPr="00494DF2" w:rsidRDefault="0023720F" w:rsidP="001E2F7F">
      <w:pPr>
        <w:pStyle w:val="1e"/>
        <w:ind w:left="2100"/>
        <w:rPr>
          <w:rStyle w:val="uicontrol"/>
        </w:rPr>
      </w:pPr>
      <w:r w:rsidRPr="00494DF2">
        <w:rPr>
          <w:rStyle w:val="uicontrol"/>
        </w:rPr>
        <w:t>查看域名及</w:t>
      </w:r>
      <w:r w:rsidRPr="00494DF2">
        <w:rPr>
          <w:rStyle w:val="uicontrol"/>
        </w:rPr>
        <w:t>IP</w:t>
      </w:r>
      <w:r w:rsidRPr="00494DF2">
        <w:rPr>
          <w:rStyle w:val="uicontrol"/>
        </w:rPr>
        <w:t>地址：</w:t>
      </w:r>
    </w:p>
    <w:p w14:paraId="641344EE" w14:textId="5FEBE2F3" w:rsidR="0023720F" w:rsidRPr="001E2F7F" w:rsidRDefault="0023720F" w:rsidP="001E2F7F">
      <w:pPr>
        <w:pStyle w:val="4a"/>
        <w:numPr>
          <w:ilvl w:val="5"/>
          <w:numId w:val="6"/>
        </w:numPr>
        <w:rPr>
          <w:rStyle w:val="uicontrol"/>
        </w:rPr>
      </w:pPr>
      <w:r w:rsidRPr="001E2F7F">
        <w:rPr>
          <w:rStyle w:val="uicontrol"/>
        </w:rPr>
        <w:t>IP</w:t>
      </w:r>
      <w:r w:rsidRPr="001E2F7F">
        <w:rPr>
          <w:rStyle w:val="uicontrol"/>
        </w:rPr>
        <w:t>：使用</w:t>
      </w:r>
      <w:r w:rsidRPr="001E2F7F">
        <w:rPr>
          <w:rStyle w:val="uicontrol"/>
        </w:rPr>
        <w:t>FusionSphere OpenStack</w:t>
      </w:r>
      <w:r w:rsidRPr="001E2F7F">
        <w:rPr>
          <w:rStyle w:val="uicontrol"/>
        </w:rPr>
        <w:t>配置的</w:t>
      </w:r>
      <w:r w:rsidRPr="001E2F7F">
        <w:rPr>
          <w:rStyle w:val="uicontrol"/>
        </w:rPr>
        <w:t>External API</w:t>
      </w:r>
      <w:r w:rsidRPr="001E2F7F">
        <w:rPr>
          <w:rStyle w:val="uicontrol"/>
        </w:rPr>
        <w:t>平面的</w:t>
      </w:r>
      <w:r w:rsidR="00901657">
        <w:rPr>
          <w:rStyle w:val="uicontrol"/>
          <w:rFonts w:hint="eastAsia"/>
        </w:rPr>
        <w:t>“</w:t>
      </w:r>
      <w:r w:rsidRPr="001E2F7F">
        <w:rPr>
          <w:rStyle w:val="uicontrol"/>
        </w:rPr>
        <w:t>system</w:t>
      </w:r>
      <w:r w:rsidR="00901657">
        <w:rPr>
          <w:rStyle w:val="uicontrol"/>
          <w:rFonts w:hint="eastAsia"/>
        </w:rPr>
        <w:t>”</w:t>
      </w:r>
      <w:r w:rsidRPr="001E2F7F">
        <w:rPr>
          <w:rStyle w:val="uicontrol"/>
        </w:rPr>
        <w:t>服务的反向代理</w:t>
      </w:r>
      <w:r w:rsidRPr="001E2F7F">
        <w:rPr>
          <w:rStyle w:val="uicontrol"/>
        </w:rPr>
        <w:t>IP</w:t>
      </w:r>
      <w:r w:rsidRPr="001E2F7F">
        <w:rPr>
          <w:rStyle w:val="uicontrol"/>
        </w:rPr>
        <w:t>地址。选择</w:t>
      </w:r>
      <w:r w:rsidR="00901657">
        <w:rPr>
          <w:rStyle w:val="uicontrol"/>
          <w:rFonts w:hint="eastAsia"/>
        </w:rPr>
        <w:t>“</w:t>
      </w:r>
      <w:r w:rsidRPr="001E2F7F">
        <w:rPr>
          <w:rStyle w:val="uicontrol"/>
        </w:rPr>
        <w:t>配置</w:t>
      </w:r>
      <w:r w:rsidR="00EF78AD">
        <w:rPr>
          <w:rStyle w:val="uicontrol"/>
        </w:rPr>
        <w:t>——</w:t>
      </w:r>
      <w:r w:rsidRPr="001E2F7F">
        <w:rPr>
          <w:rStyle w:val="uicontrol"/>
        </w:rPr>
        <w:t>系统</w:t>
      </w:r>
      <w:r w:rsidR="00901657">
        <w:rPr>
          <w:rStyle w:val="uicontrol"/>
          <w:rFonts w:hint="eastAsia"/>
        </w:rPr>
        <w:t>”</w:t>
      </w:r>
      <w:r w:rsidRPr="001E2F7F">
        <w:rPr>
          <w:rStyle w:val="uicontrol"/>
        </w:rPr>
        <w:t>页面，</w:t>
      </w:r>
      <w:r w:rsidR="00901657">
        <w:rPr>
          <w:rStyle w:val="uicontrol"/>
          <w:rFonts w:hint="eastAsia"/>
        </w:rPr>
        <w:t>“</w:t>
      </w:r>
      <w:r w:rsidRPr="001E2F7F">
        <w:rPr>
          <w:rStyle w:val="uicontrol"/>
        </w:rPr>
        <w:t>反向代理</w:t>
      </w:r>
      <w:r w:rsidR="00901657">
        <w:rPr>
          <w:rStyle w:val="uicontrol"/>
          <w:rFonts w:hint="eastAsia"/>
        </w:rPr>
        <w:t>”</w:t>
      </w:r>
      <w:r w:rsidRPr="001E2F7F">
        <w:rPr>
          <w:rStyle w:val="uicontrol"/>
        </w:rPr>
        <w:t>区域框查看。</w:t>
      </w:r>
    </w:p>
    <w:p w14:paraId="52485898" w14:textId="26F7B2C8" w:rsidR="0023720F" w:rsidRPr="001E2F7F" w:rsidRDefault="0023720F" w:rsidP="001E2F7F">
      <w:pPr>
        <w:pStyle w:val="4a"/>
        <w:numPr>
          <w:ilvl w:val="5"/>
          <w:numId w:val="6"/>
        </w:numPr>
        <w:rPr>
          <w:rStyle w:val="uicontrol"/>
        </w:rPr>
      </w:pPr>
      <w:r w:rsidRPr="001E2F7F">
        <w:rPr>
          <w:rStyle w:val="uicontrol"/>
        </w:rPr>
        <w:t>域名：选择</w:t>
      </w:r>
      <w:r w:rsidR="00901657">
        <w:rPr>
          <w:rStyle w:val="uicontrol"/>
          <w:rFonts w:hint="eastAsia"/>
        </w:rPr>
        <w:t>“</w:t>
      </w:r>
      <w:r w:rsidRPr="001E2F7F">
        <w:rPr>
          <w:rStyle w:val="uicontrol"/>
        </w:rPr>
        <w:t>配置</w:t>
      </w:r>
      <w:r w:rsidR="00EF78AD">
        <w:rPr>
          <w:rStyle w:val="uicontrol"/>
        </w:rPr>
        <w:t>——</w:t>
      </w:r>
      <w:r w:rsidRPr="001E2F7F">
        <w:rPr>
          <w:rStyle w:val="uicontrol"/>
        </w:rPr>
        <w:t>系统</w:t>
      </w:r>
      <w:r w:rsidR="00901657">
        <w:rPr>
          <w:rStyle w:val="uicontrol"/>
          <w:rFonts w:hint="eastAsia"/>
        </w:rPr>
        <w:t>”</w:t>
      </w:r>
      <w:r w:rsidRPr="001E2F7F">
        <w:rPr>
          <w:rStyle w:val="uicontrol"/>
        </w:rPr>
        <w:t>，在</w:t>
      </w:r>
      <w:r w:rsidR="00901657">
        <w:rPr>
          <w:rStyle w:val="uicontrol"/>
          <w:rFonts w:hint="eastAsia"/>
        </w:rPr>
        <w:t>“</w:t>
      </w:r>
      <w:r w:rsidRPr="001E2F7F">
        <w:rPr>
          <w:rStyle w:val="uicontrol"/>
        </w:rPr>
        <w:t>域名修改</w:t>
      </w:r>
      <w:r w:rsidR="00901657">
        <w:rPr>
          <w:rStyle w:val="uicontrol"/>
          <w:rFonts w:hint="eastAsia"/>
        </w:rPr>
        <w:t>”</w:t>
      </w:r>
      <w:r w:rsidRPr="001E2F7F">
        <w:rPr>
          <w:rStyle w:val="uicontrol"/>
        </w:rPr>
        <w:t>区域框中，单击</w:t>
      </w:r>
      <w:r w:rsidR="00901657">
        <w:rPr>
          <w:rStyle w:val="uicontrol"/>
          <w:rFonts w:hint="eastAsia"/>
        </w:rPr>
        <w:t>“</w:t>
      </w:r>
      <w:r w:rsidRPr="001E2F7F">
        <w:rPr>
          <w:rStyle w:val="uicontrol"/>
        </w:rPr>
        <w:t>修改</w:t>
      </w:r>
      <w:r w:rsidR="00901657">
        <w:rPr>
          <w:rStyle w:val="uicontrol"/>
          <w:rFonts w:hint="eastAsia"/>
        </w:rPr>
        <w:t>”</w:t>
      </w:r>
      <w:r w:rsidRPr="001E2F7F">
        <w:rPr>
          <w:rStyle w:val="uicontrol"/>
        </w:rPr>
        <w:t>，查看</w:t>
      </w:r>
      <w:r w:rsidR="00901657">
        <w:rPr>
          <w:rStyle w:val="uicontrol"/>
          <w:rFonts w:hint="eastAsia"/>
        </w:rPr>
        <w:t>“</w:t>
      </w:r>
      <w:r w:rsidRPr="001E2F7F">
        <w:rPr>
          <w:rStyle w:val="uicontrol"/>
        </w:rPr>
        <w:t>Glance</w:t>
      </w:r>
      <w:r w:rsidR="00901657">
        <w:rPr>
          <w:rStyle w:val="uicontrol"/>
          <w:rFonts w:hint="eastAsia"/>
        </w:rPr>
        <w:t>”</w:t>
      </w:r>
      <w:r w:rsidRPr="001E2F7F">
        <w:rPr>
          <w:rStyle w:val="uicontrol"/>
        </w:rPr>
        <w:t>域名信息。</w:t>
      </w:r>
    </w:p>
    <w:p w14:paraId="6D18E134" w14:textId="599B2957" w:rsidR="0023720F" w:rsidRPr="001E2F7F" w:rsidRDefault="00671925" w:rsidP="001E2F7F">
      <w:pPr>
        <w:pStyle w:val="4a"/>
        <w:rPr>
          <w:rStyle w:val="uicontrol"/>
        </w:rPr>
      </w:pPr>
      <w:r w:rsidRPr="0008142F">
        <w:rPr>
          <w:rStyle w:val="uicontrol"/>
          <w:b/>
        </w:rPr>
        <w:t>CPS</w:t>
      </w:r>
      <w:r w:rsidR="0023720F" w:rsidRPr="001E2F7F">
        <w:rPr>
          <w:rStyle w:val="uicontrol"/>
        </w:rPr>
        <w:t>：登录</w:t>
      </w:r>
      <w:r w:rsidRPr="001E2F7F">
        <w:rPr>
          <w:rStyle w:val="uicontrol"/>
        </w:rPr>
        <w:t>CPS</w:t>
      </w:r>
      <w:r w:rsidR="0023720F" w:rsidRPr="001E2F7F">
        <w:rPr>
          <w:rStyle w:val="uicontrol"/>
        </w:rPr>
        <w:t>服务所在</w:t>
      </w:r>
      <w:r w:rsidR="0023720F" w:rsidRPr="001E2F7F">
        <w:rPr>
          <w:rStyle w:val="uicontrol"/>
        </w:rPr>
        <w:t>FusionSphere OpenStack</w:t>
      </w:r>
      <w:r w:rsidR="0023720F" w:rsidRPr="001E2F7F">
        <w:rPr>
          <w:rStyle w:val="uicontrol"/>
        </w:rPr>
        <w:t>的安装部署界面。</w:t>
      </w:r>
    </w:p>
    <w:p w14:paraId="6E84847E" w14:textId="77777777" w:rsidR="0023720F" w:rsidRPr="00494DF2" w:rsidRDefault="0023720F" w:rsidP="001E2F7F">
      <w:pPr>
        <w:pStyle w:val="1e"/>
        <w:ind w:left="2100"/>
        <w:rPr>
          <w:rStyle w:val="uicontrol"/>
        </w:rPr>
      </w:pPr>
      <w:r w:rsidRPr="00494DF2">
        <w:rPr>
          <w:rStyle w:val="uicontrol"/>
        </w:rPr>
        <w:t>查看域名及</w:t>
      </w:r>
      <w:r w:rsidRPr="00494DF2">
        <w:rPr>
          <w:rStyle w:val="uicontrol"/>
        </w:rPr>
        <w:t>IP</w:t>
      </w:r>
      <w:r w:rsidRPr="00494DF2">
        <w:rPr>
          <w:rStyle w:val="uicontrol"/>
        </w:rPr>
        <w:t>地址：</w:t>
      </w:r>
    </w:p>
    <w:p w14:paraId="6CDBD8AC" w14:textId="466BB0B3" w:rsidR="0023720F" w:rsidRPr="00494DF2" w:rsidRDefault="0023720F" w:rsidP="001E2F7F">
      <w:pPr>
        <w:pStyle w:val="4a"/>
        <w:numPr>
          <w:ilvl w:val="5"/>
          <w:numId w:val="6"/>
        </w:numPr>
        <w:rPr>
          <w:rStyle w:val="uicontrol"/>
        </w:rPr>
      </w:pPr>
      <w:r w:rsidRPr="00494DF2">
        <w:rPr>
          <w:rStyle w:val="uicontrol"/>
        </w:rPr>
        <w:t>IP</w:t>
      </w:r>
      <w:r w:rsidRPr="00494DF2">
        <w:rPr>
          <w:rStyle w:val="uicontrol"/>
        </w:rPr>
        <w:t>：使用</w:t>
      </w:r>
      <w:r w:rsidRPr="00494DF2">
        <w:rPr>
          <w:rStyle w:val="uicontrol"/>
        </w:rPr>
        <w:t xml:space="preserve">FusionSphere </w:t>
      </w:r>
      <w:r>
        <w:rPr>
          <w:rStyle w:val="uicontrol"/>
        </w:rPr>
        <w:t>OpenStack</w:t>
      </w:r>
      <w:r w:rsidRPr="00494DF2">
        <w:rPr>
          <w:rStyle w:val="uicontrol"/>
        </w:rPr>
        <w:t>配置的</w:t>
      </w:r>
      <w:r w:rsidRPr="00494DF2">
        <w:rPr>
          <w:rStyle w:val="uicontrol"/>
        </w:rPr>
        <w:t>External API</w:t>
      </w:r>
      <w:r w:rsidRPr="00494DF2">
        <w:rPr>
          <w:rStyle w:val="uicontrol"/>
        </w:rPr>
        <w:t>平面的</w:t>
      </w:r>
      <w:r w:rsidR="00901657">
        <w:rPr>
          <w:rStyle w:val="uicontrol"/>
          <w:rFonts w:hint="eastAsia"/>
        </w:rPr>
        <w:t>“</w:t>
      </w:r>
      <w:r w:rsidR="00901657" w:rsidRPr="001E2F7F">
        <w:rPr>
          <w:rStyle w:val="uicontrol"/>
        </w:rPr>
        <w:t>system</w:t>
      </w:r>
      <w:r w:rsidR="00901657">
        <w:rPr>
          <w:rStyle w:val="uicontrol"/>
          <w:rFonts w:hint="eastAsia"/>
        </w:rPr>
        <w:t>”</w:t>
      </w:r>
      <w:r w:rsidRPr="00494DF2">
        <w:rPr>
          <w:rStyle w:val="uicontrol"/>
        </w:rPr>
        <w:t>服务的反向代理</w:t>
      </w:r>
      <w:r w:rsidRPr="00494DF2">
        <w:rPr>
          <w:rStyle w:val="uicontrol"/>
        </w:rPr>
        <w:t>IP</w:t>
      </w:r>
      <w:r w:rsidRPr="00494DF2">
        <w:rPr>
          <w:rStyle w:val="uicontrol"/>
        </w:rPr>
        <w:t>地址。选择</w:t>
      </w:r>
      <w:r w:rsidR="00901657">
        <w:rPr>
          <w:rStyle w:val="uicontrol"/>
          <w:rFonts w:hint="eastAsia"/>
        </w:rPr>
        <w:t>“</w:t>
      </w:r>
      <w:r w:rsidR="00901657" w:rsidRPr="001E2F7F">
        <w:rPr>
          <w:rStyle w:val="uicontrol"/>
        </w:rPr>
        <w:t>配置</w:t>
      </w:r>
      <w:r w:rsidR="00901657">
        <w:rPr>
          <w:rStyle w:val="uicontrol"/>
        </w:rPr>
        <w:t>——</w:t>
      </w:r>
      <w:r w:rsidR="00901657" w:rsidRPr="001E2F7F">
        <w:rPr>
          <w:rStyle w:val="uicontrol"/>
        </w:rPr>
        <w:t>系统</w:t>
      </w:r>
      <w:r w:rsidR="00901657">
        <w:rPr>
          <w:rStyle w:val="uicontrol"/>
          <w:rFonts w:hint="eastAsia"/>
        </w:rPr>
        <w:t>”</w:t>
      </w:r>
      <w:r w:rsidRPr="00494DF2">
        <w:rPr>
          <w:rStyle w:val="uicontrol"/>
        </w:rPr>
        <w:t>页面，</w:t>
      </w:r>
      <w:r w:rsidR="00901657">
        <w:rPr>
          <w:rStyle w:val="uicontrol"/>
          <w:rFonts w:hint="eastAsia"/>
        </w:rPr>
        <w:t>“</w:t>
      </w:r>
      <w:r w:rsidR="00901657" w:rsidRPr="001E2F7F">
        <w:rPr>
          <w:rStyle w:val="uicontrol"/>
        </w:rPr>
        <w:t>反向代理</w:t>
      </w:r>
      <w:r w:rsidR="00901657">
        <w:rPr>
          <w:rStyle w:val="uicontrol"/>
          <w:rFonts w:hint="eastAsia"/>
        </w:rPr>
        <w:t>”</w:t>
      </w:r>
      <w:r w:rsidRPr="00494DF2">
        <w:rPr>
          <w:rStyle w:val="uicontrol"/>
        </w:rPr>
        <w:t>区域框查看。</w:t>
      </w:r>
    </w:p>
    <w:p w14:paraId="491424E9" w14:textId="35BE7780" w:rsidR="0023720F" w:rsidRPr="00494DF2" w:rsidRDefault="0023720F" w:rsidP="001E2F7F">
      <w:pPr>
        <w:pStyle w:val="4a"/>
        <w:numPr>
          <w:ilvl w:val="5"/>
          <w:numId w:val="6"/>
        </w:numPr>
        <w:rPr>
          <w:rStyle w:val="uicontrol"/>
        </w:rPr>
      </w:pPr>
      <w:r w:rsidRPr="00494DF2">
        <w:rPr>
          <w:rStyle w:val="uicontrol"/>
        </w:rPr>
        <w:t>域名：选择</w:t>
      </w:r>
      <w:r w:rsidR="00901657">
        <w:rPr>
          <w:rStyle w:val="uicontrol"/>
          <w:rFonts w:hint="eastAsia"/>
        </w:rPr>
        <w:t>“</w:t>
      </w:r>
      <w:r w:rsidR="00901657" w:rsidRPr="001E2F7F">
        <w:rPr>
          <w:rStyle w:val="uicontrol"/>
        </w:rPr>
        <w:t>配置</w:t>
      </w:r>
      <w:r w:rsidR="00901657">
        <w:rPr>
          <w:rStyle w:val="uicontrol"/>
        </w:rPr>
        <w:t>——</w:t>
      </w:r>
      <w:r w:rsidR="00901657" w:rsidRPr="001E2F7F">
        <w:rPr>
          <w:rStyle w:val="uicontrol"/>
        </w:rPr>
        <w:t>系统</w:t>
      </w:r>
      <w:r w:rsidR="00901657">
        <w:rPr>
          <w:rStyle w:val="uicontrol"/>
          <w:rFonts w:hint="eastAsia"/>
        </w:rPr>
        <w:t>”</w:t>
      </w:r>
      <w:r w:rsidRPr="00494DF2">
        <w:rPr>
          <w:rStyle w:val="uicontrol"/>
        </w:rPr>
        <w:t>，在</w:t>
      </w:r>
      <w:r w:rsidR="00901657">
        <w:rPr>
          <w:rStyle w:val="uicontrol"/>
          <w:rFonts w:hint="eastAsia"/>
        </w:rPr>
        <w:t>“</w:t>
      </w:r>
      <w:r w:rsidR="00901657" w:rsidRPr="001E2F7F">
        <w:rPr>
          <w:rStyle w:val="uicontrol"/>
        </w:rPr>
        <w:t>域名修改</w:t>
      </w:r>
      <w:r w:rsidR="00901657">
        <w:rPr>
          <w:rStyle w:val="uicontrol"/>
          <w:rFonts w:hint="eastAsia"/>
        </w:rPr>
        <w:t>”</w:t>
      </w:r>
      <w:r w:rsidRPr="00494DF2">
        <w:rPr>
          <w:rStyle w:val="uicontrol"/>
        </w:rPr>
        <w:t>区域框中，单击</w:t>
      </w:r>
      <w:r w:rsidR="00901657">
        <w:rPr>
          <w:rStyle w:val="uicontrol"/>
          <w:rFonts w:hint="eastAsia"/>
        </w:rPr>
        <w:t>“</w:t>
      </w:r>
      <w:r w:rsidR="00901657" w:rsidRPr="001E2F7F">
        <w:rPr>
          <w:rStyle w:val="uicontrol"/>
        </w:rPr>
        <w:t>修改</w:t>
      </w:r>
      <w:r w:rsidR="00901657">
        <w:rPr>
          <w:rStyle w:val="uicontrol"/>
          <w:rFonts w:hint="eastAsia"/>
        </w:rPr>
        <w:t>”</w:t>
      </w:r>
      <w:r w:rsidRPr="00494DF2">
        <w:rPr>
          <w:rStyle w:val="uicontrol"/>
        </w:rPr>
        <w:t>，查看</w:t>
      </w:r>
      <w:r w:rsidR="007E46E4">
        <w:rPr>
          <w:rStyle w:val="uicontrol"/>
          <w:rFonts w:hint="eastAsia"/>
        </w:rPr>
        <w:t>“</w:t>
      </w:r>
      <w:r w:rsidRPr="00494DF2">
        <w:rPr>
          <w:rStyle w:val="uicontrol"/>
        </w:rPr>
        <w:t>本地</w:t>
      </w:r>
      <w:r w:rsidR="007E46E4">
        <w:rPr>
          <w:rStyle w:val="uicontrol"/>
          <w:rFonts w:hint="eastAsia"/>
        </w:rPr>
        <w:t>”</w:t>
      </w:r>
      <w:r w:rsidRPr="00494DF2">
        <w:rPr>
          <w:rStyle w:val="uicontrol"/>
        </w:rPr>
        <w:t>域名信息。</w:t>
      </w:r>
    </w:p>
    <w:p w14:paraId="2FB64A8C" w14:textId="51AE947A" w:rsidR="0023720F" w:rsidRPr="00293FBD" w:rsidRDefault="0023720F" w:rsidP="001E2F7F">
      <w:pPr>
        <w:pStyle w:val="4a"/>
        <w:rPr>
          <w:rStyle w:val="uicontrol"/>
        </w:rPr>
      </w:pPr>
      <w:r w:rsidRPr="0008142F">
        <w:rPr>
          <w:rStyle w:val="uicontrol"/>
          <w:b/>
        </w:rPr>
        <w:t>Others</w:t>
      </w:r>
      <w:r w:rsidRPr="00494DF2">
        <w:rPr>
          <w:rStyle w:val="uicontrol"/>
        </w:rPr>
        <w:t>：</w:t>
      </w:r>
      <w:r w:rsidRPr="00293FBD">
        <w:rPr>
          <w:rStyle w:val="uicontrol"/>
        </w:rPr>
        <w:t>登录</w:t>
      </w:r>
      <w:r w:rsidRPr="00293FBD">
        <w:rPr>
          <w:rStyle w:val="uicontrol"/>
        </w:rPr>
        <w:t>Others</w:t>
      </w:r>
      <w:r w:rsidRPr="00293FBD">
        <w:rPr>
          <w:rStyle w:val="uicontrol"/>
        </w:rPr>
        <w:t>服务所在</w:t>
      </w:r>
      <w:r w:rsidRPr="00293FBD">
        <w:rPr>
          <w:rStyle w:val="uicontrol"/>
        </w:rPr>
        <w:t>FusionSphere OpenStack</w:t>
      </w:r>
      <w:r w:rsidRPr="00293FBD">
        <w:rPr>
          <w:rStyle w:val="uicontrol"/>
        </w:rPr>
        <w:t>的安装部署界面。</w:t>
      </w:r>
    </w:p>
    <w:p w14:paraId="7F56992C" w14:textId="77777777" w:rsidR="0023720F" w:rsidRPr="00494DF2" w:rsidRDefault="0023720F" w:rsidP="001E2F7F">
      <w:pPr>
        <w:pStyle w:val="1e"/>
        <w:ind w:left="2100"/>
        <w:rPr>
          <w:rStyle w:val="uicontrol"/>
        </w:rPr>
      </w:pPr>
      <w:r w:rsidRPr="00494DF2">
        <w:rPr>
          <w:rStyle w:val="uicontrol"/>
        </w:rPr>
        <w:t>查看域名及</w:t>
      </w:r>
      <w:r w:rsidRPr="00494DF2">
        <w:rPr>
          <w:rStyle w:val="uicontrol"/>
        </w:rPr>
        <w:t>IP</w:t>
      </w:r>
      <w:r w:rsidRPr="00494DF2">
        <w:rPr>
          <w:rStyle w:val="uicontrol"/>
        </w:rPr>
        <w:t>地址：</w:t>
      </w:r>
    </w:p>
    <w:p w14:paraId="383F35A8" w14:textId="1AF20B2E" w:rsidR="0023720F" w:rsidRPr="00494DF2" w:rsidRDefault="0023720F" w:rsidP="001E2F7F">
      <w:pPr>
        <w:pStyle w:val="4a"/>
        <w:numPr>
          <w:ilvl w:val="5"/>
          <w:numId w:val="6"/>
        </w:numPr>
        <w:rPr>
          <w:rStyle w:val="uicontrol"/>
        </w:rPr>
      </w:pPr>
      <w:r w:rsidRPr="00494DF2">
        <w:rPr>
          <w:rStyle w:val="uicontrol"/>
        </w:rPr>
        <w:t>IP</w:t>
      </w:r>
      <w:r w:rsidRPr="00494DF2">
        <w:rPr>
          <w:rStyle w:val="uicontrol"/>
        </w:rPr>
        <w:t>：使用</w:t>
      </w:r>
      <w:r w:rsidRPr="00494DF2">
        <w:rPr>
          <w:rStyle w:val="uicontrol"/>
        </w:rPr>
        <w:t xml:space="preserve">FusionSphere </w:t>
      </w:r>
      <w:r>
        <w:rPr>
          <w:rStyle w:val="uicontrol"/>
        </w:rPr>
        <w:t>OpenStack</w:t>
      </w:r>
      <w:r w:rsidRPr="00494DF2">
        <w:rPr>
          <w:rStyle w:val="uicontrol"/>
        </w:rPr>
        <w:t>配置的</w:t>
      </w:r>
      <w:r w:rsidRPr="00494DF2">
        <w:rPr>
          <w:rStyle w:val="uicontrol"/>
        </w:rPr>
        <w:t>External API</w:t>
      </w:r>
      <w:r w:rsidRPr="00494DF2">
        <w:rPr>
          <w:rStyle w:val="uicontrol"/>
        </w:rPr>
        <w:t>平面的</w:t>
      </w:r>
      <w:r w:rsidR="007E46E4">
        <w:rPr>
          <w:rStyle w:val="uicontrol"/>
          <w:rFonts w:hint="eastAsia"/>
        </w:rPr>
        <w:t>“</w:t>
      </w:r>
      <w:r w:rsidR="007E46E4" w:rsidRPr="001E2F7F">
        <w:rPr>
          <w:rStyle w:val="uicontrol"/>
        </w:rPr>
        <w:t>system</w:t>
      </w:r>
      <w:r w:rsidR="007E46E4">
        <w:rPr>
          <w:rStyle w:val="uicontrol"/>
          <w:rFonts w:hint="eastAsia"/>
        </w:rPr>
        <w:t>”</w:t>
      </w:r>
      <w:r w:rsidRPr="00494DF2">
        <w:rPr>
          <w:rStyle w:val="uicontrol"/>
        </w:rPr>
        <w:t>服务的反向代理</w:t>
      </w:r>
      <w:r w:rsidRPr="00494DF2">
        <w:rPr>
          <w:rStyle w:val="uicontrol"/>
        </w:rPr>
        <w:t>IP</w:t>
      </w:r>
      <w:r w:rsidRPr="00494DF2">
        <w:rPr>
          <w:rStyle w:val="uicontrol"/>
        </w:rPr>
        <w:t>地址。选择</w:t>
      </w:r>
      <w:r w:rsidR="007E46E4">
        <w:rPr>
          <w:rStyle w:val="uicontrol"/>
          <w:rFonts w:hint="eastAsia"/>
        </w:rPr>
        <w:t>“</w:t>
      </w:r>
      <w:r w:rsidR="007E46E4" w:rsidRPr="001E2F7F">
        <w:rPr>
          <w:rStyle w:val="uicontrol"/>
        </w:rPr>
        <w:t>配置</w:t>
      </w:r>
      <w:r w:rsidR="007E46E4">
        <w:rPr>
          <w:rStyle w:val="uicontrol"/>
        </w:rPr>
        <w:t>——</w:t>
      </w:r>
      <w:r w:rsidR="007E46E4" w:rsidRPr="001E2F7F">
        <w:rPr>
          <w:rStyle w:val="uicontrol"/>
        </w:rPr>
        <w:t>系统</w:t>
      </w:r>
      <w:r w:rsidR="007E46E4">
        <w:rPr>
          <w:rStyle w:val="uicontrol"/>
          <w:rFonts w:hint="eastAsia"/>
        </w:rPr>
        <w:t>”</w:t>
      </w:r>
      <w:r w:rsidRPr="00494DF2">
        <w:rPr>
          <w:rStyle w:val="uicontrol"/>
        </w:rPr>
        <w:t>页面，</w:t>
      </w:r>
      <w:r w:rsidR="007E46E4">
        <w:rPr>
          <w:rStyle w:val="uicontrol"/>
          <w:rFonts w:hint="eastAsia"/>
        </w:rPr>
        <w:t>“</w:t>
      </w:r>
      <w:r w:rsidR="007E46E4" w:rsidRPr="001E2F7F">
        <w:rPr>
          <w:rStyle w:val="uicontrol"/>
        </w:rPr>
        <w:t>反向代理</w:t>
      </w:r>
      <w:r w:rsidR="007E46E4">
        <w:rPr>
          <w:rStyle w:val="uicontrol"/>
          <w:rFonts w:hint="eastAsia"/>
        </w:rPr>
        <w:t>”</w:t>
      </w:r>
      <w:r w:rsidRPr="00494DF2">
        <w:rPr>
          <w:rStyle w:val="uicontrol"/>
        </w:rPr>
        <w:t>区域框查看。</w:t>
      </w:r>
    </w:p>
    <w:p w14:paraId="6BFA2D7E" w14:textId="6E1B0D9B" w:rsidR="0023720F" w:rsidRPr="00494DF2" w:rsidRDefault="0023720F" w:rsidP="001E2F7F">
      <w:pPr>
        <w:pStyle w:val="4a"/>
        <w:numPr>
          <w:ilvl w:val="5"/>
          <w:numId w:val="6"/>
        </w:numPr>
        <w:rPr>
          <w:rStyle w:val="uicontrol"/>
        </w:rPr>
      </w:pPr>
      <w:r w:rsidRPr="00494DF2">
        <w:rPr>
          <w:rStyle w:val="uicontrol"/>
        </w:rPr>
        <w:t>域名：选择</w:t>
      </w:r>
      <w:r w:rsidR="007E46E4">
        <w:rPr>
          <w:rStyle w:val="uicontrol"/>
          <w:rFonts w:hint="eastAsia"/>
        </w:rPr>
        <w:t>“</w:t>
      </w:r>
      <w:r w:rsidR="007E46E4" w:rsidRPr="001E2F7F">
        <w:rPr>
          <w:rStyle w:val="uicontrol"/>
        </w:rPr>
        <w:t>配置</w:t>
      </w:r>
      <w:r w:rsidR="007E46E4">
        <w:rPr>
          <w:rStyle w:val="uicontrol"/>
        </w:rPr>
        <w:t>——</w:t>
      </w:r>
      <w:r w:rsidR="007E46E4" w:rsidRPr="001E2F7F">
        <w:rPr>
          <w:rStyle w:val="uicontrol"/>
        </w:rPr>
        <w:t>系统</w:t>
      </w:r>
      <w:r w:rsidR="007E46E4">
        <w:rPr>
          <w:rStyle w:val="uicontrol"/>
          <w:rFonts w:hint="eastAsia"/>
        </w:rPr>
        <w:t>”</w:t>
      </w:r>
      <w:r w:rsidRPr="00494DF2">
        <w:rPr>
          <w:rStyle w:val="uicontrol"/>
        </w:rPr>
        <w:t>，在</w:t>
      </w:r>
      <w:r w:rsidR="007E46E4">
        <w:rPr>
          <w:rStyle w:val="uicontrol"/>
          <w:rFonts w:hint="eastAsia"/>
        </w:rPr>
        <w:t>“</w:t>
      </w:r>
      <w:r w:rsidR="007E46E4" w:rsidRPr="001E2F7F">
        <w:rPr>
          <w:rStyle w:val="uicontrol"/>
        </w:rPr>
        <w:t>域名修改</w:t>
      </w:r>
      <w:r w:rsidR="007E46E4">
        <w:rPr>
          <w:rStyle w:val="uicontrol"/>
          <w:rFonts w:hint="eastAsia"/>
        </w:rPr>
        <w:t>”</w:t>
      </w:r>
      <w:r w:rsidRPr="00494DF2">
        <w:rPr>
          <w:rStyle w:val="uicontrol"/>
        </w:rPr>
        <w:t>区域框中，单击</w:t>
      </w:r>
      <w:r w:rsidR="007E46E4">
        <w:rPr>
          <w:rStyle w:val="uicontrol"/>
          <w:rFonts w:hint="eastAsia"/>
        </w:rPr>
        <w:t>“</w:t>
      </w:r>
      <w:r w:rsidR="007E46E4" w:rsidRPr="001E2F7F">
        <w:rPr>
          <w:rStyle w:val="uicontrol"/>
        </w:rPr>
        <w:t>修改</w:t>
      </w:r>
      <w:r w:rsidR="007E46E4">
        <w:rPr>
          <w:rStyle w:val="uicontrol"/>
          <w:rFonts w:hint="eastAsia"/>
        </w:rPr>
        <w:t>”</w:t>
      </w:r>
      <w:r w:rsidRPr="00494DF2">
        <w:rPr>
          <w:rStyle w:val="uicontrol"/>
        </w:rPr>
        <w:t>，查看</w:t>
      </w:r>
      <w:r w:rsidR="007E46E4">
        <w:rPr>
          <w:rStyle w:val="uicontrol"/>
          <w:rFonts w:hint="eastAsia"/>
        </w:rPr>
        <w:t>“</w:t>
      </w:r>
      <w:r w:rsidR="007E46E4" w:rsidRPr="00494DF2">
        <w:rPr>
          <w:rStyle w:val="uicontrol"/>
        </w:rPr>
        <w:t>本地</w:t>
      </w:r>
      <w:r w:rsidR="007E46E4">
        <w:rPr>
          <w:rStyle w:val="uicontrol"/>
          <w:rFonts w:hint="eastAsia"/>
        </w:rPr>
        <w:t>”</w:t>
      </w:r>
      <w:r w:rsidRPr="00494DF2">
        <w:rPr>
          <w:rStyle w:val="uicontrol"/>
        </w:rPr>
        <w:t>域名信息。</w:t>
      </w:r>
    </w:p>
    <w:p w14:paraId="77B03534" w14:textId="0A95D693" w:rsidR="0023720F" w:rsidRPr="00056422" w:rsidRDefault="0023720F" w:rsidP="00056422">
      <w:pPr>
        <w:pStyle w:val="30"/>
        <w:rPr>
          <w:rStyle w:val="uicontrol"/>
        </w:rPr>
      </w:pPr>
      <w:r w:rsidRPr="00056422">
        <w:rPr>
          <w:rStyle w:val="uicontrol"/>
        </w:rPr>
        <w:lastRenderedPageBreak/>
        <w:t>单击</w:t>
      </w:r>
      <w:r w:rsidR="007E46E4">
        <w:rPr>
          <w:rStyle w:val="uicontrol"/>
          <w:rFonts w:hint="eastAsia"/>
        </w:rPr>
        <w:t>“</w:t>
      </w:r>
      <w:r w:rsidRPr="00056422">
        <w:rPr>
          <w:rStyle w:val="uicontrol"/>
        </w:rPr>
        <w:t>确定</w:t>
      </w:r>
      <w:r w:rsidR="007E46E4">
        <w:rPr>
          <w:rStyle w:val="uicontrol"/>
          <w:rFonts w:hint="eastAsia"/>
        </w:rPr>
        <w:t>”</w:t>
      </w:r>
      <w:r w:rsidRPr="00056422">
        <w:rPr>
          <w:rStyle w:val="uicontrol"/>
        </w:rPr>
        <w:t>。</w:t>
      </w:r>
    </w:p>
    <w:p w14:paraId="3DF6049A" w14:textId="3A4CBBE8" w:rsidR="0023720F" w:rsidRPr="00056422" w:rsidRDefault="0023720F" w:rsidP="00056422">
      <w:pPr>
        <w:pStyle w:val="30"/>
        <w:rPr>
          <w:rStyle w:val="uicontrol"/>
        </w:rPr>
      </w:pPr>
      <w:r w:rsidRPr="00056422">
        <w:rPr>
          <w:rStyle w:val="uicontrol"/>
        </w:rPr>
        <w:t>在需要接入的</w:t>
      </w:r>
      <w:r w:rsidRPr="00056422">
        <w:rPr>
          <w:rStyle w:val="uicontrol"/>
        </w:rPr>
        <w:t>FusionSphere OpenStack</w:t>
      </w:r>
      <w:r w:rsidRPr="00056422">
        <w:rPr>
          <w:rStyle w:val="uicontrol"/>
        </w:rPr>
        <w:t>所在行，单击</w:t>
      </w:r>
      <w:r w:rsidR="007E46E4">
        <w:rPr>
          <w:rStyle w:val="uicontrol"/>
          <w:rFonts w:hint="eastAsia"/>
        </w:rPr>
        <w:t>“</w:t>
      </w:r>
      <w:r w:rsidRPr="00056422">
        <w:rPr>
          <w:rStyle w:val="uicontrol"/>
        </w:rPr>
        <w:t>接入</w:t>
      </w:r>
      <w:r w:rsidR="007E46E4">
        <w:rPr>
          <w:rStyle w:val="uicontrol"/>
          <w:rFonts w:hint="eastAsia"/>
        </w:rPr>
        <w:t>”</w:t>
      </w:r>
      <w:r w:rsidRPr="00056422">
        <w:rPr>
          <w:rStyle w:val="uicontrol"/>
        </w:rPr>
        <w:t>。</w:t>
      </w:r>
    </w:p>
    <w:p w14:paraId="221B5366" w14:textId="77777777" w:rsidR="0023720F" w:rsidRPr="000849FF" w:rsidRDefault="0023720F" w:rsidP="000849FF">
      <w:pPr>
        <w:pStyle w:val="4"/>
        <w:rPr>
          <w:rStyle w:val="uicontrol"/>
          <w:rFonts w:hint="default"/>
        </w:rPr>
      </w:pPr>
      <w:r w:rsidRPr="000849FF">
        <w:rPr>
          <w:rStyle w:val="uicontrol"/>
        </w:rPr>
        <w:t>设置可用分区属性</w:t>
      </w:r>
    </w:p>
    <w:p w14:paraId="0D5B4686" w14:textId="35CBB453" w:rsidR="0023720F" w:rsidRPr="005F5689" w:rsidRDefault="0023720F" w:rsidP="000849FF">
      <w:pPr>
        <w:pStyle w:val="30"/>
        <w:rPr>
          <w:rStyle w:val="uicontrol"/>
        </w:rPr>
      </w:pPr>
      <w:r w:rsidRPr="005F5689">
        <w:rPr>
          <w:rStyle w:val="uicontrol"/>
        </w:rPr>
        <w:t>选择</w:t>
      </w:r>
      <w:r w:rsidR="007E46E4">
        <w:rPr>
          <w:rStyle w:val="uicontrol"/>
          <w:rFonts w:hint="eastAsia"/>
        </w:rPr>
        <w:t>“</w:t>
      </w:r>
      <w:r w:rsidRPr="005F5689">
        <w:rPr>
          <w:rStyle w:val="uicontrol"/>
        </w:rPr>
        <w:t>云资源</w:t>
      </w:r>
      <w:r>
        <w:rPr>
          <w:rStyle w:val="uicontrol"/>
        </w:rPr>
        <w:t>——</w:t>
      </w:r>
      <w:r w:rsidRPr="005F5689">
        <w:rPr>
          <w:rStyle w:val="uicontrol"/>
        </w:rPr>
        <w:t>云资源</w:t>
      </w:r>
      <w:r>
        <w:rPr>
          <w:rStyle w:val="uicontrol"/>
        </w:rPr>
        <w:t>——</w:t>
      </w:r>
      <w:r w:rsidRPr="005F5689">
        <w:rPr>
          <w:rStyle w:val="uicontrol"/>
        </w:rPr>
        <w:t>云资源池</w:t>
      </w:r>
      <w:r w:rsidR="007E46E4">
        <w:rPr>
          <w:rStyle w:val="uicontrol"/>
          <w:rFonts w:hint="eastAsia"/>
        </w:rPr>
        <w:t>”</w:t>
      </w:r>
      <w:r w:rsidRPr="005F5689">
        <w:rPr>
          <w:rStyle w:val="uicontrol"/>
        </w:rPr>
        <w:t>。</w:t>
      </w:r>
      <w:r w:rsidRPr="005F5689">
        <w:rPr>
          <w:rStyle w:val="uicontrol"/>
        </w:rPr>
        <w:t xml:space="preserve"> </w:t>
      </w:r>
    </w:p>
    <w:p w14:paraId="01AD4DB0" w14:textId="77777777" w:rsidR="0023720F" w:rsidRPr="005F5689" w:rsidRDefault="0023720F" w:rsidP="000849FF">
      <w:pPr>
        <w:pStyle w:val="30"/>
        <w:rPr>
          <w:rStyle w:val="uicontrol"/>
        </w:rPr>
      </w:pPr>
      <w:bookmarkStart w:id="202" w:name="it_90_23_000023_ict__recources"/>
      <w:bookmarkStart w:id="203" w:name="recources"/>
      <w:bookmarkEnd w:id="202"/>
      <w:bookmarkEnd w:id="203"/>
      <w:r w:rsidRPr="005F5689">
        <w:rPr>
          <w:rStyle w:val="uicontrol"/>
        </w:rPr>
        <w:t>选择一个云资源池，如</w:t>
      </w:r>
      <w:r>
        <w:rPr>
          <w:rStyle w:val="uicontrol"/>
          <w:rFonts w:hint="eastAsia"/>
        </w:rPr>
        <w:t>下图</w:t>
      </w:r>
      <w:r w:rsidRPr="005F5689">
        <w:rPr>
          <w:rStyle w:val="uicontrol"/>
        </w:rPr>
        <w:t>所示。</w:t>
      </w:r>
      <w:r w:rsidRPr="005F5689">
        <w:rPr>
          <w:rStyle w:val="uicontrol"/>
        </w:rPr>
        <w:t xml:space="preserve"> </w:t>
      </w:r>
    </w:p>
    <w:p w14:paraId="708A0598" w14:textId="5670ABF8" w:rsidR="0023720F" w:rsidRPr="00120C86" w:rsidRDefault="0023720F" w:rsidP="000849FF">
      <w:pPr>
        <w:pStyle w:val="1e"/>
        <w:rPr>
          <w:rStyle w:val="uicontrol"/>
        </w:rPr>
      </w:pPr>
      <w:bookmarkStart w:id="204" w:name="it_90_23_000023_ict__fig_02"/>
      <w:bookmarkEnd w:id="204"/>
      <w:r>
        <w:rPr>
          <w:noProof/>
        </w:rPr>
        <w:drawing>
          <wp:inline distT="0" distB="0" distL="0" distR="0" wp14:anchorId="2FC548F7" wp14:editId="4C82F486">
            <wp:extent cx="5454000" cy="918469"/>
            <wp:effectExtent l="19050" t="19050" r="13970" b="1524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54000" cy="918469"/>
                    </a:xfrm>
                    <a:prstGeom prst="rect">
                      <a:avLst/>
                    </a:prstGeom>
                    <a:ln>
                      <a:solidFill>
                        <a:schemeClr val="tx1"/>
                      </a:solidFill>
                    </a:ln>
                  </pic:spPr>
                </pic:pic>
              </a:graphicData>
            </a:graphic>
          </wp:inline>
        </w:drawing>
      </w:r>
    </w:p>
    <w:p w14:paraId="7A057BF3" w14:textId="555AB5F8" w:rsidR="0023720F" w:rsidRPr="005F5689" w:rsidRDefault="0023720F" w:rsidP="000849FF">
      <w:pPr>
        <w:pStyle w:val="30"/>
        <w:rPr>
          <w:rStyle w:val="uicontrol"/>
        </w:rPr>
      </w:pPr>
      <w:bookmarkStart w:id="205" w:name="it_90_23_000023_ict__set_avai"/>
      <w:bookmarkStart w:id="206" w:name="set_avai"/>
      <w:bookmarkEnd w:id="205"/>
      <w:bookmarkEnd w:id="206"/>
      <w:r w:rsidRPr="005F5689">
        <w:rPr>
          <w:rStyle w:val="uicontrol"/>
        </w:rPr>
        <w:t>在界面左侧选择</w:t>
      </w:r>
      <w:r w:rsidR="007E46E4">
        <w:rPr>
          <w:rStyle w:val="uicontrol"/>
          <w:rFonts w:hint="eastAsia"/>
        </w:rPr>
        <w:t>“</w:t>
      </w:r>
      <w:r w:rsidRPr="005F5689">
        <w:rPr>
          <w:rStyle w:val="uicontrol"/>
        </w:rPr>
        <w:t>可用分区</w:t>
      </w:r>
      <w:r w:rsidR="007E46E4">
        <w:rPr>
          <w:rStyle w:val="uicontrol"/>
          <w:rFonts w:hint="eastAsia"/>
        </w:rPr>
        <w:t>”</w:t>
      </w:r>
      <w:r w:rsidRPr="005F5689">
        <w:rPr>
          <w:rStyle w:val="uicontrol"/>
        </w:rPr>
        <w:t>，在界面右侧可用分区所在行单击</w:t>
      </w:r>
      <w:r w:rsidR="007E46E4">
        <w:rPr>
          <w:rStyle w:val="uicontrol"/>
          <w:rFonts w:hint="eastAsia"/>
        </w:rPr>
        <w:t>“</w:t>
      </w:r>
      <w:r w:rsidRPr="005F5689">
        <w:rPr>
          <w:rStyle w:val="uicontrol"/>
        </w:rPr>
        <w:t>设置可用分区属性</w:t>
      </w:r>
      <w:r w:rsidR="007E46E4">
        <w:rPr>
          <w:rStyle w:val="uicontrol"/>
          <w:rFonts w:hint="eastAsia"/>
        </w:rPr>
        <w:t>”</w:t>
      </w:r>
      <w:r w:rsidRPr="005F5689">
        <w:rPr>
          <w:rStyle w:val="uicontrol"/>
        </w:rPr>
        <w:t>，如</w:t>
      </w:r>
      <w:hyperlink r:id="rId200" w:anchor="it_90_23_000023_ict__fig_04" w:history="1">
        <w:r>
          <w:rPr>
            <w:rStyle w:val="uicontrol"/>
            <w:rFonts w:hint="eastAsia"/>
          </w:rPr>
          <w:t>下图</w:t>
        </w:r>
      </w:hyperlink>
      <w:r w:rsidRPr="005F5689">
        <w:rPr>
          <w:rStyle w:val="uicontrol"/>
        </w:rPr>
        <w:t>所示。</w:t>
      </w:r>
      <w:r w:rsidRPr="005F5689">
        <w:rPr>
          <w:rStyle w:val="uicontrol"/>
        </w:rPr>
        <w:t xml:space="preserve"> </w:t>
      </w:r>
    </w:p>
    <w:p w14:paraId="3F71010E" w14:textId="77777777" w:rsidR="0023720F" w:rsidRPr="00120C86" w:rsidRDefault="0023720F" w:rsidP="000849FF">
      <w:pPr>
        <w:pStyle w:val="1e"/>
        <w:rPr>
          <w:rStyle w:val="uicontrol"/>
        </w:rPr>
      </w:pPr>
      <w:bookmarkStart w:id="207" w:name="it_90_23_000023_ict__fig_04"/>
      <w:bookmarkStart w:id="208" w:name="fig_04"/>
      <w:bookmarkEnd w:id="207"/>
      <w:bookmarkEnd w:id="208"/>
      <w:r>
        <w:rPr>
          <w:noProof/>
        </w:rPr>
        <w:drawing>
          <wp:inline distT="0" distB="0" distL="0" distR="0" wp14:anchorId="43DEFAEB" wp14:editId="26CB2534">
            <wp:extent cx="5454000" cy="235456"/>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54000" cy="235456"/>
                    </a:xfrm>
                    <a:prstGeom prst="rect">
                      <a:avLst/>
                    </a:prstGeom>
                  </pic:spPr>
                </pic:pic>
              </a:graphicData>
            </a:graphic>
          </wp:inline>
        </w:drawing>
      </w:r>
    </w:p>
    <w:p w14:paraId="6D423F97" w14:textId="1349EDC1" w:rsidR="0023720F" w:rsidRPr="005F5689" w:rsidRDefault="0023720F" w:rsidP="000849FF">
      <w:pPr>
        <w:pStyle w:val="30"/>
        <w:rPr>
          <w:rStyle w:val="uicontrol"/>
        </w:rPr>
      </w:pPr>
      <w:bookmarkStart w:id="209" w:name="it_90_23_000023_ict__set_type"/>
      <w:bookmarkStart w:id="210" w:name="set_type"/>
      <w:bookmarkEnd w:id="209"/>
      <w:bookmarkEnd w:id="210"/>
      <w:r w:rsidRPr="005F5689">
        <w:rPr>
          <w:rStyle w:val="uicontrol"/>
        </w:rPr>
        <w:t>设置可用分区的</w:t>
      </w:r>
      <w:r w:rsidR="007E46E4">
        <w:rPr>
          <w:rStyle w:val="uicontrol"/>
          <w:rFonts w:hint="eastAsia"/>
        </w:rPr>
        <w:t>“</w:t>
      </w:r>
      <w:r w:rsidRPr="005F5689">
        <w:rPr>
          <w:rStyle w:val="uicontrol"/>
        </w:rPr>
        <w:t>类型</w:t>
      </w:r>
      <w:r w:rsidR="007E46E4">
        <w:rPr>
          <w:rStyle w:val="uicontrol"/>
          <w:rFonts w:hint="eastAsia"/>
        </w:rPr>
        <w:t>”</w:t>
      </w:r>
      <w:r w:rsidRPr="005F5689">
        <w:rPr>
          <w:rStyle w:val="uicontrol"/>
        </w:rPr>
        <w:t>和</w:t>
      </w:r>
      <w:r w:rsidR="007E46E4">
        <w:rPr>
          <w:rStyle w:val="uicontrol"/>
          <w:rFonts w:hint="eastAsia"/>
        </w:rPr>
        <w:t>“</w:t>
      </w:r>
      <w:r w:rsidRPr="005F5689">
        <w:rPr>
          <w:rStyle w:val="uicontrol"/>
        </w:rPr>
        <w:t>支持的网卡端口类型</w:t>
      </w:r>
      <w:r w:rsidR="007E46E4">
        <w:rPr>
          <w:rStyle w:val="uicontrol"/>
          <w:rFonts w:hint="eastAsia"/>
        </w:rPr>
        <w:t>”</w:t>
      </w:r>
      <w:r w:rsidRPr="005F5689">
        <w:rPr>
          <w:rStyle w:val="uicontrol"/>
        </w:rPr>
        <w:t>，单击</w:t>
      </w:r>
      <w:r w:rsidR="007E46E4">
        <w:rPr>
          <w:rStyle w:val="uicontrol"/>
          <w:rFonts w:hint="eastAsia"/>
        </w:rPr>
        <w:t>“</w:t>
      </w:r>
      <w:r w:rsidR="007E46E4" w:rsidRPr="00056422">
        <w:rPr>
          <w:rStyle w:val="uicontrol"/>
        </w:rPr>
        <w:t>确定</w:t>
      </w:r>
      <w:r w:rsidR="007E46E4">
        <w:rPr>
          <w:rStyle w:val="uicontrol"/>
          <w:rFonts w:hint="eastAsia"/>
        </w:rPr>
        <w:t>”</w:t>
      </w:r>
      <w:r w:rsidRPr="005F5689">
        <w:rPr>
          <w:rStyle w:val="uicontrol"/>
        </w:rPr>
        <w:t>，如</w:t>
      </w:r>
      <w:hyperlink r:id="rId202" w:anchor="it_90_23_000023_ict__fig_06" w:history="1">
        <w:r>
          <w:rPr>
            <w:rStyle w:val="uicontrol"/>
            <w:rFonts w:hint="eastAsia"/>
          </w:rPr>
          <w:t>下图</w:t>
        </w:r>
      </w:hyperlink>
      <w:r w:rsidRPr="005F5689">
        <w:rPr>
          <w:rStyle w:val="uicontrol"/>
        </w:rPr>
        <w:t>所示。</w:t>
      </w:r>
    </w:p>
    <w:p w14:paraId="218E64F7" w14:textId="39BA64D0" w:rsidR="0023720F" w:rsidRPr="00FE2185" w:rsidRDefault="0023720F" w:rsidP="000849FF">
      <w:pPr>
        <w:pStyle w:val="1e"/>
      </w:pPr>
      <w:bookmarkStart w:id="211" w:name="it_90_23_000023_ict__fig_06"/>
      <w:bookmarkStart w:id="212" w:name="fig_06"/>
      <w:bookmarkEnd w:id="211"/>
      <w:bookmarkEnd w:id="212"/>
      <w:r>
        <w:rPr>
          <w:noProof/>
        </w:rPr>
        <w:drawing>
          <wp:inline distT="0" distB="0" distL="0" distR="0" wp14:anchorId="0AE3B53E" wp14:editId="5CACCDFC">
            <wp:extent cx="5000000" cy="2323809"/>
            <wp:effectExtent l="0" t="0" r="0"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00000" cy="2323809"/>
                    </a:xfrm>
                    <a:prstGeom prst="rect">
                      <a:avLst/>
                    </a:prstGeom>
                  </pic:spPr>
                </pic:pic>
              </a:graphicData>
            </a:graphic>
          </wp:inline>
        </w:drawing>
      </w:r>
    </w:p>
    <w:p w14:paraId="6EC41ACA" w14:textId="77777777" w:rsidR="0023720F" w:rsidRPr="000849FF" w:rsidRDefault="0023720F" w:rsidP="000849FF">
      <w:pPr>
        <w:pStyle w:val="2"/>
      </w:pPr>
      <w:bookmarkStart w:id="213" w:name="_Toc497466137"/>
      <w:bookmarkStart w:id="214" w:name="_Toc500505214"/>
      <w:r w:rsidRPr="000849FF">
        <w:rPr>
          <w:rFonts w:hint="eastAsia"/>
        </w:rPr>
        <w:t>结果</w:t>
      </w:r>
      <w:r w:rsidRPr="000849FF">
        <w:t>验证</w:t>
      </w:r>
      <w:bookmarkEnd w:id="213"/>
      <w:bookmarkEnd w:id="214"/>
    </w:p>
    <w:p w14:paraId="7444A706" w14:textId="77777777" w:rsidR="0023720F" w:rsidRPr="00056422" w:rsidRDefault="0023720F" w:rsidP="00056422">
      <w:pPr>
        <w:pStyle w:val="4a"/>
        <w:rPr>
          <w:rStyle w:val="uicontrol"/>
        </w:rPr>
      </w:pPr>
      <w:r w:rsidRPr="00056422">
        <w:rPr>
          <w:rStyle w:val="uicontrol"/>
          <w:rFonts w:hint="eastAsia"/>
        </w:rPr>
        <w:t>执行</w:t>
      </w:r>
      <w:r w:rsidRPr="00056422">
        <w:rPr>
          <w:rStyle w:val="uicontrol"/>
        </w:rPr>
        <w:t>各操作后</w:t>
      </w:r>
      <w:r w:rsidRPr="00056422">
        <w:rPr>
          <w:rStyle w:val="uicontrol"/>
          <w:rFonts w:hint="eastAsia"/>
        </w:rPr>
        <w:t>查看</w:t>
      </w:r>
      <w:r w:rsidRPr="00056422">
        <w:rPr>
          <w:rStyle w:val="uicontrol"/>
        </w:rPr>
        <w:t>任务进度</w:t>
      </w:r>
      <w:r w:rsidRPr="00056422">
        <w:rPr>
          <w:rStyle w:val="uicontrol"/>
          <w:rFonts w:hint="eastAsia"/>
        </w:rPr>
        <w:t>并</w:t>
      </w:r>
      <w:r w:rsidRPr="00056422">
        <w:rPr>
          <w:rStyle w:val="uicontrol"/>
        </w:rPr>
        <w:t>刷新界面，查看操作是否成功。</w:t>
      </w:r>
    </w:p>
    <w:p w14:paraId="08C883E6" w14:textId="77777777" w:rsidR="0023720F" w:rsidRDefault="0023720F" w:rsidP="0023720F">
      <w:pPr>
        <w:topLinePunct w:val="0"/>
        <w:adjustRightInd/>
        <w:snapToGrid/>
        <w:spacing w:before="0" w:line="259" w:lineRule="auto"/>
        <w:ind w:left="0"/>
        <w:rPr>
          <w:rFonts w:ascii="Book Antiqua" w:eastAsia="黑体" w:hAnsi="Book Antiqua" w:cs="Book Antiqua"/>
          <w:bCs/>
          <w:noProof/>
          <w:kern w:val="0"/>
          <w:sz w:val="36"/>
          <w:szCs w:val="36"/>
        </w:rPr>
      </w:pPr>
    </w:p>
    <w:p w14:paraId="3EBA4F83" w14:textId="77777777" w:rsidR="00056422" w:rsidRDefault="00056422" w:rsidP="0023720F">
      <w:pPr>
        <w:topLinePunct w:val="0"/>
        <w:adjustRightInd/>
        <w:snapToGrid/>
        <w:spacing w:before="0" w:line="259" w:lineRule="auto"/>
        <w:ind w:left="0"/>
        <w:rPr>
          <w:rFonts w:ascii="Book Antiqua" w:eastAsia="黑体" w:hAnsi="Book Antiqua" w:cs="Book Antiqua"/>
          <w:bCs/>
          <w:noProof/>
          <w:kern w:val="0"/>
          <w:sz w:val="36"/>
          <w:szCs w:val="36"/>
        </w:rPr>
      </w:pPr>
    </w:p>
    <w:p w14:paraId="0C89272A" w14:textId="77777777" w:rsidR="00056422" w:rsidRDefault="00056422" w:rsidP="0023720F">
      <w:pPr>
        <w:topLinePunct w:val="0"/>
        <w:adjustRightInd/>
        <w:snapToGrid/>
        <w:spacing w:before="0" w:line="259" w:lineRule="auto"/>
        <w:ind w:left="0"/>
        <w:rPr>
          <w:rFonts w:ascii="Book Antiqua" w:eastAsia="黑体" w:hAnsi="Book Antiqua" w:cs="Book Antiqua"/>
          <w:bCs/>
          <w:noProof/>
          <w:kern w:val="0"/>
          <w:sz w:val="36"/>
          <w:szCs w:val="36"/>
        </w:rPr>
      </w:pPr>
    </w:p>
    <w:p w14:paraId="04B0302E" w14:textId="77777777" w:rsidR="00056422" w:rsidRDefault="00056422" w:rsidP="0023720F">
      <w:pPr>
        <w:topLinePunct w:val="0"/>
        <w:adjustRightInd/>
        <w:snapToGrid/>
        <w:spacing w:before="0" w:line="259" w:lineRule="auto"/>
        <w:ind w:left="0"/>
        <w:rPr>
          <w:rFonts w:ascii="Book Antiqua" w:eastAsia="黑体" w:hAnsi="Book Antiqua" w:cs="Book Antiqua"/>
          <w:bCs/>
          <w:noProof/>
          <w:kern w:val="0"/>
          <w:sz w:val="36"/>
          <w:szCs w:val="36"/>
        </w:rPr>
      </w:pPr>
    </w:p>
    <w:p w14:paraId="0F78C5A1" w14:textId="6FC7E6BF" w:rsidR="0023720F" w:rsidRPr="00C74F2F" w:rsidRDefault="0023720F" w:rsidP="00C74F2F">
      <w:pPr>
        <w:pStyle w:val="1"/>
      </w:pPr>
      <w:bookmarkStart w:id="215" w:name="_Toc497466138"/>
      <w:bookmarkStart w:id="216" w:name="_Toc500505215"/>
      <w:r w:rsidRPr="00C74F2F">
        <w:lastRenderedPageBreak/>
        <w:t>ManageOne ServiceCenter</w:t>
      </w:r>
      <w:bookmarkEnd w:id="215"/>
      <w:r w:rsidRPr="00C74F2F">
        <w:rPr>
          <w:rFonts w:hint="eastAsia"/>
        </w:rPr>
        <w:t>服务</w:t>
      </w:r>
      <w:r w:rsidRPr="00C74F2F">
        <w:t>管理与</w:t>
      </w:r>
      <w:proofErr w:type="gramStart"/>
      <w:r w:rsidRPr="00C74F2F">
        <w:rPr>
          <w:rFonts w:hint="eastAsia"/>
        </w:rPr>
        <w:t>云</w:t>
      </w:r>
      <w:r w:rsidRPr="00C74F2F">
        <w:t>服务</w:t>
      </w:r>
      <w:proofErr w:type="gramEnd"/>
      <w:r w:rsidRPr="00C74F2F">
        <w:t>发放</w:t>
      </w:r>
      <w:bookmarkEnd w:id="216"/>
    </w:p>
    <w:p w14:paraId="2742785F" w14:textId="77777777" w:rsidR="0023720F" w:rsidRPr="00056422" w:rsidRDefault="0023720F" w:rsidP="00056422">
      <w:pPr>
        <w:pStyle w:val="2"/>
      </w:pPr>
      <w:bookmarkStart w:id="217" w:name="_Toc497466140"/>
      <w:bookmarkStart w:id="218" w:name="_Toc500505216"/>
      <w:r w:rsidRPr="00056422">
        <w:rPr>
          <w:rFonts w:hint="eastAsia"/>
        </w:rPr>
        <w:t>实验</w:t>
      </w:r>
      <w:r w:rsidRPr="00056422">
        <w:t>目标</w:t>
      </w:r>
      <w:bookmarkEnd w:id="217"/>
      <w:bookmarkEnd w:id="218"/>
    </w:p>
    <w:p w14:paraId="3C10A7E8" w14:textId="77777777" w:rsidR="0023720F" w:rsidRPr="00056422" w:rsidRDefault="0023720F" w:rsidP="00056422">
      <w:pPr>
        <w:pStyle w:val="4a"/>
        <w:rPr>
          <w:rStyle w:val="uicontrol"/>
        </w:rPr>
      </w:pPr>
      <w:r w:rsidRPr="00056422">
        <w:rPr>
          <w:rStyle w:val="uicontrol"/>
          <w:rFonts w:hint="eastAsia"/>
        </w:rPr>
        <w:t>在</w:t>
      </w:r>
      <w:r w:rsidRPr="00056422">
        <w:rPr>
          <w:rStyle w:val="uicontrol"/>
          <w:rFonts w:hint="eastAsia"/>
        </w:rPr>
        <w:t xml:space="preserve">ManageOne ServiceCenter </w:t>
      </w:r>
      <w:r w:rsidRPr="00056422">
        <w:rPr>
          <w:rStyle w:val="uicontrol"/>
          <w:rFonts w:hint="eastAsia"/>
        </w:rPr>
        <w:t>界面</w:t>
      </w:r>
      <w:r w:rsidRPr="00056422">
        <w:rPr>
          <w:rStyle w:val="uicontrol"/>
        </w:rPr>
        <w:t>上完成</w:t>
      </w:r>
      <w:r w:rsidRPr="00056422">
        <w:rPr>
          <w:rStyle w:val="uicontrol"/>
          <w:rFonts w:hint="eastAsia"/>
        </w:rPr>
        <w:t>创建组织</w:t>
      </w:r>
      <w:r w:rsidRPr="00056422">
        <w:rPr>
          <w:rStyle w:val="uicontrol"/>
        </w:rPr>
        <w:t>等创建操作以及</w:t>
      </w:r>
      <w:proofErr w:type="gramStart"/>
      <w:r w:rsidRPr="00056422">
        <w:rPr>
          <w:rStyle w:val="uicontrol"/>
          <w:rFonts w:hint="eastAsia"/>
        </w:rPr>
        <w:t>云服务</w:t>
      </w:r>
      <w:proofErr w:type="gramEnd"/>
      <w:r w:rsidRPr="00056422">
        <w:rPr>
          <w:rStyle w:val="uicontrol"/>
        </w:rPr>
        <w:t>的申请与操作。</w:t>
      </w:r>
    </w:p>
    <w:p w14:paraId="66064F7D" w14:textId="77777777" w:rsidR="0023720F" w:rsidRPr="00056422" w:rsidRDefault="0023720F" w:rsidP="00056422">
      <w:pPr>
        <w:pStyle w:val="2"/>
      </w:pPr>
      <w:bookmarkStart w:id="219" w:name="_Toc497466141"/>
      <w:bookmarkStart w:id="220" w:name="_Toc500505217"/>
      <w:r w:rsidRPr="00056422">
        <w:rPr>
          <w:rFonts w:hint="eastAsia"/>
        </w:rPr>
        <w:t>实验</w:t>
      </w:r>
      <w:r w:rsidRPr="00056422">
        <w:t>准备</w:t>
      </w:r>
      <w:bookmarkEnd w:id="219"/>
      <w:bookmarkEnd w:id="220"/>
    </w:p>
    <w:p w14:paraId="1B2450F2" w14:textId="09F15761" w:rsidR="0023720F" w:rsidRPr="00494DF2" w:rsidRDefault="0023720F" w:rsidP="00056422">
      <w:pPr>
        <w:pStyle w:val="4a"/>
        <w:rPr>
          <w:rStyle w:val="uicontrol"/>
        </w:rPr>
      </w:pPr>
      <w:r w:rsidRPr="00494DF2">
        <w:rPr>
          <w:rStyle w:val="uicontrol"/>
          <w:rFonts w:hint="eastAsia"/>
        </w:rPr>
        <w:t>已</w:t>
      </w:r>
      <w:r w:rsidRPr="00494DF2">
        <w:rPr>
          <w:rStyle w:val="uicontrol"/>
        </w:rPr>
        <w:t>成功登陆</w:t>
      </w:r>
      <w:r>
        <w:rPr>
          <w:rStyle w:val="uicontrol"/>
          <w:rFonts w:hint="eastAsia"/>
        </w:rPr>
        <w:t>ManageOne</w:t>
      </w:r>
      <w:r w:rsidRPr="00494DF2">
        <w:rPr>
          <w:rStyle w:val="uicontrol"/>
        </w:rPr>
        <w:t xml:space="preserve"> </w:t>
      </w:r>
      <w:r>
        <w:rPr>
          <w:rStyle w:val="uicontrol"/>
        </w:rPr>
        <w:t>ServiceCenter</w:t>
      </w:r>
      <w:r w:rsidRPr="00494DF2">
        <w:rPr>
          <w:rStyle w:val="uicontrol"/>
          <w:rFonts w:hint="eastAsia"/>
        </w:rPr>
        <w:t>界面</w:t>
      </w:r>
      <w:r w:rsidR="00056422">
        <w:rPr>
          <w:rStyle w:val="uicontrol"/>
          <w:rFonts w:hint="eastAsia"/>
        </w:rPr>
        <w:t>。</w:t>
      </w:r>
    </w:p>
    <w:p w14:paraId="5B4201EB" w14:textId="2C44EA5C" w:rsidR="0023720F" w:rsidRPr="00494DF2" w:rsidRDefault="003C69C9" w:rsidP="00056422">
      <w:pPr>
        <w:pStyle w:val="4a"/>
        <w:rPr>
          <w:rStyle w:val="uicontrol"/>
        </w:rPr>
      </w:pPr>
      <w:r>
        <w:rPr>
          <w:rStyle w:val="uicontrol"/>
        </w:rPr>
        <w:t>已获取管理员权限</w:t>
      </w:r>
      <w:r>
        <w:rPr>
          <w:rStyle w:val="uicontrol"/>
          <w:rFonts w:hint="eastAsia"/>
        </w:rPr>
        <w:t>，</w:t>
      </w:r>
      <w:r w:rsidR="0023720F" w:rsidRPr="00494DF2">
        <w:rPr>
          <w:rStyle w:val="uicontrol"/>
        </w:rPr>
        <w:t>管理员默认账号为</w:t>
      </w:r>
      <w:r w:rsidR="0023720F" w:rsidRPr="00056422">
        <w:rPr>
          <w:rStyle w:val="uicontrol"/>
        </w:rPr>
        <w:t>cloud_admin</w:t>
      </w:r>
      <w:r w:rsidR="0023720F" w:rsidRPr="00494DF2">
        <w:rPr>
          <w:rStyle w:val="uicontrol"/>
        </w:rPr>
        <w:t>，密码为</w:t>
      </w:r>
      <w:r w:rsidR="0023720F" w:rsidRPr="00056422">
        <w:rPr>
          <w:rStyle w:val="uicontrol"/>
        </w:rPr>
        <w:t>FusionSphere123</w:t>
      </w:r>
      <w:r w:rsidR="00056422">
        <w:rPr>
          <w:rStyle w:val="uicontrol"/>
          <w:rFonts w:hint="eastAsia"/>
        </w:rPr>
        <w:t>。</w:t>
      </w:r>
    </w:p>
    <w:p w14:paraId="0E508272" w14:textId="77777777" w:rsidR="0023720F" w:rsidRPr="00056422" w:rsidRDefault="0023720F" w:rsidP="00056422">
      <w:pPr>
        <w:pStyle w:val="2"/>
      </w:pPr>
      <w:bookmarkStart w:id="221" w:name="_Toc497466142"/>
      <w:bookmarkStart w:id="222" w:name="_Toc500505218"/>
      <w:r w:rsidRPr="00056422">
        <w:rPr>
          <w:rFonts w:hint="eastAsia"/>
        </w:rPr>
        <w:t>配置</w:t>
      </w:r>
      <w:r w:rsidRPr="00056422">
        <w:t>思路</w:t>
      </w:r>
      <w:bookmarkEnd w:id="221"/>
      <w:bookmarkEnd w:id="222"/>
    </w:p>
    <w:p w14:paraId="41A8FC5F" w14:textId="70509B2A" w:rsidR="0023720F" w:rsidRPr="00494DF2" w:rsidRDefault="0023720F" w:rsidP="00056422">
      <w:pPr>
        <w:pStyle w:val="4a"/>
        <w:rPr>
          <w:rStyle w:val="uicontrol"/>
        </w:rPr>
      </w:pPr>
      <w:r w:rsidRPr="00494DF2">
        <w:rPr>
          <w:rStyle w:val="uicontrol"/>
          <w:rFonts w:hint="eastAsia"/>
        </w:rPr>
        <w:t>创建组织</w:t>
      </w:r>
    </w:p>
    <w:p w14:paraId="0AE6A1C1" w14:textId="5F5D7CB6" w:rsidR="0023720F" w:rsidRPr="00494DF2" w:rsidRDefault="0023720F" w:rsidP="00056422">
      <w:pPr>
        <w:pStyle w:val="4a"/>
        <w:rPr>
          <w:rStyle w:val="uicontrol"/>
        </w:rPr>
      </w:pPr>
      <w:r w:rsidRPr="00494DF2">
        <w:rPr>
          <w:rStyle w:val="uicontrol"/>
          <w:rFonts w:hint="eastAsia"/>
        </w:rPr>
        <w:t>创建</w:t>
      </w:r>
      <w:r w:rsidRPr="00494DF2">
        <w:rPr>
          <w:rStyle w:val="uicontrol"/>
        </w:rPr>
        <w:t>VDC</w:t>
      </w:r>
    </w:p>
    <w:p w14:paraId="4CD82967" w14:textId="20864609" w:rsidR="0023720F" w:rsidRPr="00494DF2" w:rsidRDefault="0023720F" w:rsidP="00056422">
      <w:pPr>
        <w:pStyle w:val="4a"/>
        <w:rPr>
          <w:rStyle w:val="uicontrol"/>
        </w:rPr>
      </w:pPr>
      <w:r w:rsidRPr="00494DF2">
        <w:rPr>
          <w:rStyle w:val="uicontrol"/>
          <w:rFonts w:hint="eastAsia"/>
        </w:rPr>
        <w:t>创建用户</w:t>
      </w:r>
    </w:p>
    <w:p w14:paraId="1BB9286A" w14:textId="5A397AAB" w:rsidR="0023720F" w:rsidRPr="00494DF2" w:rsidRDefault="0023720F" w:rsidP="00056422">
      <w:pPr>
        <w:pStyle w:val="4a"/>
        <w:rPr>
          <w:rStyle w:val="uicontrol"/>
        </w:rPr>
      </w:pPr>
      <w:r w:rsidRPr="00494DF2">
        <w:rPr>
          <w:rStyle w:val="uicontrol"/>
          <w:rFonts w:hint="eastAsia"/>
        </w:rPr>
        <w:t>服务目录创建</w:t>
      </w:r>
    </w:p>
    <w:p w14:paraId="295035BD" w14:textId="6A23E330" w:rsidR="0023720F" w:rsidRPr="00494DF2" w:rsidRDefault="0023720F" w:rsidP="00056422">
      <w:pPr>
        <w:pStyle w:val="4a"/>
        <w:rPr>
          <w:rStyle w:val="uicontrol"/>
        </w:rPr>
      </w:pPr>
      <w:r>
        <w:rPr>
          <w:rStyle w:val="uicontrol"/>
          <w:rFonts w:hint="eastAsia"/>
        </w:rPr>
        <w:t>云</w:t>
      </w:r>
      <w:r w:rsidRPr="00494DF2">
        <w:rPr>
          <w:rStyle w:val="uicontrol"/>
          <w:rFonts w:hint="eastAsia"/>
        </w:rPr>
        <w:t>主机服务创建</w:t>
      </w:r>
    </w:p>
    <w:p w14:paraId="052A553A" w14:textId="7DCF85F2" w:rsidR="0023720F" w:rsidRPr="00494DF2" w:rsidRDefault="0023720F" w:rsidP="00056422">
      <w:pPr>
        <w:pStyle w:val="4a"/>
        <w:rPr>
          <w:rStyle w:val="uicontrol"/>
        </w:rPr>
      </w:pPr>
      <w:r w:rsidRPr="00494DF2">
        <w:rPr>
          <w:rStyle w:val="uicontrol"/>
          <w:rFonts w:hint="eastAsia"/>
        </w:rPr>
        <w:t>云磁盘服务创建</w:t>
      </w:r>
    </w:p>
    <w:p w14:paraId="44144313" w14:textId="1D528921" w:rsidR="0023720F" w:rsidRPr="00494DF2" w:rsidRDefault="0023720F" w:rsidP="00056422">
      <w:pPr>
        <w:pStyle w:val="4a"/>
        <w:rPr>
          <w:rStyle w:val="uicontrol"/>
        </w:rPr>
      </w:pPr>
      <w:proofErr w:type="gramStart"/>
      <w:r w:rsidRPr="00494DF2">
        <w:rPr>
          <w:rStyle w:val="uicontrol"/>
          <w:rFonts w:hint="eastAsia"/>
        </w:rPr>
        <w:t>云服务</w:t>
      </w:r>
      <w:proofErr w:type="gramEnd"/>
      <w:r w:rsidRPr="00494DF2">
        <w:rPr>
          <w:rStyle w:val="uicontrol"/>
          <w:rFonts w:hint="eastAsia"/>
        </w:rPr>
        <w:t>申请</w:t>
      </w:r>
    </w:p>
    <w:p w14:paraId="585E01CC" w14:textId="02638657" w:rsidR="0023720F" w:rsidRPr="000C2572" w:rsidRDefault="0023720F" w:rsidP="00056422">
      <w:pPr>
        <w:pStyle w:val="4a"/>
        <w:rPr>
          <w:rStyle w:val="uicontrol"/>
        </w:rPr>
      </w:pPr>
      <w:proofErr w:type="gramStart"/>
      <w:r w:rsidRPr="00494DF2">
        <w:rPr>
          <w:rStyle w:val="uicontrol"/>
          <w:rFonts w:hint="eastAsia"/>
        </w:rPr>
        <w:t>云服务</w:t>
      </w:r>
      <w:proofErr w:type="gramEnd"/>
      <w:r w:rsidRPr="00494DF2">
        <w:rPr>
          <w:rStyle w:val="uicontrol"/>
          <w:rFonts w:hint="eastAsia"/>
        </w:rPr>
        <w:t>使用</w:t>
      </w:r>
    </w:p>
    <w:p w14:paraId="2977DD68" w14:textId="77777777" w:rsidR="0023720F" w:rsidRPr="00056422" w:rsidRDefault="0023720F" w:rsidP="00056422">
      <w:pPr>
        <w:pStyle w:val="2"/>
      </w:pPr>
      <w:bookmarkStart w:id="223" w:name="_Toc497466143"/>
      <w:bookmarkStart w:id="224" w:name="_Toc500505219"/>
      <w:r w:rsidRPr="00056422">
        <w:rPr>
          <w:rFonts w:hint="eastAsia"/>
        </w:rPr>
        <w:t>配置</w:t>
      </w:r>
      <w:r w:rsidRPr="00056422">
        <w:t>步骤</w:t>
      </w:r>
      <w:bookmarkEnd w:id="223"/>
      <w:bookmarkEnd w:id="224"/>
    </w:p>
    <w:p w14:paraId="7675A0A4" w14:textId="77777777" w:rsidR="0023720F" w:rsidRPr="00056422" w:rsidRDefault="0023720F" w:rsidP="00056422">
      <w:pPr>
        <w:pStyle w:val="3"/>
      </w:pPr>
      <w:bookmarkStart w:id="225" w:name="_Toc497466144"/>
      <w:bookmarkStart w:id="226" w:name="_Toc500505220"/>
      <w:r w:rsidRPr="00056422">
        <w:rPr>
          <w:rFonts w:hint="eastAsia"/>
        </w:rPr>
        <w:t>创建组织</w:t>
      </w:r>
      <w:bookmarkEnd w:id="225"/>
      <w:bookmarkEnd w:id="226"/>
    </w:p>
    <w:p w14:paraId="19A0A6D2" w14:textId="789F04BF" w:rsidR="0023720F" w:rsidRDefault="0023720F" w:rsidP="00056422">
      <w:pPr>
        <w:pStyle w:val="30"/>
        <w:rPr>
          <w:rStyle w:val="uicontrol"/>
        </w:rPr>
      </w:pPr>
      <w:r w:rsidRPr="00034AFE">
        <w:rPr>
          <w:rStyle w:val="uicontrol"/>
        </w:rPr>
        <w:t>在浏览器中输入</w:t>
      </w:r>
      <w:r>
        <w:rPr>
          <w:rStyle w:val="uicontrol"/>
        </w:rPr>
        <w:t>ManageOne</w:t>
      </w:r>
      <w:r w:rsidRPr="00034AFE">
        <w:rPr>
          <w:rStyle w:val="uicontrol"/>
        </w:rPr>
        <w:t xml:space="preserve"> </w:t>
      </w:r>
      <w:r>
        <w:rPr>
          <w:rStyle w:val="uicontrol"/>
        </w:rPr>
        <w:t>ServiceCenter</w:t>
      </w:r>
      <w:r w:rsidRPr="00034AFE">
        <w:rPr>
          <w:rStyle w:val="uicontrol"/>
        </w:rPr>
        <w:t>的</w:t>
      </w:r>
      <w:r w:rsidRPr="00034AFE">
        <w:rPr>
          <w:rStyle w:val="uicontrol"/>
        </w:rPr>
        <w:t>IP</w:t>
      </w:r>
      <w:r w:rsidRPr="00034AFE">
        <w:rPr>
          <w:rStyle w:val="uicontrol"/>
        </w:rPr>
        <w:t>地址。该地址可在</w:t>
      </w:r>
      <w:r w:rsidR="007E46E4">
        <w:rPr>
          <w:rStyle w:val="uicontrol"/>
          <w:rFonts w:hint="eastAsia"/>
        </w:rPr>
        <w:t>“</w:t>
      </w:r>
      <w:r w:rsidRPr="00034AFE">
        <w:rPr>
          <w:rStyle w:val="uicontrol"/>
        </w:rPr>
        <w:t xml:space="preserve">FusionSphere </w:t>
      </w:r>
      <w:r w:rsidR="00671925">
        <w:rPr>
          <w:rStyle w:val="uicontrol"/>
        </w:rPr>
        <w:t>CPS</w:t>
      </w:r>
      <w:r w:rsidR="00EF78AD">
        <w:rPr>
          <w:rStyle w:val="uicontrol"/>
        </w:rPr>
        <w:t>——</w:t>
      </w:r>
      <w:r>
        <w:rPr>
          <w:rStyle w:val="uicontrol"/>
          <w:rFonts w:hint="eastAsia"/>
        </w:rPr>
        <w:t>云化服务</w:t>
      </w:r>
      <w:r w:rsidR="00EF78AD">
        <w:rPr>
          <w:rStyle w:val="uicontrol"/>
        </w:rPr>
        <w:t>——</w:t>
      </w:r>
      <w:r>
        <w:rPr>
          <w:rStyle w:val="uicontrol"/>
        </w:rPr>
        <w:t>FusionSphere OpenStack OM</w:t>
      </w:r>
      <w:r w:rsidR="00EF78AD">
        <w:rPr>
          <w:rStyle w:val="uicontrol"/>
        </w:rPr>
        <w:t>——</w:t>
      </w:r>
      <w:r w:rsidR="00C658AD">
        <w:rPr>
          <w:rStyle w:val="uicontrol"/>
        </w:rPr>
        <w:t>ServiceCenter</w:t>
      </w:r>
      <w:r>
        <w:rPr>
          <w:rStyle w:val="uicontrol"/>
          <w:rFonts w:hint="eastAsia"/>
        </w:rPr>
        <w:t>虚拟机</w:t>
      </w:r>
      <w:r w:rsidR="007E46E4">
        <w:rPr>
          <w:rStyle w:val="uicontrol"/>
          <w:rFonts w:hint="eastAsia"/>
        </w:rPr>
        <w:t>”</w:t>
      </w:r>
      <w:r>
        <w:rPr>
          <w:rStyle w:val="uicontrol"/>
          <w:rFonts w:hint="eastAsia"/>
        </w:rPr>
        <w:t>中</w:t>
      </w:r>
      <w:r>
        <w:rPr>
          <w:rStyle w:val="uicontrol"/>
        </w:rPr>
        <w:t>查看。</w:t>
      </w:r>
    </w:p>
    <w:p w14:paraId="432C87DA" w14:textId="315E200D" w:rsidR="0023720F" w:rsidRDefault="0023720F" w:rsidP="00056422">
      <w:pPr>
        <w:pStyle w:val="30"/>
        <w:rPr>
          <w:rStyle w:val="uicontrol"/>
        </w:rPr>
      </w:pPr>
      <w:r>
        <w:rPr>
          <w:rStyle w:val="uicontrol"/>
          <w:rFonts w:hint="eastAsia"/>
        </w:rPr>
        <w:t>输入管理员账号</w:t>
      </w:r>
      <w:r>
        <w:rPr>
          <w:rStyle w:val="uicontrol"/>
        </w:rPr>
        <w:t>与密码，登陆界面。默认</w:t>
      </w:r>
      <w:r>
        <w:rPr>
          <w:rStyle w:val="uicontrol"/>
          <w:rFonts w:hint="eastAsia"/>
        </w:rPr>
        <w:t>管理员账号</w:t>
      </w:r>
      <w:r>
        <w:rPr>
          <w:rStyle w:val="uicontrol"/>
        </w:rPr>
        <w:t>为</w:t>
      </w:r>
      <w:r w:rsidR="003C69C9">
        <w:rPr>
          <w:rStyle w:val="uicontrol"/>
          <w:rFonts w:hint="eastAsia"/>
        </w:rPr>
        <w:t>“</w:t>
      </w:r>
      <w:r w:rsidR="003C69C9" w:rsidRPr="00056422">
        <w:rPr>
          <w:rStyle w:val="uicontrol"/>
          <w:rFonts w:hint="eastAsia"/>
          <w:b/>
        </w:rPr>
        <w:t>cloud_</w:t>
      </w:r>
      <w:r w:rsidR="003C69C9" w:rsidRPr="00056422">
        <w:rPr>
          <w:rStyle w:val="uicontrol"/>
          <w:b/>
        </w:rPr>
        <w:t>admin</w:t>
      </w:r>
      <w:r w:rsidR="003C69C9">
        <w:rPr>
          <w:rStyle w:val="uicontrol"/>
          <w:rFonts w:hint="eastAsia"/>
        </w:rPr>
        <w:t>”</w:t>
      </w:r>
      <w:r w:rsidR="00056422">
        <w:rPr>
          <w:rStyle w:val="uicontrol"/>
          <w:rFonts w:hint="eastAsia"/>
        </w:rPr>
        <w:t>，</w:t>
      </w:r>
      <w:r>
        <w:rPr>
          <w:rStyle w:val="uicontrol"/>
          <w:rFonts w:hint="eastAsia"/>
        </w:rPr>
        <w:t>密码</w:t>
      </w:r>
      <w:r>
        <w:rPr>
          <w:rStyle w:val="uicontrol"/>
        </w:rPr>
        <w:t>为</w:t>
      </w:r>
      <w:r w:rsidR="003C69C9">
        <w:rPr>
          <w:rStyle w:val="uicontrol"/>
          <w:rFonts w:hint="eastAsia"/>
        </w:rPr>
        <w:t>“</w:t>
      </w:r>
      <w:r w:rsidR="003C69C9" w:rsidRPr="00056422">
        <w:rPr>
          <w:rStyle w:val="uicontrol"/>
          <w:rFonts w:hint="eastAsia"/>
          <w:b/>
        </w:rPr>
        <w:t>F</w:t>
      </w:r>
      <w:r w:rsidR="003C69C9" w:rsidRPr="00056422">
        <w:rPr>
          <w:rStyle w:val="uicontrol"/>
          <w:b/>
        </w:rPr>
        <w:t>usionSphere123</w:t>
      </w:r>
      <w:r w:rsidR="003C69C9">
        <w:rPr>
          <w:rStyle w:val="uicontrol"/>
          <w:rFonts w:hint="eastAsia"/>
        </w:rPr>
        <w:t>”</w:t>
      </w:r>
      <w:r>
        <w:rPr>
          <w:rStyle w:val="uicontrol"/>
          <w:rFonts w:hint="eastAsia"/>
        </w:rPr>
        <w:t>。</w:t>
      </w:r>
    </w:p>
    <w:p w14:paraId="1E648D90" w14:textId="77777777" w:rsidR="0023720F" w:rsidRPr="00034AFE" w:rsidRDefault="0023720F" w:rsidP="00056422">
      <w:pPr>
        <w:pStyle w:val="1e"/>
        <w:rPr>
          <w:rStyle w:val="uicontrol"/>
        </w:rPr>
      </w:pPr>
      <w:r>
        <w:rPr>
          <w:noProof/>
        </w:rPr>
        <w:lastRenderedPageBreak/>
        <w:drawing>
          <wp:inline distT="0" distB="0" distL="0" distR="0" wp14:anchorId="6C671ACE" wp14:editId="4A7C3E02">
            <wp:extent cx="3647619" cy="3028571"/>
            <wp:effectExtent l="0" t="0" r="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47619" cy="3028571"/>
                    </a:xfrm>
                    <a:prstGeom prst="rect">
                      <a:avLst/>
                    </a:prstGeom>
                  </pic:spPr>
                </pic:pic>
              </a:graphicData>
            </a:graphic>
          </wp:inline>
        </w:drawing>
      </w:r>
    </w:p>
    <w:p w14:paraId="12979F36" w14:textId="3E25F41E" w:rsidR="0023720F" w:rsidRDefault="0023720F" w:rsidP="00056422">
      <w:pPr>
        <w:pStyle w:val="30"/>
        <w:rPr>
          <w:rStyle w:val="uicontrol"/>
        </w:rPr>
      </w:pPr>
      <w:r>
        <w:rPr>
          <w:rStyle w:val="uicontrol"/>
          <w:rFonts w:hint="eastAsia"/>
        </w:rPr>
        <w:t>在</w:t>
      </w:r>
      <w:r>
        <w:rPr>
          <w:rStyle w:val="uicontrol"/>
          <w:rFonts w:hint="eastAsia"/>
        </w:rPr>
        <w:t>ManageOne</w:t>
      </w:r>
      <w:r>
        <w:rPr>
          <w:rStyle w:val="uicontrol"/>
        </w:rPr>
        <w:t xml:space="preserve"> ServiceCenter</w:t>
      </w:r>
      <w:r>
        <w:rPr>
          <w:rStyle w:val="uicontrol"/>
          <w:rFonts w:hint="eastAsia"/>
        </w:rPr>
        <w:t>界面</w:t>
      </w:r>
      <w:r>
        <w:rPr>
          <w:rStyle w:val="uicontrol"/>
        </w:rPr>
        <w:t>，在上方</w:t>
      </w:r>
      <w:r>
        <w:rPr>
          <w:rStyle w:val="uicontrol"/>
          <w:rFonts w:hint="eastAsia"/>
        </w:rPr>
        <w:t>导航栏</w:t>
      </w:r>
      <w:r>
        <w:rPr>
          <w:rStyle w:val="uicontrol"/>
        </w:rPr>
        <w:t>，选择</w:t>
      </w:r>
      <w:r w:rsidR="007E46E4">
        <w:rPr>
          <w:rStyle w:val="uicontrol"/>
          <w:rFonts w:hint="eastAsia"/>
        </w:rPr>
        <w:t>“</w:t>
      </w:r>
      <w:r>
        <w:rPr>
          <w:rStyle w:val="uicontrol"/>
          <w:rFonts w:hint="eastAsia"/>
        </w:rPr>
        <w:t>组织</w:t>
      </w:r>
      <w:r w:rsidR="00EF78AD">
        <w:rPr>
          <w:rStyle w:val="uicontrol"/>
        </w:rPr>
        <w:t>——</w:t>
      </w:r>
      <w:r>
        <w:rPr>
          <w:rStyle w:val="uicontrol"/>
          <w:rFonts w:hint="eastAsia"/>
        </w:rPr>
        <w:t>组织</w:t>
      </w:r>
      <w:r>
        <w:rPr>
          <w:rStyle w:val="uicontrol"/>
        </w:rPr>
        <w:t>管理</w:t>
      </w:r>
      <w:r w:rsidR="007E46E4">
        <w:rPr>
          <w:rStyle w:val="uicontrol"/>
          <w:rFonts w:hint="eastAsia"/>
        </w:rPr>
        <w:t>”</w:t>
      </w:r>
      <w:r>
        <w:rPr>
          <w:rStyle w:val="uicontrol"/>
          <w:rFonts w:hint="eastAsia"/>
        </w:rPr>
        <w:t>。</w:t>
      </w:r>
    </w:p>
    <w:p w14:paraId="5DC3A28C" w14:textId="77777777" w:rsidR="0023720F" w:rsidRDefault="0023720F" w:rsidP="00056422">
      <w:pPr>
        <w:pStyle w:val="1e"/>
        <w:rPr>
          <w:rStyle w:val="uicontrol"/>
        </w:rPr>
      </w:pPr>
      <w:r>
        <w:rPr>
          <w:rStyle w:val="uicontrol"/>
          <w:rFonts w:hint="eastAsia"/>
        </w:rPr>
        <w:t>进入</w:t>
      </w:r>
      <w:r>
        <w:rPr>
          <w:rStyle w:val="uicontrol"/>
        </w:rPr>
        <w:t>组织管理界面。</w:t>
      </w:r>
    </w:p>
    <w:p w14:paraId="353FBD16" w14:textId="77777777" w:rsidR="0023720F" w:rsidRPr="00034AFE" w:rsidRDefault="0023720F" w:rsidP="00056422">
      <w:pPr>
        <w:pStyle w:val="1e"/>
        <w:rPr>
          <w:rStyle w:val="uicontrol"/>
        </w:rPr>
      </w:pPr>
      <w:r>
        <w:rPr>
          <w:noProof/>
        </w:rPr>
        <w:drawing>
          <wp:inline distT="0" distB="0" distL="0" distR="0" wp14:anchorId="1B639F3B" wp14:editId="57E05F5E">
            <wp:extent cx="4666667" cy="2066667"/>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66667" cy="2066667"/>
                    </a:xfrm>
                    <a:prstGeom prst="rect">
                      <a:avLst/>
                    </a:prstGeom>
                  </pic:spPr>
                </pic:pic>
              </a:graphicData>
            </a:graphic>
          </wp:inline>
        </w:drawing>
      </w:r>
    </w:p>
    <w:p w14:paraId="6945C1DE" w14:textId="6446EDCB" w:rsidR="0023720F" w:rsidRDefault="0023720F" w:rsidP="00056422">
      <w:pPr>
        <w:pStyle w:val="30"/>
        <w:rPr>
          <w:rStyle w:val="uicontrol"/>
        </w:rPr>
      </w:pPr>
      <w:r w:rsidRPr="00AB4617">
        <w:rPr>
          <w:rStyle w:val="uicontrol"/>
        </w:rPr>
        <w:t>单击</w:t>
      </w:r>
      <w:r w:rsidR="007E46E4">
        <w:rPr>
          <w:rStyle w:val="uicontrol"/>
          <w:rFonts w:hint="eastAsia"/>
        </w:rPr>
        <w:t>“</w:t>
      </w:r>
      <w:r w:rsidRPr="00AB4617">
        <w:rPr>
          <w:rStyle w:val="uicontrol"/>
        </w:rPr>
        <w:t>创建</w:t>
      </w:r>
      <w:r w:rsidR="007E46E4">
        <w:rPr>
          <w:rStyle w:val="uicontrol"/>
          <w:rFonts w:hint="eastAsia"/>
        </w:rPr>
        <w:t>”</w:t>
      </w:r>
      <w:r w:rsidRPr="00AB4617">
        <w:rPr>
          <w:rStyle w:val="uicontrol"/>
        </w:rPr>
        <w:t>。</w:t>
      </w:r>
    </w:p>
    <w:p w14:paraId="342B496D" w14:textId="77777777" w:rsidR="0023720F" w:rsidRPr="00AB4617" w:rsidRDefault="0023720F" w:rsidP="00056422">
      <w:pPr>
        <w:pStyle w:val="1e"/>
        <w:rPr>
          <w:rStyle w:val="uicontrol"/>
        </w:rPr>
      </w:pPr>
      <w:r>
        <w:rPr>
          <w:rStyle w:val="uicontrol"/>
          <w:rFonts w:hint="eastAsia"/>
        </w:rPr>
        <w:t>进入“创建</w:t>
      </w:r>
      <w:r>
        <w:rPr>
          <w:rStyle w:val="uicontrol"/>
        </w:rPr>
        <w:t>组织</w:t>
      </w:r>
      <w:r>
        <w:rPr>
          <w:rStyle w:val="uicontrol"/>
          <w:rFonts w:hint="eastAsia"/>
        </w:rPr>
        <w:t>”界面</w:t>
      </w:r>
      <w:r>
        <w:rPr>
          <w:rStyle w:val="uicontrol"/>
        </w:rPr>
        <w:t>。</w:t>
      </w:r>
    </w:p>
    <w:p w14:paraId="7BACA406" w14:textId="77777777" w:rsidR="0023720F" w:rsidRDefault="0023720F" w:rsidP="00056422">
      <w:pPr>
        <w:pStyle w:val="30"/>
        <w:rPr>
          <w:rStyle w:val="uicontrol"/>
        </w:rPr>
      </w:pPr>
      <w:r w:rsidRPr="00AB4617">
        <w:rPr>
          <w:rStyle w:val="uicontrol"/>
        </w:rPr>
        <w:t>填写组织名称。</w:t>
      </w:r>
    </w:p>
    <w:p w14:paraId="291D7AAF" w14:textId="77777777" w:rsidR="0023720F" w:rsidRPr="00AB4617" w:rsidRDefault="0023720F" w:rsidP="00056422">
      <w:pPr>
        <w:pStyle w:val="1e"/>
        <w:rPr>
          <w:rStyle w:val="uicontrol"/>
        </w:rPr>
      </w:pPr>
      <w:r>
        <w:rPr>
          <w:noProof/>
        </w:rPr>
        <w:drawing>
          <wp:inline distT="0" distB="0" distL="0" distR="0" wp14:anchorId="55B7772F" wp14:editId="7A641E56">
            <wp:extent cx="4819048" cy="1742857"/>
            <wp:effectExtent l="0" t="0" r="63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19048" cy="1742857"/>
                    </a:xfrm>
                    <a:prstGeom prst="rect">
                      <a:avLst/>
                    </a:prstGeom>
                  </pic:spPr>
                </pic:pic>
              </a:graphicData>
            </a:graphic>
          </wp:inline>
        </w:drawing>
      </w:r>
    </w:p>
    <w:p w14:paraId="6AF852D4" w14:textId="53CC8811" w:rsidR="0023720F" w:rsidRPr="00AB4617" w:rsidRDefault="0023720F" w:rsidP="00056422">
      <w:pPr>
        <w:pStyle w:val="30"/>
        <w:rPr>
          <w:rStyle w:val="uicontrol"/>
        </w:rPr>
      </w:pPr>
      <w:r w:rsidRPr="00AB4617">
        <w:rPr>
          <w:rStyle w:val="uicontrol"/>
        </w:rPr>
        <w:lastRenderedPageBreak/>
        <w:t>单击</w:t>
      </w:r>
      <w:r w:rsidR="007E46E4">
        <w:rPr>
          <w:rStyle w:val="uicontrol"/>
          <w:rFonts w:hint="eastAsia"/>
        </w:rPr>
        <w:t>“</w:t>
      </w:r>
      <w:r w:rsidRPr="00AB4617">
        <w:rPr>
          <w:rStyle w:val="uicontrol"/>
        </w:rPr>
        <w:t>下一步</w:t>
      </w:r>
      <w:r w:rsidR="007E46E4">
        <w:rPr>
          <w:rStyle w:val="uicontrol"/>
          <w:rFonts w:hint="eastAsia"/>
        </w:rPr>
        <w:t>”</w:t>
      </w:r>
      <w:r w:rsidRPr="00AB4617">
        <w:rPr>
          <w:rStyle w:val="uicontrol"/>
        </w:rPr>
        <w:t>。</w:t>
      </w:r>
      <w:r w:rsidRPr="00AB4617">
        <w:rPr>
          <w:rStyle w:val="uicontrol"/>
        </w:rPr>
        <w:t xml:space="preserve"> </w:t>
      </w:r>
    </w:p>
    <w:p w14:paraId="538E8540" w14:textId="7E662E80" w:rsidR="0023720F" w:rsidRPr="00AB4617" w:rsidRDefault="0023720F" w:rsidP="00056422">
      <w:pPr>
        <w:pStyle w:val="1e"/>
        <w:rPr>
          <w:rStyle w:val="uicontrol"/>
        </w:rPr>
      </w:pPr>
      <w:r w:rsidRPr="00AB4617">
        <w:rPr>
          <w:rStyle w:val="uicontrol"/>
        </w:rPr>
        <w:t>进入</w:t>
      </w:r>
      <w:r w:rsidR="007E46E4">
        <w:rPr>
          <w:rStyle w:val="uicontrol"/>
          <w:rFonts w:hint="eastAsia"/>
        </w:rPr>
        <w:t>“</w:t>
      </w:r>
      <w:r w:rsidRPr="00AB4617">
        <w:rPr>
          <w:rStyle w:val="uicontrol"/>
        </w:rPr>
        <w:t>资源池</w:t>
      </w:r>
      <w:r w:rsidR="007E46E4">
        <w:rPr>
          <w:rStyle w:val="uicontrol"/>
          <w:rFonts w:hint="eastAsia"/>
        </w:rPr>
        <w:t>”</w:t>
      </w:r>
      <w:r w:rsidRPr="00AB4617">
        <w:rPr>
          <w:rStyle w:val="uicontrol"/>
        </w:rPr>
        <w:t>页面。</w:t>
      </w:r>
    </w:p>
    <w:p w14:paraId="1D9ADA5E" w14:textId="3A197EF4" w:rsidR="0023720F" w:rsidRPr="00AB4617" w:rsidRDefault="0023720F" w:rsidP="00056422">
      <w:pPr>
        <w:pStyle w:val="30"/>
        <w:rPr>
          <w:rStyle w:val="uicontrol"/>
        </w:rPr>
      </w:pPr>
      <w:r w:rsidRPr="00AB4617">
        <w:rPr>
          <w:rStyle w:val="uicontrol"/>
        </w:rPr>
        <w:t>在</w:t>
      </w:r>
      <w:r w:rsidR="007E46E4">
        <w:rPr>
          <w:rStyle w:val="uicontrol"/>
          <w:rFonts w:hint="eastAsia"/>
        </w:rPr>
        <w:t>“</w:t>
      </w:r>
      <w:r w:rsidRPr="00AB4617">
        <w:rPr>
          <w:rStyle w:val="uicontrol"/>
        </w:rPr>
        <w:t>云资源池可用分区</w:t>
      </w:r>
      <w:r w:rsidR="007E46E4">
        <w:rPr>
          <w:rStyle w:val="uicontrol"/>
          <w:rFonts w:hint="eastAsia"/>
        </w:rPr>
        <w:t>”</w:t>
      </w:r>
      <w:r w:rsidRPr="00AB4617">
        <w:rPr>
          <w:rStyle w:val="uicontrol"/>
        </w:rPr>
        <w:t>区域，选择云资源池和可用分区。</w:t>
      </w:r>
      <w:r w:rsidRPr="00AB4617">
        <w:rPr>
          <w:rStyle w:val="uicontrol"/>
          <w:rFonts w:hint="eastAsia"/>
        </w:rPr>
        <w:t>如</w:t>
      </w:r>
      <w:r w:rsidRPr="00AB4617">
        <w:rPr>
          <w:rStyle w:val="uicontrol"/>
        </w:rPr>
        <w:t>下图所示。</w:t>
      </w:r>
    </w:p>
    <w:p w14:paraId="58B81420" w14:textId="77777777" w:rsidR="0023720F" w:rsidRPr="00AB4617" w:rsidRDefault="0023720F" w:rsidP="00056422">
      <w:pPr>
        <w:pStyle w:val="1e"/>
        <w:rPr>
          <w:rStyle w:val="uicontrol"/>
        </w:rPr>
      </w:pPr>
      <w:r w:rsidRPr="00056422">
        <w:rPr>
          <w:noProof/>
        </w:rPr>
        <w:drawing>
          <wp:inline distT="0" distB="0" distL="0" distR="0" wp14:anchorId="6DECC865" wp14:editId="49809A9D">
            <wp:extent cx="2371429" cy="552381"/>
            <wp:effectExtent l="19050" t="19050" r="10160" b="1968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71429" cy="552381"/>
                    </a:xfrm>
                    <a:prstGeom prst="rect">
                      <a:avLst/>
                    </a:prstGeom>
                    <a:ln>
                      <a:solidFill>
                        <a:schemeClr val="tx1"/>
                      </a:solidFill>
                    </a:ln>
                  </pic:spPr>
                </pic:pic>
              </a:graphicData>
            </a:graphic>
          </wp:inline>
        </w:drawing>
      </w:r>
    </w:p>
    <w:p w14:paraId="28E8F082" w14:textId="566397F7" w:rsidR="0023720F" w:rsidRPr="00AB4617" w:rsidRDefault="0023720F" w:rsidP="00056422">
      <w:pPr>
        <w:pStyle w:val="30"/>
        <w:rPr>
          <w:rStyle w:val="uicontrol"/>
        </w:rPr>
      </w:pPr>
      <w:r w:rsidRPr="00AB4617">
        <w:rPr>
          <w:rStyle w:val="uicontrol"/>
        </w:rPr>
        <w:t>单击</w:t>
      </w:r>
      <w:r w:rsidR="007E46E4">
        <w:rPr>
          <w:rStyle w:val="uicontrol"/>
          <w:rFonts w:hint="eastAsia"/>
        </w:rPr>
        <w:t>“</w:t>
      </w:r>
      <w:r w:rsidRPr="00AB4617">
        <w:rPr>
          <w:rStyle w:val="uicontrol"/>
        </w:rPr>
        <w:t>下一步</w:t>
      </w:r>
      <w:r w:rsidR="007E46E4">
        <w:rPr>
          <w:rStyle w:val="uicontrol"/>
          <w:rFonts w:hint="eastAsia"/>
        </w:rPr>
        <w:t>”</w:t>
      </w:r>
      <w:r w:rsidRPr="00AB4617">
        <w:rPr>
          <w:rStyle w:val="uicontrol"/>
        </w:rPr>
        <w:t>。</w:t>
      </w:r>
      <w:r w:rsidRPr="00AB4617">
        <w:rPr>
          <w:rStyle w:val="uicontrol"/>
        </w:rPr>
        <w:t xml:space="preserve"> </w:t>
      </w:r>
    </w:p>
    <w:p w14:paraId="0B5F7FC0" w14:textId="65FCD33F" w:rsidR="0023720F" w:rsidRPr="00AB4617" w:rsidRDefault="0023720F" w:rsidP="00056422">
      <w:pPr>
        <w:pStyle w:val="1e"/>
        <w:rPr>
          <w:rStyle w:val="uicontrol"/>
        </w:rPr>
      </w:pPr>
      <w:r w:rsidRPr="00AB4617">
        <w:rPr>
          <w:rStyle w:val="uicontrol"/>
        </w:rPr>
        <w:t>进入</w:t>
      </w:r>
      <w:r w:rsidR="007E46E4">
        <w:rPr>
          <w:rStyle w:val="uicontrol"/>
          <w:rFonts w:hint="eastAsia"/>
        </w:rPr>
        <w:t>“</w:t>
      </w:r>
      <w:r w:rsidRPr="00AB4617">
        <w:rPr>
          <w:rStyle w:val="uicontrol"/>
        </w:rPr>
        <w:t>资源配额</w:t>
      </w:r>
      <w:r w:rsidR="007E46E4">
        <w:rPr>
          <w:rStyle w:val="uicontrol"/>
          <w:rFonts w:hint="eastAsia"/>
        </w:rPr>
        <w:t>”</w:t>
      </w:r>
      <w:r w:rsidRPr="00AB4617">
        <w:rPr>
          <w:rStyle w:val="uicontrol"/>
        </w:rPr>
        <w:t>页面。</w:t>
      </w:r>
    </w:p>
    <w:p w14:paraId="69B49807" w14:textId="77777777" w:rsidR="0023720F" w:rsidRPr="00AB4617" w:rsidRDefault="0023720F" w:rsidP="00056422">
      <w:pPr>
        <w:pStyle w:val="30"/>
        <w:rPr>
          <w:rStyle w:val="uicontrol"/>
        </w:rPr>
      </w:pPr>
      <w:r w:rsidRPr="00AB4617">
        <w:rPr>
          <w:rStyle w:val="uicontrol"/>
        </w:rPr>
        <w:t>设置资源配额。</w:t>
      </w:r>
      <w:r w:rsidRPr="00AB4617">
        <w:rPr>
          <w:rStyle w:val="uicontrol"/>
        </w:rPr>
        <w:t xml:space="preserve"> </w:t>
      </w:r>
    </w:p>
    <w:p w14:paraId="503935FC" w14:textId="7785CC57" w:rsidR="0023720F" w:rsidRPr="00056422" w:rsidRDefault="0023720F" w:rsidP="007D106D">
      <w:pPr>
        <w:pStyle w:val="1e"/>
        <w:rPr>
          <w:rStyle w:val="uicontrol"/>
        </w:rPr>
      </w:pPr>
      <w:r w:rsidRPr="00056422">
        <w:rPr>
          <w:rStyle w:val="uicontrol"/>
        </w:rPr>
        <w:t>云资源池和云数据库池的资源配额分为</w:t>
      </w:r>
      <w:r w:rsidR="007E46E4">
        <w:rPr>
          <w:rStyle w:val="uicontrol"/>
          <w:rFonts w:hint="eastAsia"/>
        </w:rPr>
        <w:t>“</w:t>
      </w:r>
      <w:r w:rsidRPr="00056422">
        <w:rPr>
          <w:rStyle w:val="uicontrol"/>
        </w:rPr>
        <w:t>不限</w:t>
      </w:r>
      <w:r w:rsidR="007E46E4">
        <w:rPr>
          <w:rStyle w:val="uicontrol"/>
          <w:rFonts w:hint="eastAsia"/>
        </w:rPr>
        <w:t>”</w:t>
      </w:r>
      <w:r w:rsidRPr="00056422">
        <w:rPr>
          <w:rStyle w:val="uicontrol"/>
        </w:rPr>
        <w:t>和</w:t>
      </w:r>
      <w:r w:rsidR="007E46E4">
        <w:rPr>
          <w:rStyle w:val="uicontrol"/>
          <w:rFonts w:hint="eastAsia"/>
        </w:rPr>
        <w:t>“</w:t>
      </w:r>
      <w:r w:rsidRPr="00056422">
        <w:rPr>
          <w:rStyle w:val="uicontrol"/>
        </w:rPr>
        <w:t>限制</w:t>
      </w:r>
      <w:r w:rsidR="007E46E4">
        <w:rPr>
          <w:rStyle w:val="uicontrol"/>
          <w:rFonts w:hint="eastAsia"/>
        </w:rPr>
        <w:t>”</w:t>
      </w:r>
      <w:r w:rsidRPr="00056422">
        <w:rPr>
          <w:rStyle w:val="uicontrol"/>
        </w:rPr>
        <w:t>两种：</w:t>
      </w:r>
    </w:p>
    <w:p w14:paraId="3DD8DE89" w14:textId="2466CA89" w:rsidR="0023720F" w:rsidRPr="00056422" w:rsidRDefault="0023720F" w:rsidP="00056422">
      <w:pPr>
        <w:pStyle w:val="4a"/>
        <w:rPr>
          <w:rStyle w:val="uicontrol"/>
        </w:rPr>
      </w:pPr>
      <w:r w:rsidRPr="00056422">
        <w:rPr>
          <w:rStyle w:val="uicontrol"/>
        </w:rPr>
        <w:t>不限：组织下所有的</w:t>
      </w:r>
      <w:r w:rsidRPr="00056422">
        <w:rPr>
          <w:rStyle w:val="uicontrol"/>
        </w:rPr>
        <w:t>VDC</w:t>
      </w:r>
      <w:r w:rsidRPr="00056422">
        <w:rPr>
          <w:rStyle w:val="uicontrol"/>
        </w:rPr>
        <w:t>配额可以不受限制。若该组织需要纳管资源，则需要设置配额为</w:t>
      </w:r>
      <w:r w:rsidR="007E46E4">
        <w:rPr>
          <w:rStyle w:val="uicontrol"/>
          <w:rFonts w:hint="eastAsia"/>
        </w:rPr>
        <w:t>“</w:t>
      </w:r>
      <w:r w:rsidRPr="00056422">
        <w:rPr>
          <w:rStyle w:val="uicontrol"/>
        </w:rPr>
        <w:t>不限</w:t>
      </w:r>
      <w:r w:rsidR="007E46E4">
        <w:rPr>
          <w:rStyle w:val="uicontrol"/>
          <w:rFonts w:hint="eastAsia"/>
        </w:rPr>
        <w:t>”</w:t>
      </w:r>
      <w:r w:rsidRPr="00056422">
        <w:rPr>
          <w:rStyle w:val="uicontrol"/>
        </w:rPr>
        <w:t>。</w:t>
      </w:r>
    </w:p>
    <w:p w14:paraId="43DE0D61" w14:textId="77777777" w:rsidR="0023720F" w:rsidRPr="00056422" w:rsidRDefault="0023720F" w:rsidP="00056422">
      <w:pPr>
        <w:pStyle w:val="4a"/>
        <w:rPr>
          <w:rStyle w:val="uicontrol"/>
        </w:rPr>
      </w:pPr>
      <w:r w:rsidRPr="00056422">
        <w:rPr>
          <w:rStyle w:val="uicontrol"/>
        </w:rPr>
        <w:t>限制：需要设置各个资源的配额，限制配额后，组织下所有的</w:t>
      </w:r>
      <w:r w:rsidRPr="00056422">
        <w:rPr>
          <w:rStyle w:val="uicontrol"/>
        </w:rPr>
        <w:t>VDC</w:t>
      </w:r>
      <w:r w:rsidRPr="00056422">
        <w:rPr>
          <w:rStyle w:val="uicontrol"/>
        </w:rPr>
        <w:t>必须限制配额。</w:t>
      </w:r>
    </w:p>
    <w:p w14:paraId="38B41363" w14:textId="1495D67B" w:rsidR="0023720F" w:rsidRDefault="0023720F" w:rsidP="00056422">
      <w:pPr>
        <w:pStyle w:val="30"/>
        <w:rPr>
          <w:rStyle w:val="uicontrol"/>
        </w:rPr>
      </w:pPr>
      <w:r>
        <w:rPr>
          <w:rStyle w:val="uicontrol"/>
          <w:rFonts w:hint="eastAsia"/>
        </w:rPr>
        <w:t>选择</w:t>
      </w:r>
      <w:r w:rsidR="007E46E4">
        <w:rPr>
          <w:rStyle w:val="uicontrol"/>
          <w:rFonts w:hint="eastAsia"/>
        </w:rPr>
        <w:t>“</w:t>
      </w:r>
      <w:r>
        <w:rPr>
          <w:rStyle w:val="uicontrol"/>
          <w:rFonts w:hint="eastAsia"/>
        </w:rPr>
        <w:t>不限</w:t>
      </w:r>
      <w:r w:rsidR="007E46E4">
        <w:rPr>
          <w:rStyle w:val="uicontrol"/>
          <w:rFonts w:hint="eastAsia"/>
        </w:rPr>
        <w:t>”</w:t>
      </w:r>
      <w:r>
        <w:rPr>
          <w:rStyle w:val="uicontrol"/>
          <w:rFonts w:hint="eastAsia"/>
        </w:rPr>
        <w:t>。</w:t>
      </w:r>
    </w:p>
    <w:p w14:paraId="6F588BF0" w14:textId="09D196E3" w:rsidR="0023720F" w:rsidRPr="00AB4617" w:rsidRDefault="0023720F" w:rsidP="00056422">
      <w:pPr>
        <w:pStyle w:val="30"/>
        <w:rPr>
          <w:rStyle w:val="uicontrol"/>
        </w:rPr>
      </w:pPr>
      <w:r w:rsidRPr="00AB4617">
        <w:rPr>
          <w:rStyle w:val="uicontrol"/>
        </w:rPr>
        <w:t>单击</w:t>
      </w:r>
      <w:r w:rsidR="007E46E4">
        <w:rPr>
          <w:rStyle w:val="uicontrol"/>
          <w:rFonts w:hint="eastAsia"/>
        </w:rPr>
        <w:t>“</w:t>
      </w:r>
      <w:r w:rsidRPr="00AB4617">
        <w:rPr>
          <w:rStyle w:val="uicontrol"/>
        </w:rPr>
        <w:t>下一步</w:t>
      </w:r>
      <w:r w:rsidR="007E46E4">
        <w:rPr>
          <w:rStyle w:val="uicontrol"/>
          <w:rFonts w:hint="eastAsia"/>
        </w:rPr>
        <w:t>”</w:t>
      </w:r>
      <w:r w:rsidRPr="00AB4617">
        <w:rPr>
          <w:rStyle w:val="uicontrol"/>
        </w:rPr>
        <w:t>。</w:t>
      </w:r>
      <w:r w:rsidRPr="00AB4617">
        <w:rPr>
          <w:rStyle w:val="uicontrol"/>
        </w:rPr>
        <w:t xml:space="preserve"> </w:t>
      </w:r>
    </w:p>
    <w:p w14:paraId="32FD6143" w14:textId="4D0D6C21" w:rsidR="0023720F" w:rsidRPr="00AB4617" w:rsidRDefault="0023720F" w:rsidP="00056422">
      <w:pPr>
        <w:pStyle w:val="1e"/>
        <w:rPr>
          <w:rStyle w:val="uicontrol"/>
        </w:rPr>
      </w:pPr>
      <w:r w:rsidRPr="00AB4617">
        <w:rPr>
          <w:rStyle w:val="uicontrol"/>
        </w:rPr>
        <w:t>进入</w:t>
      </w:r>
      <w:r w:rsidR="007E46E4">
        <w:rPr>
          <w:rStyle w:val="uicontrol"/>
          <w:rFonts w:hint="eastAsia"/>
        </w:rPr>
        <w:t>“</w:t>
      </w:r>
      <w:r w:rsidRPr="00AB4617">
        <w:rPr>
          <w:rStyle w:val="uicontrol"/>
        </w:rPr>
        <w:t>确认信息</w:t>
      </w:r>
      <w:r w:rsidR="007E46E4">
        <w:rPr>
          <w:rStyle w:val="uicontrol"/>
          <w:rFonts w:hint="eastAsia"/>
        </w:rPr>
        <w:t>”</w:t>
      </w:r>
      <w:r w:rsidR="007D106D">
        <w:rPr>
          <w:rStyle w:val="uicontrol"/>
        </w:rPr>
        <w:t>页面</w:t>
      </w:r>
      <w:r w:rsidRPr="00AB4617">
        <w:rPr>
          <w:rStyle w:val="uicontrol"/>
        </w:rPr>
        <w:t>。</w:t>
      </w:r>
    </w:p>
    <w:p w14:paraId="3D89108C" w14:textId="0FCA9D96" w:rsidR="0023720F" w:rsidRPr="00AB4617" w:rsidRDefault="007D106D" w:rsidP="007D106D">
      <w:pPr>
        <w:pStyle w:val="30"/>
        <w:rPr>
          <w:rStyle w:val="uicontrol"/>
        </w:rPr>
      </w:pPr>
      <w:bookmarkStart w:id="227" w:name="help010_3__create_org"/>
      <w:bookmarkStart w:id="228" w:name="create_org"/>
      <w:bookmarkEnd w:id="227"/>
      <w:bookmarkEnd w:id="228"/>
      <w:r w:rsidRPr="007D106D">
        <w:rPr>
          <w:rStyle w:val="uicontrol"/>
          <w:rFonts w:hint="eastAsia"/>
        </w:rPr>
        <w:t>确认信息无误</w:t>
      </w:r>
      <w:r>
        <w:rPr>
          <w:rStyle w:val="uicontrol"/>
          <w:rFonts w:hint="eastAsia"/>
        </w:rPr>
        <w:t>，</w:t>
      </w:r>
      <w:r w:rsidR="0023720F" w:rsidRPr="00AB4617">
        <w:rPr>
          <w:rStyle w:val="uicontrol"/>
        </w:rPr>
        <w:t>单击</w:t>
      </w:r>
      <w:r w:rsidR="007E46E4">
        <w:rPr>
          <w:rStyle w:val="uicontrol"/>
          <w:rFonts w:hint="eastAsia"/>
        </w:rPr>
        <w:t>“</w:t>
      </w:r>
      <w:r w:rsidR="0023720F" w:rsidRPr="00AB4617">
        <w:rPr>
          <w:rStyle w:val="uicontrol"/>
        </w:rPr>
        <w:t>创建</w:t>
      </w:r>
      <w:r w:rsidR="007E46E4">
        <w:rPr>
          <w:rStyle w:val="uicontrol"/>
          <w:rFonts w:hint="eastAsia"/>
        </w:rPr>
        <w:t>”</w:t>
      </w:r>
      <w:r w:rsidR="0023720F" w:rsidRPr="00AB4617">
        <w:rPr>
          <w:rStyle w:val="uicontrol"/>
        </w:rPr>
        <w:t>。</w:t>
      </w:r>
      <w:r w:rsidR="0023720F" w:rsidRPr="00AB4617">
        <w:rPr>
          <w:rStyle w:val="uicontrol"/>
        </w:rPr>
        <w:t xml:space="preserve"> </w:t>
      </w:r>
    </w:p>
    <w:p w14:paraId="4E4C9018" w14:textId="77777777" w:rsidR="0023720F" w:rsidRPr="007D106D" w:rsidRDefault="0023720F" w:rsidP="007D106D">
      <w:pPr>
        <w:pStyle w:val="1e"/>
        <w:rPr>
          <w:rStyle w:val="uicontrol"/>
        </w:rPr>
      </w:pPr>
      <w:r w:rsidRPr="007D106D">
        <w:rPr>
          <w:rStyle w:val="uicontrol"/>
        </w:rPr>
        <w:t>返回组织列表并显示创建的组织时，表示创建成功。</w:t>
      </w:r>
    </w:p>
    <w:p w14:paraId="6A40BC43" w14:textId="77777777" w:rsidR="0023720F" w:rsidRPr="00056422" w:rsidRDefault="0023720F" w:rsidP="00056422">
      <w:pPr>
        <w:pStyle w:val="3"/>
      </w:pPr>
      <w:bookmarkStart w:id="229" w:name="_Toc497466145"/>
      <w:bookmarkStart w:id="230" w:name="_Toc500505221"/>
      <w:r w:rsidRPr="00056422">
        <w:rPr>
          <w:rFonts w:hint="eastAsia"/>
        </w:rPr>
        <w:t>创建</w:t>
      </w:r>
      <w:r w:rsidRPr="00056422">
        <w:t>VDC</w:t>
      </w:r>
      <w:bookmarkEnd w:id="229"/>
      <w:bookmarkEnd w:id="230"/>
    </w:p>
    <w:p w14:paraId="5083447C" w14:textId="77777777" w:rsidR="0023720F" w:rsidRPr="00056422" w:rsidRDefault="0023720F" w:rsidP="00056422">
      <w:pPr>
        <w:pStyle w:val="4"/>
        <w:rPr>
          <w:rFonts w:hint="default"/>
        </w:rPr>
      </w:pPr>
      <w:r w:rsidRPr="00056422">
        <w:t>创建</w:t>
      </w:r>
      <w:r w:rsidRPr="00056422">
        <w:t>VDC</w:t>
      </w:r>
    </w:p>
    <w:p w14:paraId="56E72356" w14:textId="127EC703" w:rsidR="0023720F" w:rsidRDefault="0023720F" w:rsidP="00056422">
      <w:pPr>
        <w:pStyle w:val="30"/>
        <w:rPr>
          <w:rStyle w:val="uicontrol"/>
        </w:rPr>
      </w:pPr>
      <w:r w:rsidRPr="00034AFE">
        <w:rPr>
          <w:rStyle w:val="uicontrol"/>
        </w:rPr>
        <w:t>在浏览器中输入</w:t>
      </w:r>
      <w:r>
        <w:rPr>
          <w:rStyle w:val="uicontrol"/>
        </w:rPr>
        <w:t>ManageOne</w:t>
      </w:r>
      <w:r w:rsidRPr="00034AFE">
        <w:rPr>
          <w:rStyle w:val="uicontrol"/>
        </w:rPr>
        <w:t xml:space="preserve"> </w:t>
      </w:r>
      <w:r>
        <w:rPr>
          <w:rStyle w:val="uicontrol"/>
        </w:rPr>
        <w:t>ServiceCenter</w:t>
      </w:r>
      <w:r w:rsidRPr="00034AFE">
        <w:rPr>
          <w:rStyle w:val="uicontrol"/>
        </w:rPr>
        <w:t>的</w:t>
      </w:r>
      <w:r w:rsidRPr="00034AFE">
        <w:rPr>
          <w:rStyle w:val="uicontrol"/>
        </w:rPr>
        <w:t>IP</w:t>
      </w:r>
      <w:r w:rsidRPr="00034AFE">
        <w:rPr>
          <w:rStyle w:val="uicontrol"/>
        </w:rPr>
        <w:t>地址。该地址可在</w:t>
      </w:r>
      <w:r w:rsidR="007E46E4">
        <w:rPr>
          <w:rStyle w:val="uicontrol"/>
          <w:rFonts w:hint="eastAsia"/>
        </w:rPr>
        <w:t>“</w:t>
      </w:r>
      <w:r w:rsidRPr="00034AFE">
        <w:rPr>
          <w:rStyle w:val="uicontrol"/>
        </w:rPr>
        <w:t xml:space="preserve">FusionSphere </w:t>
      </w:r>
      <w:r w:rsidR="00671925">
        <w:rPr>
          <w:rStyle w:val="uicontrol"/>
        </w:rPr>
        <w:t>CPS</w:t>
      </w:r>
      <w:r>
        <w:rPr>
          <w:rStyle w:val="uicontrol"/>
        </w:rPr>
        <w:t>-</w:t>
      </w:r>
      <w:r>
        <w:rPr>
          <w:rStyle w:val="uicontrol"/>
          <w:rFonts w:hint="eastAsia"/>
        </w:rPr>
        <w:t>云化服务</w:t>
      </w:r>
      <w:r>
        <w:rPr>
          <w:rStyle w:val="uicontrol"/>
        </w:rPr>
        <w:t xml:space="preserve">-FusionSphere OpenStack OM- </w:t>
      </w:r>
      <w:r w:rsidR="00C658AD">
        <w:rPr>
          <w:rStyle w:val="uicontrol"/>
        </w:rPr>
        <w:t>ServiceCenter</w:t>
      </w:r>
      <w:r>
        <w:rPr>
          <w:rStyle w:val="uicontrol"/>
          <w:rFonts w:hint="eastAsia"/>
        </w:rPr>
        <w:t>虚拟机</w:t>
      </w:r>
      <w:r w:rsidR="007E46E4">
        <w:rPr>
          <w:rStyle w:val="uicontrol"/>
          <w:rFonts w:hint="eastAsia"/>
        </w:rPr>
        <w:t>”</w:t>
      </w:r>
      <w:r>
        <w:rPr>
          <w:rStyle w:val="uicontrol"/>
          <w:rFonts w:hint="eastAsia"/>
        </w:rPr>
        <w:t>中</w:t>
      </w:r>
      <w:r>
        <w:rPr>
          <w:rStyle w:val="uicontrol"/>
        </w:rPr>
        <w:t>查看。</w:t>
      </w:r>
    </w:p>
    <w:p w14:paraId="7C436F5B" w14:textId="485D3A55" w:rsidR="0023720F" w:rsidRDefault="0023720F" w:rsidP="00056422">
      <w:pPr>
        <w:pStyle w:val="30"/>
        <w:rPr>
          <w:rStyle w:val="uicontrol"/>
        </w:rPr>
      </w:pPr>
      <w:r>
        <w:rPr>
          <w:rStyle w:val="uicontrol"/>
          <w:rFonts w:hint="eastAsia"/>
        </w:rPr>
        <w:t>输入管理员账号</w:t>
      </w:r>
      <w:r>
        <w:rPr>
          <w:rStyle w:val="uicontrol"/>
        </w:rPr>
        <w:t>与密码，登陆界面。默认</w:t>
      </w:r>
      <w:r>
        <w:rPr>
          <w:rStyle w:val="uicontrol"/>
          <w:rFonts w:hint="eastAsia"/>
        </w:rPr>
        <w:t>管理员账号</w:t>
      </w:r>
      <w:r>
        <w:rPr>
          <w:rStyle w:val="uicontrol"/>
        </w:rPr>
        <w:t>为</w:t>
      </w:r>
      <w:r w:rsidR="003C69C9">
        <w:rPr>
          <w:rStyle w:val="uicontrol"/>
          <w:rFonts w:hint="eastAsia"/>
        </w:rPr>
        <w:t>“</w:t>
      </w:r>
      <w:r w:rsidR="003C69C9" w:rsidRPr="003C69C9">
        <w:rPr>
          <w:rStyle w:val="uicontrol"/>
          <w:rFonts w:hint="eastAsia"/>
          <w:b/>
        </w:rPr>
        <w:t>cloud_</w:t>
      </w:r>
      <w:r w:rsidR="003C69C9" w:rsidRPr="003C69C9">
        <w:rPr>
          <w:rStyle w:val="uicontrol"/>
          <w:b/>
        </w:rPr>
        <w:t>admin</w:t>
      </w:r>
      <w:r w:rsidR="003C69C9">
        <w:rPr>
          <w:rStyle w:val="uicontrol"/>
          <w:rFonts w:hint="eastAsia"/>
        </w:rPr>
        <w:t>”，</w:t>
      </w:r>
      <w:r>
        <w:rPr>
          <w:rStyle w:val="uicontrol"/>
          <w:rFonts w:hint="eastAsia"/>
        </w:rPr>
        <w:t>密码</w:t>
      </w:r>
      <w:r>
        <w:rPr>
          <w:rStyle w:val="uicontrol"/>
        </w:rPr>
        <w:t>为</w:t>
      </w:r>
      <w:r w:rsidR="003C69C9">
        <w:rPr>
          <w:rStyle w:val="uicontrol"/>
          <w:rFonts w:hint="eastAsia"/>
        </w:rPr>
        <w:t>“</w:t>
      </w:r>
      <w:r w:rsidR="003C69C9" w:rsidRPr="003C69C9">
        <w:rPr>
          <w:rStyle w:val="uicontrol"/>
          <w:rFonts w:hint="eastAsia"/>
          <w:b/>
        </w:rPr>
        <w:t>F</w:t>
      </w:r>
      <w:r w:rsidR="003C69C9" w:rsidRPr="003C69C9">
        <w:rPr>
          <w:rStyle w:val="uicontrol"/>
          <w:b/>
        </w:rPr>
        <w:t>usionSphere123</w:t>
      </w:r>
      <w:r w:rsidR="003C69C9">
        <w:rPr>
          <w:rStyle w:val="uicontrol"/>
          <w:rFonts w:hint="eastAsia"/>
        </w:rPr>
        <w:t>”</w:t>
      </w:r>
      <w:r>
        <w:rPr>
          <w:rStyle w:val="uicontrol"/>
          <w:rFonts w:hint="eastAsia"/>
        </w:rPr>
        <w:t>。</w:t>
      </w:r>
    </w:p>
    <w:p w14:paraId="42140373" w14:textId="5078C26A" w:rsidR="0023720F" w:rsidRDefault="0023720F" w:rsidP="00056422">
      <w:pPr>
        <w:pStyle w:val="30"/>
        <w:rPr>
          <w:rStyle w:val="uicontrol"/>
        </w:rPr>
      </w:pPr>
      <w:r>
        <w:rPr>
          <w:rStyle w:val="uicontrol"/>
          <w:rFonts w:hint="eastAsia"/>
        </w:rPr>
        <w:t>在</w:t>
      </w:r>
      <w:r>
        <w:rPr>
          <w:rStyle w:val="uicontrol"/>
          <w:rFonts w:hint="eastAsia"/>
        </w:rPr>
        <w:t>ManageOne</w:t>
      </w:r>
      <w:r>
        <w:rPr>
          <w:rStyle w:val="uicontrol"/>
        </w:rPr>
        <w:t xml:space="preserve"> </w:t>
      </w:r>
      <w:r w:rsidR="00C658AD">
        <w:rPr>
          <w:rStyle w:val="uicontrol"/>
        </w:rPr>
        <w:t>ServiceCenter</w:t>
      </w:r>
      <w:r>
        <w:rPr>
          <w:rStyle w:val="uicontrol"/>
        </w:rPr>
        <w:t xml:space="preserve"> </w:t>
      </w:r>
      <w:r>
        <w:rPr>
          <w:rStyle w:val="uicontrol"/>
          <w:rFonts w:hint="eastAsia"/>
        </w:rPr>
        <w:t>界面上方</w:t>
      </w:r>
      <w:r>
        <w:rPr>
          <w:rStyle w:val="uicontrol"/>
        </w:rPr>
        <w:t>导航栏，</w:t>
      </w:r>
      <w:r w:rsidRPr="00AB4617">
        <w:rPr>
          <w:rStyle w:val="uicontrol"/>
        </w:rPr>
        <w:t>选择</w:t>
      </w:r>
      <w:r w:rsidR="007E46E4">
        <w:rPr>
          <w:rStyle w:val="uicontrol"/>
          <w:rFonts w:hint="eastAsia"/>
        </w:rPr>
        <w:t>“</w:t>
      </w:r>
      <w:r w:rsidRPr="00AB4617">
        <w:rPr>
          <w:rStyle w:val="uicontrol"/>
        </w:rPr>
        <w:t>组织</w:t>
      </w:r>
      <w:r>
        <w:rPr>
          <w:rStyle w:val="uicontrol"/>
        </w:rPr>
        <w:t>——</w:t>
      </w:r>
      <w:r w:rsidR="00EF78AD">
        <w:rPr>
          <w:rStyle w:val="uicontrol"/>
        </w:rPr>
        <w:t>VDC</w:t>
      </w:r>
      <w:r>
        <w:rPr>
          <w:rStyle w:val="uicontrol"/>
        </w:rPr>
        <w:t>——</w:t>
      </w:r>
      <w:r w:rsidRPr="00AB4617">
        <w:rPr>
          <w:rStyle w:val="uicontrol"/>
        </w:rPr>
        <w:t>VDC</w:t>
      </w:r>
      <w:r w:rsidRPr="00AB4617">
        <w:rPr>
          <w:rStyle w:val="uicontrol"/>
        </w:rPr>
        <w:t>管理</w:t>
      </w:r>
      <w:r w:rsidR="007E46E4">
        <w:rPr>
          <w:rStyle w:val="uicontrol"/>
          <w:rFonts w:hint="eastAsia"/>
        </w:rPr>
        <w:t>”</w:t>
      </w:r>
      <w:r w:rsidRPr="00AB4617">
        <w:rPr>
          <w:rStyle w:val="uicontrol"/>
        </w:rPr>
        <w:t>。</w:t>
      </w:r>
    </w:p>
    <w:p w14:paraId="14D52354" w14:textId="77777777" w:rsidR="0023720F" w:rsidRDefault="0023720F" w:rsidP="00056422">
      <w:pPr>
        <w:pStyle w:val="1e"/>
        <w:rPr>
          <w:rStyle w:val="uicontrol"/>
        </w:rPr>
      </w:pPr>
      <w:r>
        <w:rPr>
          <w:rStyle w:val="uicontrol"/>
          <w:rFonts w:hint="eastAsia"/>
        </w:rPr>
        <w:t>进入</w:t>
      </w:r>
      <w:r>
        <w:rPr>
          <w:rStyle w:val="uicontrol"/>
          <w:rFonts w:hint="eastAsia"/>
        </w:rPr>
        <w:t>VDC</w:t>
      </w:r>
      <w:r>
        <w:rPr>
          <w:rStyle w:val="uicontrol"/>
          <w:rFonts w:hint="eastAsia"/>
        </w:rPr>
        <w:t>管理</w:t>
      </w:r>
      <w:r>
        <w:rPr>
          <w:rStyle w:val="uicontrol"/>
        </w:rPr>
        <w:t>界面。</w:t>
      </w:r>
    </w:p>
    <w:p w14:paraId="4FB90B1B" w14:textId="77777777" w:rsidR="0023720F" w:rsidRPr="00AB4617" w:rsidRDefault="0023720F" w:rsidP="00056422">
      <w:pPr>
        <w:pStyle w:val="1e"/>
        <w:rPr>
          <w:rStyle w:val="uicontrol"/>
        </w:rPr>
      </w:pPr>
      <w:r>
        <w:rPr>
          <w:noProof/>
        </w:rPr>
        <w:lastRenderedPageBreak/>
        <w:drawing>
          <wp:inline distT="0" distB="0" distL="0" distR="0" wp14:anchorId="73AEF6DB" wp14:editId="1A4121C0">
            <wp:extent cx="4695238" cy="211428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95238" cy="2114286"/>
                    </a:xfrm>
                    <a:prstGeom prst="rect">
                      <a:avLst/>
                    </a:prstGeom>
                  </pic:spPr>
                </pic:pic>
              </a:graphicData>
            </a:graphic>
          </wp:inline>
        </w:drawing>
      </w:r>
    </w:p>
    <w:p w14:paraId="08EBF07D" w14:textId="00E4E3D8" w:rsidR="0023720F" w:rsidRDefault="0023720F" w:rsidP="00056422">
      <w:pPr>
        <w:pStyle w:val="30"/>
        <w:rPr>
          <w:rStyle w:val="uicontrol"/>
        </w:rPr>
      </w:pPr>
      <w:r>
        <w:rPr>
          <w:rStyle w:val="uicontrol"/>
          <w:rFonts w:hint="eastAsia"/>
        </w:rPr>
        <w:t>单击</w:t>
      </w:r>
      <w:r w:rsidR="007E46E4">
        <w:rPr>
          <w:rStyle w:val="uicontrol"/>
          <w:rFonts w:hint="eastAsia"/>
        </w:rPr>
        <w:t>“</w:t>
      </w:r>
      <w:r>
        <w:rPr>
          <w:rStyle w:val="uicontrol"/>
          <w:rFonts w:hint="eastAsia"/>
        </w:rPr>
        <w:t>创建</w:t>
      </w:r>
      <w:r>
        <w:rPr>
          <w:rStyle w:val="uicontrol"/>
          <w:rFonts w:hint="eastAsia"/>
        </w:rPr>
        <w:t>VDC</w:t>
      </w:r>
      <w:r w:rsidR="007E46E4">
        <w:rPr>
          <w:rStyle w:val="uicontrol"/>
          <w:rFonts w:hint="eastAsia"/>
        </w:rPr>
        <w:t>”</w:t>
      </w:r>
      <w:r>
        <w:rPr>
          <w:rStyle w:val="uicontrol"/>
          <w:rFonts w:hint="eastAsia"/>
        </w:rPr>
        <w:t>。</w:t>
      </w:r>
    </w:p>
    <w:p w14:paraId="5E75B18B" w14:textId="77777777" w:rsidR="0023720F" w:rsidRDefault="0023720F" w:rsidP="00056422">
      <w:pPr>
        <w:pStyle w:val="1e"/>
        <w:rPr>
          <w:rStyle w:val="uicontrol"/>
        </w:rPr>
      </w:pPr>
      <w:r>
        <w:rPr>
          <w:rStyle w:val="uicontrol"/>
          <w:rFonts w:hint="eastAsia"/>
        </w:rPr>
        <w:t>进入创建</w:t>
      </w:r>
      <w:r>
        <w:rPr>
          <w:rStyle w:val="uicontrol"/>
          <w:rFonts w:hint="eastAsia"/>
        </w:rPr>
        <w:t>VDC</w:t>
      </w:r>
      <w:r>
        <w:rPr>
          <w:rStyle w:val="uicontrol"/>
          <w:rFonts w:hint="eastAsia"/>
        </w:rPr>
        <w:t>流程界面</w:t>
      </w:r>
      <w:r>
        <w:rPr>
          <w:rStyle w:val="uicontrol"/>
        </w:rPr>
        <w:t>。</w:t>
      </w:r>
    </w:p>
    <w:p w14:paraId="6428FBEF" w14:textId="300EF766" w:rsidR="0023720F" w:rsidRDefault="0023720F" w:rsidP="00056422">
      <w:pPr>
        <w:pStyle w:val="30"/>
        <w:rPr>
          <w:rStyle w:val="uicontrol"/>
        </w:rPr>
      </w:pPr>
      <w:r>
        <w:rPr>
          <w:rStyle w:val="uicontrol"/>
          <w:rFonts w:hint="eastAsia"/>
        </w:rPr>
        <w:t>填写</w:t>
      </w:r>
      <w:r>
        <w:rPr>
          <w:rStyle w:val="uicontrol"/>
          <w:rFonts w:hint="eastAsia"/>
        </w:rPr>
        <w:t>VDC</w:t>
      </w:r>
      <w:r>
        <w:rPr>
          <w:rStyle w:val="uicontrol"/>
          <w:rFonts w:hint="eastAsia"/>
        </w:rPr>
        <w:t>基本</w:t>
      </w:r>
      <w:r>
        <w:rPr>
          <w:rStyle w:val="uicontrol"/>
        </w:rPr>
        <w:t>信息。</w:t>
      </w:r>
      <w:r>
        <w:rPr>
          <w:rStyle w:val="uicontrol"/>
          <w:rFonts w:hint="eastAsia"/>
        </w:rPr>
        <w:t>如</w:t>
      </w:r>
      <w:r>
        <w:rPr>
          <w:rStyle w:val="uicontrol"/>
        </w:rPr>
        <w:t>下图所示</w:t>
      </w:r>
      <w:r w:rsidR="005B007B">
        <w:rPr>
          <w:rStyle w:val="uicontrol"/>
          <w:rFonts w:hint="eastAsia"/>
        </w:rPr>
        <w:t>。</w:t>
      </w:r>
    </w:p>
    <w:p w14:paraId="1355E2E2" w14:textId="77777777" w:rsidR="0023720F" w:rsidRPr="00AA4CDA" w:rsidRDefault="0023720F" w:rsidP="00056422">
      <w:pPr>
        <w:pStyle w:val="1e"/>
        <w:rPr>
          <w:rStyle w:val="uicontrol"/>
        </w:rPr>
      </w:pPr>
      <w:r>
        <w:rPr>
          <w:noProof/>
        </w:rPr>
        <w:drawing>
          <wp:inline distT="0" distB="0" distL="0" distR="0" wp14:anchorId="4FB895B2" wp14:editId="7753AA6C">
            <wp:extent cx="4752381" cy="2247619"/>
            <wp:effectExtent l="0" t="0" r="0" b="63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52381" cy="2247619"/>
                    </a:xfrm>
                    <a:prstGeom prst="rect">
                      <a:avLst/>
                    </a:prstGeom>
                  </pic:spPr>
                </pic:pic>
              </a:graphicData>
            </a:graphic>
          </wp:inline>
        </w:drawing>
      </w:r>
    </w:p>
    <w:p w14:paraId="60EDB085" w14:textId="2552D70D" w:rsidR="0023720F" w:rsidRDefault="0023720F" w:rsidP="00056422">
      <w:pPr>
        <w:pStyle w:val="30"/>
        <w:rPr>
          <w:rStyle w:val="uicontrol"/>
        </w:rPr>
      </w:pPr>
      <w:r>
        <w:rPr>
          <w:rStyle w:val="uicontrol"/>
          <w:rFonts w:hint="eastAsia"/>
        </w:rPr>
        <w:t>单击</w:t>
      </w:r>
      <w:r w:rsidR="007E46E4">
        <w:rPr>
          <w:rStyle w:val="uicontrol"/>
          <w:rFonts w:hint="eastAsia"/>
        </w:rPr>
        <w:t>“</w:t>
      </w:r>
      <w:r>
        <w:rPr>
          <w:rStyle w:val="uicontrol"/>
          <w:rFonts w:hint="eastAsia"/>
        </w:rPr>
        <w:t>下一步</w:t>
      </w:r>
      <w:r w:rsidR="007E46E4">
        <w:rPr>
          <w:rStyle w:val="uicontrol"/>
          <w:rFonts w:hint="eastAsia"/>
        </w:rPr>
        <w:t>”</w:t>
      </w:r>
      <w:r>
        <w:rPr>
          <w:rStyle w:val="uicontrol"/>
          <w:rFonts w:hint="eastAsia"/>
        </w:rPr>
        <w:t>。</w:t>
      </w:r>
    </w:p>
    <w:p w14:paraId="1999D5E8" w14:textId="009EDBDA" w:rsidR="0023720F" w:rsidRDefault="0023720F" w:rsidP="00056422">
      <w:pPr>
        <w:pStyle w:val="1e"/>
        <w:rPr>
          <w:rStyle w:val="uicontrol"/>
        </w:rPr>
      </w:pPr>
      <w:r>
        <w:rPr>
          <w:rStyle w:val="uicontrol"/>
          <w:rFonts w:hint="eastAsia"/>
        </w:rPr>
        <w:t>进入</w:t>
      </w:r>
      <w:r w:rsidR="007E46E4">
        <w:rPr>
          <w:rStyle w:val="uicontrol"/>
          <w:rFonts w:hint="eastAsia"/>
        </w:rPr>
        <w:t>“</w:t>
      </w:r>
      <w:r>
        <w:rPr>
          <w:rStyle w:val="uicontrol"/>
          <w:rFonts w:hint="eastAsia"/>
        </w:rPr>
        <w:t>资源池</w:t>
      </w:r>
      <w:r w:rsidR="007E46E4">
        <w:rPr>
          <w:rStyle w:val="uicontrol"/>
          <w:rFonts w:hint="eastAsia"/>
        </w:rPr>
        <w:t>”</w:t>
      </w:r>
      <w:r>
        <w:rPr>
          <w:rStyle w:val="uicontrol"/>
          <w:rFonts w:hint="eastAsia"/>
        </w:rPr>
        <w:t>界面</w:t>
      </w:r>
      <w:r>
        <w:rPr>
          <w:rStyle w:val="uicontrol"/>
        </w:rPr>
        <w:t>。</w:t>
      </w:r>
    </w:p>
    <w:p w14:paraId="3DAFD4DC" w14:textId="6015B01F" w:rsidR="0023720F" w:rsidRDefault="0023720F" w:rsidP="00056422">
      <w:pPr>
        <w:pStyle w:val="30"/>
        <w:rPr>
          <w:rStyle w:val="uicontrol"/>
        </w:rPr>
      </w:pPr>
      <w:r w:rsidRPr="00AA4CDA">
        <w:rPr>
          <w:rStyle w:val="uicontrol"/>
        </w:rPr>
        <w:t>在</w:t>
      </w:r>
      <w:r w:rsidR="007E46E4">
        <w:rPr>
          <w:rStyle w:val="uicontrol"/>
          <w:rFonts w:hint="eastAsia"/>
        </w:rPr>
        <w:t>“</w:t>
      </w:r>
      <w:r w:rsidRPr="00AA4CDA">
        <w:rPr>
          <w:rStyle w:val="uicontrol"/>
        </w:rPr>
        <w:t>云资源池可用分区</w:t>
      </w:r>
      <w:r w:rsidR="007E46E4">
        <w:rPr>
          <w:rStyle w:val="uicontrol"/>
          <w:rFonts w:hint="eastAsia"/>
        </w:rPr>
        <w:t>”</w:t>
      </w:r>
      <w:r w:rsidRPr="00AA4CDA">
        <w:rPr>
          <w:rStyle w:val="uicontrol"/>
        </w:rPr>
        <w:t>区域，选择可用分区。如</w:t>
      </w:r>
      <w:r w:rsidRPr="00AA4CDA">
        <w:rPr>
          <w:rStyle w:val="uicontrol"/>
          <w:rFonts w:hint="eastAsia"/>
        </w:rPr>
        <w:t>下图</w:t>
      </w:r>
      <w:r w:rsidR="00056422">
        <w:rPr>
          <w:rStyle w:val="uicontrol"/>
        </w:rPr>
        <w:t>所示</w:t>
      </w:r>
      <w:r w:rsidR="005B007B">
        <w:rPr>
          <w:rStyle w:val="uicontrol"/>
          <w:rFonts w:hint="eastAsia"/>
        </w:rPr>
        <w:t>。</w:t>
      </w:r>
    </w:p>
    <w:p w14:paraId="1D85E2E0" w14:textId="77777777" w:rsidR="0023720F" w:rsidRPr="00AA4CDA" w:rsidRDefault="0023720F" w:rsidP="00056422">
      <w:pPr>
        <w:pStyle w:val="1e"/>
        <w:rPr>
          <w:rStyle w:val="uicontrol"/>
        </w:rPr>
      </w:pPr>
      <w:r>
        <w:rPr>
          <w:noProof/>
        </w:rPr>
        <w:drawing>
          <wp:inline distT="0" distB="0" distL="0" distR="0" wp14:anchorId="5FBDEC7D" wp14:editId="26C6EEBA">
            <wp:extent cx="4600575" cy="2165040"/>
            <wp:effectExtent l="0" t="0" r="0" b="698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22542" cy="2175378"/>
                    </a:xfrm>
                    <a:prstGeom prst="rect">
                      <a:avLst/>
                    </a:prstGeom>
                  </pic:spPr>
                </pic:pic>
              </a:graphicData>
            </a:graphic>
          </wp:inline>
        </w:drawing>
      </w:r>
    </w:p>
    <w:p w14:paraId="345D74E1" w14:textId="5119FE9B" w:rsidR="0023720F" w:rsidRPr="00AA4CDA" w:rsidRDefault="0023720F" w:rsidP="00056422">
      <w:pPr>
        <w:pStyle w:val="30"/>
        <w:rPr>
          <w:rStyle w:val="uicontrol"/>
        </w:rPr>
      </w:pPr>
      <w:r w:rsidRPr="00AA4CDA">
        <w:rPr>
          <w:rStyle w:val="uicontrol"/>
        </w:rPr>
        <w:lastRenderedPageBreak/>
        <w:t>单击</w:t>
      </w:r>
      <w:r w:rsidR="007E46E4">
        <w:rPr>
          <w:rStyle w:val="uicontrol"/>
          <w:rFonts w:hint="eastAsia"/>
        </w:rPr>
        <w:t>“</w:t>
      </w:r>
      <w:r w:rsidRPr="00AA4CDA">
        <w:rPr>
          <w:rStyle w:val="uicontrol"/>
        </w:rPr>
        <w:t>下一步</w:t>
      </w:r>
      <w:r w:rsidR="007E46E4">
        <w:rPr>
          <w:rStyle w:val="uicontrol"/>
          <w:rFonts w:hint="eastAsia"/>
        </w:rPr>
        <w:t>”</w:t>
      </w:r>
      <w:r w:rsidRPr="00AA4CDA">
        <w:rPr>
          <w:rStyle w:val="uicontrol"/>
        </w:rPr>
        <w:t>。</w:t>
      </w:r>
      <w:r w:rsidRPr="00AA4CDA">
        <w:rPr>
          <w:rStyle w:val="uicontrol"/>
        </w:rPr>
        <w:t xml:space="preserve"> </w:t>
      </w:r>
    </w:p>
    <w:p w14:paraId="0059BCD9" w14:textId="132F7D48" w:rsidR="0023720F" w:rsidRPr="00AA4CDA" w:rsidRDefault="0023720F" w:rsidP="00056422">
      <w:pPr>
        <w:pStyle w:val="1e"/>
        <w:rPr>
          <w:rStyle w:val="uicontrol"/>
        </w:rPr>
      </w:pPr>
      <w:r w:rsidRPr="00AA4CDA">
        <w:rPr>
          <w:rStyle w:val="uicontrol"/>
        </w:rPr>
        <w:t>进入</w:t>
      </w:r>
      <w:r w:rsidR="007E46E4">
        <w:rPr>
          <w:rStyle w:val="uicontrol"/>
          <w:rFonts w:hint="eastAsia"/>
        </w:rPr>
        <w:t>“</w:t>
      </w:r>
      <w:r w:rsidRPr="00AA4CDA">
        <w:rPr>
          <w:rStyle w:val="uicontrol"/>
        </w:rPr>
        <w:t>资源配额</w:t>
      </w:r>
      <w:r w:rsidR="007E46E4">
        <w:rPr>
          <w:rStyle w:val="uicontrol"/>
          <w:rFonts w:hint="eastAsia"/>
        </w:rPr>
        <w:t>”</w:t>
      </w:r>
      <w:r w:rsidRPr="00AA4CDA">
        <w:rPr>
          <w:rStyle w:val="uicontrol"/>
        </w:rPr>
        <w:t>页面。</w:t>
      </w:r>
    </w:p>
    <w:p w14:paraId="0DAE93E5" w14:textId="77777777" w:rsidR="0023720F" w:rsidRPr="00AA4CDA" w:rsidRDefault="0023720F" w:rsidP="00056422">
      <w:pPr>
        <w:pStyle w:val="30"/>
        <w:rPr>
          <w:rStyle w:val="uicontrol"/>
        </w:rPr>
      </w:pPr>
      <w:r w:rsidRPr="00AA4CDA">
        <w:rPr>
          <w:rStyle w:val="uicontrol"/>
        </w:rPr>
        <w:t>设置资源配额。</w:t>
      </w:r>
      <w:r w:rsidRPr="00AA4CDA">
        <w:rPr>
          <w:rStyle w:val="uicontrol"/>
        </w:rPr>
        <w:t xml:space="preserve"> </w:t>
      </w:r>
    </w:p>
    <w:p w14:paraId="7D6C8178" w14:textId="51DD0AE9" w:rsidR="0023720F" w:rsidRPr="00494DF2" w:rsidRDefault="0023720F" w:rsidP="00054544">
      <w:pPr>
        <w:pStyle w:val="1e"/>
        <w:rPr>
          <w:rStyle w:val="uicontrol"/>
        </w:rPr>
      </w:pPr>
      <w:r w:rsidRPr="00494DF2">
        <w:rPr>
          <w:rStyle w:val="uicontrol"/>
        </w:rPr>
        <w:t>云资源池和云数据库池的资源配额分为</w:t>
      </w:r>
      <w:r w:rsidR="007E46E4">
        <w:rPr>
          <w:rStyle w:val="uicontrol"/>
          <w:rFonts w:hint="eastAsia"/>
        </w:rPr>
        <w:t>“</w:t>
      </w:r>
      <w:r w:rsidR="007E46E4" w:rsidRPr="00056422">
        <w:rPr>
          <w:rStyle w:val="uicontrol"/>
        </w:rPr>
        <w:t>不限</w:t>
      </w:r>
      <w:r w:rsidR="007E46E4">
        <w:rPr>
          <w:rStyle w:val="uicontrol"/>
          <w:rFonts w:hint="eastAsia"/>
        </w:rPr>
        <w:t>”</w:t>
      </w:r>
      <w:r w:rsidR="007E46E4" w:rsidRPr="00056422">
        <w:rPr>
          <w:rStyle w:val="uicontrol"/>
        </w:rPr>
        <w:t>和</w:t>
      </w:r>
      <w:r w:rsidR="007E46E4">
        <w:rPr>
          <w:rStyle w:val="uicontrol"/>
          <w:rFonts w:hint="eastAsia"/>
        </w:rPr>
        <w:t>“</w:t>
      </w:r>
      <w:r w:rsidR="007E46E4" w:rsidRPr="00056422">
        <w:rPr>
          <w:rStyle w:val="uicontrol"/>
        </w:rPr>
        <w:t>限制</w:t>
      </w:r>
      <w:r w:rsidR="007E46E4">
        <w:rPr>
          <w:rStyle w:val="uicontrol"/>
          <w:rFonts w:hint="eastAsia"/>
        </w:rPr>
        <w:t>”</w:t>
      </w:r>
      <w:r w:rsidRPr="00494DF2">
        <w:rPr>
          <w:rStyle w:val="uicontrol"/>
        </w:rPr>
        <w:t>两种：</w:t>
      </w:r>
    </w:p>
    <w:p w14:paraId="46AFD987" w14:textId="77777777" w:rsidR="0023720F" w:rsidRPr="00494DF2" w:rsidRDefault="0023720F" w:rsidP="00056422">
      <w:pPr>
        <w:pStyle w:val="4a"/>
        <w:rPr>
          <w:rStyle w:val="uicontrol"/>
        </w:rPr>
      </w:pPr>
      <w:r w:rsidRPr="00494DF2">
        <w:rPr>
          <w:rStyle w:val="uicontrol"/>
        </w:rPr>
        <w:t>不限：</w:t>
      </w:r>
      <w:r w:rsidRPr="00494DF2">
        <w:rPr>
          <w:rStyle w:val="uicontrol"/>
        </w:rPr>
        <w:t>VDC</w:t>
      </w:r>
      <w:r w:rsidRPr="00494DF2">
        <w:rPr>
          <w:rStyle w:val="uicontrol"/>
        </w:rPr>
        <w:t>配额可以不受限制。</w:t>
      </w:r>
    </w:p>
    <w:p w14:paraId="6338E28A" w14:textId="77777777" w:rsidR="0023720F" w:rsidRPr="00494DF2" w:rsidRDefault="0023720F" w:rsidP="00056422">
      <w:pPr>
        <w:pStyle w:val="4a"/>
        <w:rPr>
          <w:rStyle w:val="uicontrol"/>
        </w:rPr>
      </w:pPr>
      <w:r w:rsidRPr="00494DF2">
        <w:rPr>
          <w:rStyle w:val="uicontrol"/>
        </w:rPr>
        <w:t>限制：需要设置各个资源的配额。</w:t>
      </w:r>
    </w:p>
    <w:p w14:paraId="1857A173" w14:textId="28D95047" w:rsidR="0023720F" w:rsidRDefault="0023720F" w:rsidP="00056422">
      <w:pPr>
        <w:pStyle w:val="30"/>
        <w:rPr>
          <w:rStyle w:val="uicontrol"/>
        </w:rPr>
      </w:pPr>
      <w:r>
        <w:rPr>
          <w:rStyle w:val="uicontrol"/>
          <w:rFonts w:hint="eastAsia"/>
        </w:rPr>
        <w:t>选择</w:t>
      </w:r>
      <w:r w:rsidR="007E46E4">
        <w:rPr>
          <w:rStyle w:val="uicontrol"/>
          <w:rFonts w:hint="eastAsia"/>
        </w:rPr>
        <w:t>“</w:t>
      </w:r>
      <w:r w:rsidR="007E46E4" w:rsidRPr="00056422">
        <w:rPr>
          <w:rStyle w:val="uicontrol"/>
        </w:rPr>
        <w:t>不限</w:t>
      </w:r>
      <w:r w:rsidR="007E46E4">
        <w:rPr>
          <w:rStyle w:val="uicontrol"/>
          <w:rFonts w:hint="eastAsia"/>
        </w:rPr>
        <w:t>”</w:t>
      </w:r>
      <w:r>
        <w:rPr>
          <w:rStyle w:val="uicontrol"/>
          <w:rFonts w:hint="eastAsia"/>
        </w:rPr>
        <w:t>。</w:t>
      </w:r>
    </w:p>
    <w:p w14:paraId="74D98008" w14:textId="140914D8" w:rsidR="0023720F" w:rsidRPr="00AA4CDA" w:rsidRDefault="0023720F" w:rsidP="00056422">
      <w:pPr>
        <w:pStyle w:val="30"/>
        <w:rPr>
          <w:rStyle w:val="uicontrol"/>
        </w:rPr>
      </w:pPr>
      <w:r w:rsidRPr="00AA4CDA">
        <w:rPr>
          <w:rStyle w:val="uicontrol"/>
        </w:rPr>
        <w:t>单击</w:t>
      </w:r>
      <w:r w:rsidR="007E46E4">
        <w:rPr>
          <w:rStyle w:val="uicontrol"/>
          <w:rFonts w:hint="eastAsia"/>
        </w:rPr>
        <w:t>“</w:t>
      </w:r>
      <w:r w:rsidRPr="00AA4CDA">
        <w:rPr>
          <w:rStyle w:val="uicontrol"/>
        </w:rPr>
        <w:t>下一步</w:t>
      </w:r>
      <w:r w:rsidR="007E46E4">
        <w:rPr>
          <w:rStyle w:val="uicontrol"/>
          <w:rFonts w:hint="eastAsia"/>
        </w:rPr>
        <w:t>”</w:t>
      </w:r>
      <w:r w:rsidRPr="00AA4CDA">
        <w:rPr>
          <w:rStyle w:val="uicontrol"/>
        </w:rPr>
        <w:t>。</w:t>
      </w:r>
      <w:r w:rsidRPr="00AA4CDA">
        <w:rPr>
          <w:rStyle w:val="uicontrol"/>
        </w:rPr>
        <w:t xml:space="preserve"> </w:t>
      </w:r>
    </w:p>
    <w:p w14:paraId="5711A924" w14:textId="08C6B663" w:rsidR="0023720F" w:rsidRPr="00AA4CDA" w:rsidRDefault="0023720F" w:rsidP="00056422">
      <w:pPr>
        <w:pStyle w:val="1e"/>
        <w:rPr>
          <w:rStyle w:val="uicontrol"/>
        </w:rPr>
      </w:pPr>
      <w:r w:rsidRPr="00AA4CDA">
        <w:rPr>
          <w:rStyle w:val="uicontrol"/>
        </w:rPr>
        <w:t>进入</w:t>
      </w:r>
      <w:r w:rsidR="007E46E4">
        <w:rPr>
          <w:rStyle w:val="uicontrol"/>
          <w:rFonts w:hint="eastAsia"/>
        </w:rPr>
        <w:t>“</w:t>
      </w:r>
      <w:r w:rsidRPr="00AA4CDA">
        <w:rPr>
          <w:rStyle w:val="uicontrol"/>
        </w:rPr>
        <w:t>确认信息</w:t>
      </w:r>
      <w:r w:rsidR="007E46E4">
        <w:rPr>
          <w:rStyle w:val="uicontrol"/>
          <w:rFonts w:hint="eastAsia"/>
        </w:rPr>
        <w:t>”</w:t>
      </w:r>
      <w:r w:rsidRPr="00AA4CDA">
        <w:rPr>
          <w:rStyle w:val="uicontrol"/>
        </w:rPr>
        <w:t>页面。</w:t>
      </w:r>
    </w:p>
    <w:p w14:paraId="5B92BC31" w14:textId="6E38FBD0" w:rsidR="0023720F" w:rsidRPr="00AA4CDA" w:rsidRDefault="0023720F" w:rsidP="00056422">
      <w:pPr>
        <w:pStyle w:val="30"/>
        <w:rPr>
          <w:rStyle w:val="uicontrol"/>
        </w:rPr>
      </w:pPr>
      <w:r w:rsidRPr="00AA4CDA">
        <w:rPr>
          <w:rStyle w:val="uicontrol"/>
        </w:rPr>
        <w:t>单击</w:t>
      </w:r>
      <w:r w:rsidR="007E46E4">
        <w:rPr>
          <w:rStyle w:val="uicontrol"/>
          <w:rFonts w:hint="eastAsia"/>
        </w:rPr>
        <w:t>“</w:t>
      </w:r>
      <w:r w:rsidRPr="00AA4CDA">
        <w:rPr>
          <w:rStyle w:val="uicontrol"/>
        </w:rPr>
        <w:t>创建</w:t>
      </w:r>
      <w:r w:rsidR="007E46E4">
        <w:rPr>
          <w:rStyle w:val="uicontrol"/>
          <w:rFonts w:hint="eastAsia"/>
        </w:rPr>
        <w:t>”</w:t>
      </w:r>
      <w:r w:rsidRPr="00AA4CDA">
        <w:rPr>
          <w:rStyle w:val="uicontrol"/>
        </w:rPr>
        <w:t>。</w:t>
      </w:r>
      <w:r w:rsidRPr="00AA4CDA">
        <w:rPr>
          <w:rStyle w:val="uicontrol"/>
        </w:rPr>
        <w:t xml:space="preserve"> </w:t>
      </w:r>
    </w:p>
    <w:p w14:paraId="274A9625" w14:textId="685951BF" w:rsidR="0023720F" w:rsidRPr="00AA4CDA" w:rsidRDefault="0023720F" w:rsidP="00056422">
      <w:pPr>
        <w:pStyle w:val="1e"/>
      </w:pPr>
      <w:r w:rsidRPr="00AA4CDA">
        <w:rPr>
          <w:rStyle w:val="uicontrol"/>
        </w:rPr>
        <w:t>返回</w:t>
      </w:r>
      <w:r w:rsidR="007E46E4">
        <w:rPr>
          <w:rStyle w:val="uicontrol"/>
          <w:rFonts w:hint="eastAsia"/>
        </w:rPr>
        <w:t>“</w:t>
      </w:r>
      <w:r w:rsidRPr="00AA4CDA">
        <w:rPr>
          <w:rStyle w:val="uicontrol"/>
        </w:rPr>
        <w:t>VDC</w:t>
      </w:r>
      <w:r w:rsidRPr="00AA4CDA">
        <w:rPr>
          <w:rStyle w:val="uicontrol"/>
        </w:rPr>
        <w:t>管理</w:t>
      </w:r>
      <w:r w:rsidR="007E46E4">
        <w:rPr>
          <w:rStyle w:val="uicontrol"/>
          <w:rFonts w:hint="eastAsia"/>
        </w:rPr>
        <w:t>”</w:t>
      </w:r>
      <w:r w:rsidRPr="00AA4CDA">
        <w:rPr>
          <w:rStyle w:val="uicontrol"/>
        </w:rPr>
        <w:t>页面，显示新建的</w:t>
      </w:r>
      <w:r w:rsidRPr="00AA4CDA">
        <w:rPr>
          <w:rStyle w:val="uicontrol"/>
        </w:rPr>
        <w:t>VDC</w:t>
      </w:r>
      <w:r w:rsidRPr="00AA4CDA">
        <w:rPr>
          <w:rStyle w:val="uicontrol"/>
        </w:rPr>
        <w:t>时，表示创建成功。</w:t>
      </w:r>
    </w:p>
    <w:p w14:paraId="736EC3F5" w14:textId="77777777" w:rsidR="0023720F" w:rsidRPr="00056422" w:rsidRDefault="0023720F" w:rsidP="00056422">
      <w:pPr>
        <w:pStyle w:val="4"/>
        <w:rPr>
          <w:rFonts w:hint="default"/>
        </w:rPr>
      </w:pPr>
      <w:r w:rsidRPr="00056422">
        <w:t>创建</w:t>
      </w:r>
      <w:r w:rsidRPr="00056422">
        <w:t>VDC</w:t>
      </w:r>
      <w:r w:rsidRPr="00056422">
        <w:rPr>
          <w:rFonts w:hint="default"/>
        </w:rPr>
        <w:t>管理员</w:t>
      </w:r>
    </w:p>
    <w:p w14:paraId="7B6088E2" w14:textId="6CA46D53" w:rsidR="0023720F" w:rsidRPr="00AA4CDA" w:rsidRDefault="0023720F" w:rsidP="00056422">
      <w:pPr>
        <w:pStyle w:val="30"/>
        <w:rPr>
          <w:rStyle w:val="uicontrol"/>
        </w:rPr>
      </w:pPr>
      <w:r w:rsidRPr="00AA4CDA">
        <w:rPr>
          <w:rStyle w:val="uicontrol"/>
        </w:rPr>
        <w:t>在新建的</w:t>
      </w:r>
      <w:r w:rsidRPr="00AA4CDA">
        <w:rPr>
          <w:rStyle w:val="uicontrol"/>
        </w:rPr>
        <w:t>VDC</w:t>
      </w:r>
      <w:r w:rsidRPr="00AA4CDA">
        <w:rPr>
          <w:rStyle w:val="uicontrol"/>
        </w:rPr>
        <w:t>所在行，选择</w:t>
      </w:r>
      <w:r w:rsidR="007E46E4">
        <w:rPr>
          <w:rStyle w:val="uicontrol"/>
          <w:rFonts w:hint="eastAsia"/>
        </w:rPr>
        <w:t>“</w:t>
      </w:r>
      <w:r w:rsidRPr="00AA4CDA">
        <w:rPr>
          <w:rStyle w:val="uicontrol"/>
        </w:rPr>
        <w:t>更多</w:t>
      </w:r>
      <w:r>
        <w:rPr>
          <w:rStyle w:val="uicontrol"/>
        </w:rPr>
        <w:t>——</w:t>
      </w:r>
      <w:r w:rsidRPr="00AA4CDA">
        <w:rPr>
          <w:rStyle w:val="uicontrol"/>
        </w:rPr>
        <w:t>成员管理</w:t>
      </w:r>
      <w:r w:rsidR="007E46E4">
        <w:rPr>
          <w:rStyle w:val="uicontrol"/>
          <w:rFonts w:hint="eastAsia"/>
        </w:rPr>
        <w:t>”</w:t>
      </w:r>
      <w:r w:rsidRPr="00AA4CDA">
        <w:rPr>
          <w:rStyle w:val="uicontrol"/>
        </w:rPr>
        <w:t>。</w:t>
      </w:r>
      <w:r w:rsidRPr="00AA4CDA">
        <w:rPr>
          <w:rStyle w:val="uicontrol"/>
        </w:rPr>
        <w:t xml:space="preserve"> </w:t>
      </w:r>
    </w:p>
    <w:p w14:paraId="4170421C" w14:textId="73B188BB" w:rsidR="0023720F" w:rsidRPr="00AA4CDA" w:rsidRDefault="0023720F" w:rsidP="00056422">
      <w:pPr>
        <w:pStyle w:val="30"/>
        <w:rPr>
          <w:rStyle w:val="uicontrol"/>
        </w:rPr>
      </w:pPr>
      <w:r w:rsidRPr="00AA4CDA">
        <w:rPr>
          <w:rStyle w:val="uicontrol"/>
        </w:rPr>
        <w:t>单击</w:t>
      </w:r>
      <w:r w:rsidR="007E46E4">
        <w:rPr>
          <w:rStyle w:val="uicontrol"/>
          <w:rFonts w:hint="eastAsia"/>
        </w:rPr>
        <w:t>“</w:t>
      </w:r>
      <w:r w:rsidRPr="00AA4CDA">
        <w:rPr>
          <w:rStyle w:val="uicontrol"/>
        </w:rPr>
        <w:t>创建用户</w:t>
      </w:r>
      <w:r w:rsidR="007E46E4">
        <w:rPr>
          <w:rStyle w:val="uicontrol"/>
          <w:rFonts w:hint="eastAsia"/>
        </w:rPr>
        <w:t>”</w:t>
      </w:r>
      <w:r w:rsidRPr="00AA4CDA">
        <w:rPr>
          <w:rStyle w:val="uicontrol"/>
        </w:rPr>
        <w:t>。</w:t>
      </w:r>
    </w:p>
    <w:p w14:paraId="0AA4F754" w14:textId="77777777" w:rsidR="0023720F" w:rsidRPr="00AA4CDA" w:rsidRDefault="0023720F" w:rsidP="00056422">
      <w:pPr>
        <w:pStyle w:val="30"/>
        <w:rPr>
          <w:rStyle w:val="uicontrol"/>
        </w:rPr>
      </w:pPr>
      <w:bookmarkStart w:id="231" w:name="help011_2__vdcmanager"/>
      <w:bookmarkStart w:id="232" w:name="vdcmanager"/>
      <w:bookmarkEnd w:id="231"/>
      <w:bookmarkEnd w:id="232"/>
      <w:r w:rsidRPr="00AA4CDA">
        <w:rPr>
          <w:rStyle w:val="uicontrol"/>
        </w:rPr>
        <w:t>填写</w:t>
      </w:r>
      <w:r w:rsidRPr="00AA4CDA">
        <w:rPr>
          <w:rStyle w:val="uicontrol"/>
        </w:rPr>
        <w:t>VDC</w:t>
      </w:r>
      <w:r w:rsidRPr="00AA4CDA">
        <w:rPr>
          <w:rStyle w:val="uicontrol"/>
        </w:rPr>
        <w:t>管理员参数。如</w:t>
      </w:r>
      <w:hyperlink r:id="rId211" w:anchor="help011_2__create_user" w:history="1">
        <w:r>
          <w:rPr>
            <w:rStyle w:val="uicontrol"/>
            <w:rFonts w:hint="eastAsia"/>
          </w:rPr>
          <w:t>下图</w:t>
        </w:r>
      </w:hyperlink>
      <w:r w:rsidRPr="00AA4CDA">
        <w:rPr>
          <w:rStyle w:val="uicontrol"/>
        </w:rPr>
        <w:t>所示。</w:t>
      </w:r>
      <w:r w:rsidRPr="00AA4CDA">
        <w:rPr>
          <w:rStyle w:val="uicontrol"/>
        </w:rPr>
        <w:t xml:space="preserve"> </w:t>
      </w:r>
    </w:p>
    <w:p w14:paraId="75B10C1B" w14:textId="1F3856A7" w:rsidR="0023720F" w:rsidRPr="00AA4CDA" w:rsidRDefault="0023720F" w:rsidP="00056422">
      <w:pPr>
        <w:pStyle w:val="1e"/>
        <w:rPr>
          <w:rStyle w:val="uicontrol"/>
        </w:rPr>
      </w:pPr>
      <w:bookmarkStart w:id="233" w:name="help011_2__create_user"/>
      <w:bookmarkStart w:id="234" w:name="create_user"/>
      <w:bookmarkEnd w:id="233"/>
      <w:bookmarkEnd w:id="234"/>
      <w:r>
        <w:rPr>
          <w:noProof/>
        </w:rPr>
        <w:drawing>
          <wp:inline distT="0" distB="0" distL="0" distR="0" wp14:anchorId="21A260E7" wp14:editId="6EF646A3">
            <wp:extent cx="5454000" cy="2755406"/>
            <wp:effectExtent l="0" t="0" r="0" b="698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54000" cy="2755406"/>
                    </a:xfrm>
                    <a:prstGeom prst="rect">
                      <a:avLst/>
                    </a:prstGeom>
                  </pic:spPr>
                </pic:pic>
              </a:graphicData>
            </a:graphic>
          </wp:inline>
        </w:drawing>
      </w:r>
    </w:p>
    <w:p w14:paraId="242A69A9" w14:textId="614121F3" w:rsidR="0023720F" w:rsidRPr="00494DF2" w:rsidRDefault="007E46E4" w:rsidP="00056422">
      <w:pPr>
        <w:pStyle w:val="4a"/>
        <w:rPr>
          <w:rStyle w:val="uicontrol"/>
        </w:rPr>
      </w:pPr>
      <w:r>
        <w:rPr>
          <w:rStyle w:val="uicontrol"/>
          <w:rFonts w:hint="eastAsia"/>
        </w:rPr>
        <w:t>“</w:t>
      </w:r>
      <w:r w:rsidR="0023720F" w:rsidRPr="00494DF2">
        <w:rPr>
          <w:rStyle w:val="uicontrol"/>
        </w:rPr>
        <w:t>角色</w:t>
      </w:r>
      <w:r>
        <w:rPr>
          <w:rStyle w:val="uicontrol"/>
          <w:rFonts w:hint="eastAsia"/>
        </w:rPr>
        <w:t>”</w:t>
      </w:r>
      <w:r w:rsidR="0023720F" w:rsidRPr="00494DF2">
        <w:rPr>
          <w:rStyle w:val="uicontrol"/>
        </w:rPr>
        <w:t>选择</w:t>
      </w:r>
      <w:r>
        <w:rPr>
          <w:rStyle w:val="uicontrol"/>
          <w:rFonts w:hint="eastAsia"/>
        </w:rPr>
        <w:t>“</w:t>
      </w:r>
      <w:r w:rsidR="0023720F" w:rsidRPr="00056422">
        <w:rPr>
          <w:rStyle w:val="uicontrol"/>
          <w:b/>
        </w:rPr>
        <w:t>vdcServiceManager</w:t>
      </w:r>
      <w:r>
        <w:rPr>
          <w:rStyle w:val="uicontrol"/>
          <w:rFonts w:hint="eastAsia"/>
        </w:rPr>
        <w:t>”</w:t>
      </w:r>
      <w:r w:rsidR="0023720F" w:rsidRPr="00494DF2">
        <w:rPr>
          <w:rStyle w:val="uicontrol"/>
        </w:rPr>
        <w:t>。</w:t>
      </w:r>
    </w:p>
    <w:p w14:paraId="0A2449FF" w14:textId="22C24620" w:rsidR="0023720F" w:rsidRPr="00494DF2" w:rsidRDefault="0023720F" w:rsidP="00056422">
      <w:pPr>
        <w:pStyle w:val="4a"/>
        <w:rPr>
          <w:rStyle w:val="uicontrol"/>
        </w:rPr>
      </w:pPr>
      <w:r w:rsidRPr="00494DF2">
        <w:rPr>
          <w:rStyle w:val="uicontrol"/>
          <w:rFonts w:hint="eastAsia"/>
        </w:rPr>
        <w:t>密码</w:t>
      </w:r>
      <w:r w:rsidRPr="00494DF2">
        <w:rPr>
          <w:rStyle w:val="uicontrol"/>
        </w:rPr>
        <w:t>必须符合</w:t>
      </w:r>
      <w:r w:rsidRPr="00494DF2">
        <w:rPr>
          <w:rStyle w:val="uicontrol"/>
          <w:rFonts w:hint="eastAsia"/>
        </w:rPr>
        <w:t>要求</w:t>
      </w:r>
      <w:r w:rsidRPr="00494DF2">
        <w:rPr>
          <w:rStyle w:val="uicontrol"/>
        </w:rPr>
        <w:t>，如</w:t>
      </w:r>
      <w:r w:rsidR="007E46E4">
        <w:rPr>
          <w:rStyle w:val="uicontrol"/>
          <w:rFonts w:hint="eastAsia"/>
        </w:rPr>
        <w:t>“</w:t>
      </w:r>
      <w:r w:rsidRPr="00056422">
        <w:rPr>
          <w:rStyle w:val="uicontrol"/>
          <w:b/>
        </w:rPr>
        <w:t>Huawei@123</w:t>
      </w:r>
      <w:r w:rsidR="007E46E4">
        <w:rPr>
          <w:rStyle w:val="uicontrol"/>
          <w:rFonts w:hint="eastAsia"/>
        </w:rPr>
        <w:t>”</w:t>
      </w:r>
      <w:r w:rsidR="00056422">
        <w:rPr>
          <w:rStyle w:val="uicontrol"/>
          <w:rFonts w:hint="eastAsia"/>
        </w:rPr>
        <w:t>。</w:t>
      </w:r>
    </w:p>
    <w:p w14:paraId="2D3767B2" w14:textId="75A0CD6C" w:rsidR="0023720F" w:rsidRPr="00AA4CDA" w:rsidRDefault="0023720F" w:rsidP="00056422">
      <w:pPr>
        <w:pStyle w:val="30"/>
        <w:rPr>
          <w:rStyle w:val="uicontrol"/>
        </w:rPr>
      </w:pPr>
      <w:r w:rsidRPr="00AA4CDA">
        <w:rPr>
          <w:rStyle w:val="uicontrol"/>
        </w:rPr>
        <w:t>单击</w:t>
      </w:r>
      <w:r w:rsidR="007E46E4">
        <w:rPr>
          <w:rStyle w:val="uicontrol"/>
          <w:rFonts w:hint="eastAsia"/>
        </w:rPr>
        <w:t>“</w:t>
      </w:r>
      <w:r w:rsidRPr="00AA4CDA">
        <w:rPr>
          <w:rStyle w:val="uicontrol"/>
        </w:rPr>
        <w:t>确定</w:t>
      </w:r>
      <w:r w:rsidR="007E46E4">
        <w:rPr>
          <w:rStyle w:val="uicontrol"/>
          <w:rFonts w:hint="eastAsia"/>
        </w:rPr>
        <w:t>”</w:t>
      </w:r>
      <w:r w:rsidRPr="00AA4CDA">
        <w:rPr>
          <w:rStyle w:val="uicontrol"/>
        </w:rPr>
        <w:t>。</w:t>
      </w:r>
      <w:r w:rsidRPr="00AA4CDA">
        <w:rPr>
          <w:rStyle w:val="uicontrol"/>
        </w:rPr>
        <w:t xml:space="preserve"> </w:t>
      </w:r>
    </w:p>
    <w:p w14:paraId="4191EA03" w14:textId="77777777" w:rsidR="0023720F" w:rsidRPr="00AA4CDA" w:rsidRDefault="0023720F" w:rsidP="00056422">
      <w:pPr>
        <w:pStyle w:val="1e"/>
        <w:rPr>
          <w:rStyle w:val="uicontrol"/>
        </w:rPr>
      </w:pPr>
      <w:r w:rsidRPr="00AA4CDA">
        <w:rPr>
          <w:rStyle w:val="uicontrol"/>
        </w:rPr>
        <w:t>当系统返回成员列表，并显示创建的新用户时，表示创建成功。</w:t>
      </w:r>
    </w:p>
    <w:p w14:paraId="15CB4078" w14:textId="4B0193D6" w:rsidR="0023720F" w:rsidRPr="00AA4CDA" w:rsidRDefault="0023720F" w:rsidP="00056422">
      <w:pPr>
        <w:pStyle w:val="30"/>
      </w:pPr>
      <w:r w:rsidRPr="00AA4CDA">
        <w:rPr>
          <w:rStyle w:val="uicontrol"/>
        </w:rPr>
        <w:t>单击</w:t>
      </w:r>
      <w:r w:rsidR="007E46E4">
        <w:rPr>
          <w:rStyle w:val="uicontrol"/>
          <w:rFonts w:hint="eastAsia"/>
        </w:rPr>
        <w:t>“</w:t>
      </w:r>
      <w:r w:rsidRPr="00AA4CDA">
        <w:rPr>
          <w:rStyle w:val="uicontrol"/>
        </w:rPr>
        <w:t>关闭</w:t>
      </w:r>
      <w:r w:rsidR="007E46E4">
        <w:rPr>
          <w:rStyle w:val="uicontrol"/>
          <w:rFonts w:hint="eastAsia"/>
        </w:rPr>
        <w:t>”</w:t>
      </w:r>
      <w:r w:rsidRPr="00AA4CDA">
        <w:rPr>
          <w:rStyle w:val="uicontrol"/>
        </w:rPr>
        <w:t>。</w:t>
      </w:r>
    </w:p>
    <w:p w14:paraId="31750B18" w14:textId="77777777" w:rsidR="0023720F" w:rsidRPr="00056422" w:rsidRDefault="0023720F" w:rsidP="00056422">
      <w:pPr>
        <w:pStyle w:val="4"/>
        <w:rPr>
          <w:rFonts w:hint="default"/>
        </w:rPr>
      </w:pPr>
      <w:bookmarkStart w:id="235" w:name="_Toc497466146"/>
      <w:r w:rsidRPr="00056422">
        <w:lastRenderedPageBreak/>
        <w:t>创建业务用户</w:t>
      </w:r>
      <w:bookmarkEnd w:id="235"/>
    </w:p>
    <w:p w14:paraId="741D4FCB" w14:textId="77777777" w:rsidR="00054544" w:rsidRDefault="0023720F" w:rsidP="00054544">
      <w:pPr>
        <w:pStyle w:val="30"/>
        <w:rPr>
          <w:rStyle w:val="uicontrol"/>
        </w:rPr>
      </w:pPr>
      <w:r w:rsidRPr="00573704">
        <w:rPr>
          <w:rStyle w:val="uicontrol"/>
        </w:rPr>
        <w:t>使用</w:t>
      </w:r>
      <w:r w:rsidRPr="00091082">
        <w:rPr>
          <w:rStyle w:val="uicontrol"/>
          <w:rFonts w:hint="eastAsia"/>
        </w:rPr>
        <w:t>VDC</w:t>
      </w:r>
      <w:r w:rsidRPr="00091082">
        <w:rPr>
          <w:rStyle w:val="uicontrol"/>
          <w:rFonts w:hint="eastAsia"/>
        </w:rPr>
        <w:t>管理</w:t>
      </w:r>
      <w:r w:rsidRPr="00091082">
        <w:rPr>
          <w:rStyle w:val="uicontrol"/>
        </w:rPr>
        <w:t>员账户</w:t>
      </w:r>
      <w:r>
        <w:rPr>
          <w:rStyle w:val="uicontrol"/>
        </w:rPr>
        <w:t>登录</w:t>
      </w:r>
      <w:r w:rsidR="00C658AD">
        <w:rPr>
          <w:rStyle w:val="uicontrol"/>
          <w:rFonts w:hint="eastAsia"/>
        </w:rPr>
        <w:t>ServiceCenter</w:t>
      </w:r>
      <w:r>
        <w:rPr>
          <w:rStyle w:val="uicontrol"/>
          <w:rFonts w:hint="eastAsia"/>
        </w:rPr>
        <w:t>界面</w:t>
      </w:r>
      <w:r>
        <w:rPr>
          <w:rStyle w:val="uicontrol"/>
        </w:rPr>
        <w:t>。如</w:t>
      </w:r>
      <w:r>
        <w:rPr>
          <w:rStyle w:val="uicontrol"/>
          <w:rFonts w:hint="eastAsia"/>
        </w:rPr>
        <w:t>账号</w:t>
      </w:r>
      <w:r w:rsidR="007E46E4">
        <w:rPr>
          <w:rStyle w:val="uicontrol"/>
          <w:rFonts w:hint="eastAsia"/>
        </w:rPr>
        <w:t>“</w:t>
      </w:r>
      <w:r w:rsidRPr="00091082">
        <w:rPr>
          <w:rStyle w:val="uicontrol"/>
          <w:b/>
        </w:rPr>
        <w:t>vdc_admin1</w:t>
      </w:r>
      <w:r w:rsidR="007E46E4">
        <w:rPr>
          <w:rStyle w:val="uicontrol"/>
          <w:rFonts w:hint="eastAsia"/>
        </w:rPr>
        <w:t>”</w:t>
      </w:r>
      <w:r>
        <w:rPr>
          <w:rStyle w:val="uicontrol"/>
          <w:rFonts w:hint="eastAsia"/>
        </w:rPr>
        <w:t>，</w:t>
      </w:r>
      <w:r>
        <w:rPr>
          <w:rStyle w:val="uicontrol"/>
        </w:rPr>
        <w:t>密码</w:t>
      </w:r>
      <w:r w:rsidR="007E46E4">
        <w:rPr>
          <w:rStyle w:val="uicontrol"/>
          <w:rFonts w:hint="eastAsia"/>
        </w:rPr>
        <w:t>“</w:t>
      </w:r>
      <w:r w:rsidRPr="00091082">
        <w:rPr>
          <w:rStyle w:val="uicontrol"/>
          <w:rFonts w:hint="eastAsia"/>
          <w:b/>
        </w:rPr>
        <w:t>H</w:t>
      </w:r>
      <w:r w:rsidRPr="00091082">
        <w:rPr>
          <w:rStyle w:val="uicontrol"/>
          <w:b/>
        </w:rPr>
        <w:t>uawei@123</w:t>
      </w:r>
      <w:r>
        <w:rPr>
          <w:rStyle w:val="uicontrol"/>
          <w:rFonts w:hint="eastAsia"/>
        </w:rPr>
        <w:t>”</w:t>
      </w:r>
      <w:r w:rsidR="00091082">
        <w:rPr>
          <w:rStyle w:val="uicontrol"/>
          <w:rFonts w:hint="eastAsia"/>
        </w:rPr>
        <w:t>。</w:t>
      </w:r>
      <w:r w:rsidR="00054544" w:rsidRPr="00091082">
        <w:rPr>
          <w:rStyle w:val="uicontrol"/>
          <w:rFonts w:hint="eastAsia"/>
        </w:rPr>
        <w:t>首次</w:t>
      </w:r>
      <w:r w:rsidR="00054544" w:rsidRPr="00091082">
        <w:rPr>
          <w:rStyle w:val="uicontrol"/>
        </w:rPr>
        <w:t>登录，需修改密码。</w:t>
      </w:r>
    </w:p>
    <w:p w14:paraId="4D832524" w14:textId="2BC5D25D" w:rsidR="00054544" w:rsidRPr="00091082" w:rsidRDefault="00054544" w:rsidP="00054544">
      <w:pPr>
        <w:pStyle w:val="1e"/>
        <w:rPr>
          <w:rStyle w:val="uicontrol"/>
        </w:rPr>
      </w:pPr>
      <w:r w:rsidRPr="00054544">
        <w:rPr>
          <w:noProof/>
        </w:rPr>
        <w:drawing>
          <wp:inline distT="0" distB="0" distL="0" distR="0" wp14:anchorId="5F241366" wp14:editId="0431AD1F">
            <wp:extent cx="3152381" cy="2704762"/>
            <wp:effectExtent l="19050" t="19050" r="10160" b="196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52381" cy="2704762"/>
                    </a:xfrm>
                    <a:prstGeom prst="rect">
                      <a:avLst/>
                    </a:prstGeom>
                    <a:ln>
                      <a:solidFill>
                        <a:schemeClr val="tx1"/>
                      </a:solidFill>
                    </a:ln>
                  </pic:spPr>
                </pic:pic>
              </a:graphicData>
            </a:graphic>
          </wp:inline>
        </w:drawing>
      </w:r>
    </w:p>
    <w:p w14:paraId="5D8F22DC" w14:textId="77777777" w:rsidR="0023720F" w:rsidRDefault="0023720F" w:rsidP="00056422">
      <w:pPr>
        <w:pStyle w:val="30"/>
        <w:rPr>
          <w:rStyle w:val="uicontrol"/>
        </w:rPr>
      </w:pPr>
      <w:r>
        <w:rPr>
          <w:rStyle w:val="uicontrol"/>
          <w:rFonts w:hint="eastAsia"/>
        </w:rPr>
        <w:t>在</w:t>
      </w:r>
      <w:r>
        <w:rPr>
          <w:rStyle w:val="uicontrol"/>
        </w:rPr>
        <w:t>上方导航栏</w:t>
      </w:r>
      <w:r>
        <w:rPr>
          <w:rStyle w:val="uicontrol"/>
          <w:rFonts w:hint="eastAsia"/>
        </w:rPr>
        <w:t>，</w:t>
      </w:r>
      <w:r>
        <w:rPr>
          <w:rStyle w:val="uicontrol"/>
        </w:rPr>
        <w:t>单击</w:t>
      </w:r>
      <w:r>
        <w:rPr>
          <w:rStyle w:val="uicontrol"/>
          <w:rFonts w:hint="eastAsia"/>
        </w:rPr>
        <w:t>“</w:t>
      </w:r>
      <w:r>
        <w:rPr>
          <w:rStyle w:val="uicontrol"/>
          <w:rFonts w:hint="eastAsia"/>
        </w:rPr>
        <w:t>VDC</w:t>
      </w:r>
      <w:r>
        <w:rPr>
          <w:rStyle w:val="uicontrol"/>
          <w:rFonts w:hint="eastAsia"/>
        </w:rPr>
        <w:t>——用户</w:t>
      </w:r>
      <w:r>
        <w:rPr>
          <w:rStyle w:val="uicontrol"/>
        </w:rPr>
        <w:t>管理</w:t>
      </w:r>
      <w:r>
        <w:rPr>
          <w:rStyle w:val="uicontrol"/>
          <w:rFonts w:hint="eastAsia"/>
        </w:rPr>
        <w:t>”。</w:t>
      </w:r>
    </w:p>
    <w:p w14:paraId="57393E44" w14:textId="68DCF124" w:rsidR="0023720F" w:rsidRDefault="0023720F" w:rsidP="00091082">
      <w:pPr>
        <w:pStyle w:val="1e"/>
        <w:rPr>
          <w:rStyle w:val="uicontrol"/>
        </w:rPr>
      </w:pPr>
      <w:r>
        <w:rPr>
          <w:rStyle w:val="uicontrol"/>
          <w:rFonts w:hint="eastAsia"/>
        </w:rPr>
        <w:t>进入</w:t>
      </w:r>
      <w:r w:rsidR="007E46E4">
        <w:rPr>
          <w:rStyle w:val="uicontrol"/>
          <w:rFonts w:hint="eastAsia"/>
        </w:rPr>
        <w:t>“</w:t>
      </w:r>
      <w:r>
        <w:rPr>
          <w:rStyle w:val="uicontrol"/>
          <w:rFonts w:hint="eastAsia"/>
        </w:rPr>
        <w:t>用户</w:t>
      </w:r>
      <w:r>
        <w:rPr>
          <w:rStyle w:val="uicontrol"/>
        </w:rPr>
        <w:t>管理</w:t>
      </w:r>
      <w:r w:rsidR="00934976">
        <w:rPr>
          <w:rStyle w:val="uicontrol"/>
          <w:rFonts w:hint="eastAsia"/>
        </w:rPr>
        <w:t>”</w:t>
      </w:r>
      <w:r>
        <w:rPr>
          <w:rStyle w:val="uicontrol"/>
          <w:rFonts w:hint="eastAsia"/>
        </w:rPr>
        <w:t>界面</w:t>
      </w:r>
      <w:r>
        <w:rPr>
          <w:rStyle w:val="uicontrol"/>
        </w:rPr>
        <w:t>。</w:t>
      </w:r>
    </w:p>
    <w:p w14:paraId="4A16A991" w14:textId="77777777" w:rsidR="0023720F" w:rsidRPr="004C76FF" w:rsidRDefault="0023720F" w:rsidP="00091082">
      <w:pPr>
        <w:pStyle w:val="1e"/>
        <w:rPr>
          <w:rStyle w:val="uicontrol"/>
        </w:rPr>
      </w:pPr>
      <w:r>
        <w:rPr>
          <w:noProof/>
        </w:rPr>
        <w:drawing>
          <wp:inline distT="0" distB="0" distL="0" distR="0" wp14:anchorId="6A5F44FB" wp14:editId="36FD9EC9">
            <wp:extent cx="5454000" cy="2245356"/>
            <wp:effectExtent l="0" t="0" r="0" b="317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54000" cy="2245356"/>
                    </a:xfrm>
                    <a:prstGeom prst="rect">
                      <a:avLst/>
                    </a:prstGeom>
                  </pic:spPr>
                </pic:pic>
              </a:graphicData>
            </a:graphic>
          </wp:inline>
        </w:drawing>
      </w:r>
    </w:p>
    <w:p w14:paraId="62740AF9" w14:textId="194FEB4F" w:rsidR="0023720F" w:rsidRPr="00934976" w:rsidRDefault="0023720F" w:rsidP="00934976">
      <w:pPr>
        <w:pStyle w:val="30"/>
        <w:rPr>
          <w:rFonts w:ascii="Times New Roman" w:hAnsi="Times New Roman" w:cs="Times New Roman"/>
          <w:sz w:val="22"/>
        </w:rPr>
      </w:pPr>
      <w:r w:rsidRPr="00934976">
        <w:rPr>
          <w:rFonts w:hint="eastAsia"/>
        </w:rPr>
        <w:t>单击</w:t>
      </w:r>
      <w:r w:rsidR="00934976">
        <w:rPr>
          <w:rStyle w:val="uicontrol"/>
          <w:rFonts w:hint="eastAsia"/>
        </w:rPr>
        <w:t>“</w:t>
      </w:r>
      <w:r w:rsidRPr="00934976">
        <w:rPr>
          <w:rFonts w:hint="eastAsia"/>
        </w:rPr>
        <w:t>创建</w:t>
      </w:r>
      <w:r w:rsidRPr="00934976">
        <w:t>用户</w:t>
      </w:r>
      <w:r w:rsidR="00934976">
        <w:rPr>
          <w:rStyle w:val="uicontrol"/>
          <w:rFonts w:hint="eastAsia"/>
        </w:rPr>
        <w:t>”</w:t>
      </w:r>
      <w:r w:rsidRPr="00934976">
        <w:rPr>
          <w:rFonts w:hint="eastAsia"/>
        </w:rPr>
        <w:t>。</w:t>
      </w:r>
    </w:p>
    <w:p w14:paraId="2ADB1696" w14:textId="31FE4B10" w:rsidR="00091082" w:rsidRPr="00091082" w:rsidRDefault="00091082" w:rsidP="00091082">
      <w:pPr>
        <w:pStyle w:val="1e"/>
      </w:pPr>
      <w:r>
        <w:rPr>
          <w:noProof/>
        </w:rPr>
        <w:drawing>
          <wp:inline distT="0" distB="0" distL="0" distR="0" wp14:anchorId="03928519" wp14:editId="2708D338">
            <wp:extent cx="2552381" cy="990476"/>
            <wp:effectExtent l="0" t="0" r="635"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52381" cy="990476"/>
                    </a:xfrm>
                    <a:prstGeom prst="rect">
                      <a:avLst/>
                    </a:prstGeom>
                  </pic:spPr>
                </pic:pic>
              </a:graphicData>
            </a:graphic>
          </wp:inline>
        </w:drawing>
      </w:r>
    </w:p>
    <w:p w14:paraId="18D5D07F" w14:textId="77777777" w:rsidR="0023720F" w:rsidRPr="00091082" w:rsidRDefault="0023720F" w:rsidP="00091082">
      <w:pPr>
        <w:pStyle w:val="1e"/>
        <w:rPr>
          <w:rStyle w:val="uicontrol"/>
        </w:rPr>
      </w:pPr>
      <w:r w:rsidRPr="00091082">
        <w:rPr>
          <w:rStyle w:val="uicontrol"/>
          <w:rFonts w:hint="eastAsia"/>
        </w:rPr>
        <w:t>弹出</w:t>
      </w:r>
      <w:r w:rsidRPr="00091082">
        <w:rPr>
          <w:rStyle w:val="uicontrol"/>
        </w:rPr>
        <w:t>对话框。</w:t>
      </w:r>
    </w:p>
    <w:p w14:paraId="5DAC4A0A" w14:textId="77777777" w:rsidR="0023720F" w:rsidRDefault="0023720F" w:rsidP="00091082">
      <w:pPr>
        <w:pStyle w:val="30"/>
        <w:rPr>
          <w:rStyle w:val="uicontrol"/>
        </w:rPr>
      </w:pPr>
      <w:r>
        <w:rPr>
          <w:rStyle w:val="uicontrol"/>
          <w:rFonts w:hint="eastAsia"/>
        </w:rPr>
        <w:t>在</w:t>
      </w:r>
      <w:r>
        <w:rPr>
          <w:rStyle w:val="uicontrol"/>
        </w:rPr>
        <w:t>对话框中，填写如下信息：</w:t>
      </w:r>
    </w:p>
    <w:p w14:paraId="35A13A6C" w14:textId="77777777" w:rsidR="0023720F" w:rsidRPr="00494DF2" w:rsidRDefault="0023720F" w:rsidP="00091082">
      <w:pPr>
        <w:pStyle w:val="4a"/>
        <w:rPr>
          <w:rStyle w:val="uicontrol"/>
        </w:rPr>
      </w:pPr>
      <w:r w:rsidRPr="00494DF2">
        <w:rPr>
          <w:rStyle w:val="uicontrol"/>
          <w:rFonts w:hint="eastAsia"/>
        </w:rPr>
        <w:lastRenderedPageBreak/>
        <w:t>用户名</w:t>
      </w:r>
      <w:r w:rsidRPr="00494DF2">
        <w:rPr>
          <w:rStyle w:val="uicontrol"/>
        </w:rPr>
        <w:t>：</w:t>
      </w:r>
      <w:r w:rsidRPr="00494DF2">
        <w:rPr>
          <w:rStyle w:val="uicontrol"/>
          <w:rFonts w:hint="eastAsia"/>
        </w:rPr>
        <w:t>自定义</w:t>
      </w:r>
      <w:r w:rsidRPr="00494DF2">
        <w:rPr>
          <w:rStyle w:val="uicontrol"/>
        </w:rPr>
        <w:t>，符合要求即可。如</w:t>
      </w:r>
      <w:r w:rsidRPr="00494DF2">
        <w:rPr>
          <w:rStyle w:val="uicontrol"/>
          <w:rFonts w:hint="eastAsia"/>
        </w:rPr>
        <w:t>“</w:t>
      </w:r>
      <w:r w:rsidRPr="00494DF2">
        <w:rPr>
          <w:rStyle w:val="uicontrol"/>
          <w:rFonts w:hint="eastAsia"/>
        </w:rPr>
        <w:t>S</w:t>
      </w:r>
      <w:r w:rsidRPr="00494DF2">
        <w:rPr>
          <w:rStyle w:val="uicontrol"/>
        </w:rPr>
        <w:t>erviceUser01</w:t>
      </w:r>
      <w:r w:rsidRPr="00494DF2">
        <w:rPr>
          <w:rStyle w:val="uicontrol"/>
          <w:rFonts w:hint="eastAsia"/>
        </w:rPr>
        <w:t>”。</w:t>
      </w:r>
    </w:p>
    <w:p w14:paraId="054B2471" w14:textId="0FDA5391" w:rsidR="0023720F" w:rsidRPr="00494DF2" w:rsidRDefault="0023720F" w:rsidP="00091082">
      <w:pPr>
        <w:pStyle w:val="4a"/>
        <w:rPr>
          <w:rStyle w:val="uicontrol"/>
        </w:rPr>
      </w:pPr>
      <w:r w:rsidRPr="00494DF2">
        <w:rPr>
          <w:rStyle w:val="uicontrol"/>
          <w:rFonts w:hint="eastAsia"/>
        </w:rPr>
        <w:t>密码</w:t>
      </w:r>
      <w:r w:rsidRPr="00494DF2">
        <w:rPr>
          <w:rStyle w:val="uicontrol"/>
        </w:rPr>
        <w:t>：自定义，符合要求即可。如</w:t>
      </w:r>
      <w:r w:rsidRPr="00494DF2">
        <w:rPr>
          <w:rStyle w:val="uicontrol"/>
          <w:rFonts w:hint="eastAsia"/>
        </w:rPr>
        <w:t>“</w:t>
      </w:r>
      <w:r w:rsidRPr="00494DF2">
        <w:rPr>
          <w:rStyle w:val="uicontrol"/>
          <w:rFonts w:hint="eastAsia"/>
        </w:rPr>
        <w:t>H</w:t>
      </w:r>
      <w:r w:rsidRPr="00494DF2">
        <w:rPr>
          <w:rStyle w:val="uicontrol"/>
        </w:rPr>
        <w:t>uawei@123</w:t>
      </w:r>
      <w:r w:rsidRPr="00494DF2">
        <w:rPr>
          <w:rStyle w:val="uicontrol"/>
          <w:rFonts w:hint="eastAsia"/>
        </w:rPr>
        <w:t>”</w:t>
      </w:r>
      <w:r w:rsidR="00091082">
        <w:rPr>
          <w:rStyle w:val="uicontrol"/>
          <w:rFonts w:hint="eastAsia"/>
        </w:rPr>
        <w:t>。</w:t>
      </w:r>
    </w:p>
    <w:p w14:paraId="2EC1C969" w14:textId="45C4A3D6" w:rsidR="0023720F" w:rsidRPr="00494DF2" w:rsidRDefault="0023720F" w:rsidP="00091082">
      <w:pPr>
        <w:pStyle w:val="4a"/>
        <w:rPr>
          <w:rStyle w:val="uicontrol"/>
        </w:rPr>
      </w:pPr>
      <w:r w:rsidRPr="00494DF2">
        <w:rPr>
          <w:rStyle w:val="uicontrol"/>
          <w:rFonts w:hint="eastAsia"/>
        </w:rPr>
        <w:t>角色</w:t>
      </w:r>
      <w:r w:rsidRPr="00494DF2">
        <w:rPr>
          <w:rStyle w:val="uicontrol"/>
        </w:rPr>
        <w:t>：</w:t>
      </w:r>
      <w:r w:rsidRPr="00494DF2">
        <w:rPr>
          <w:rStyle w:val="uicontrol"/>
          <w:rFonts w:hint="eastAsia"/>
        </w:rPr>
        <w:t>选择</w:t>
      </w:r>
      <w:r w:rsidRPr="00494DF2">
        <w:rPr>
          <w:rStyle w:val="uicontrol"/>
          <w:rFonts w:hint="eastAsia"/>
        </w:rPr>
        <w:t>serviceuser</w:t>
      </w:r>
      <w:r w:rsidR="00091082">
        <w:rPr>
          <w:rStyle w:val="uicontrol"/>
          <w:rFonts w:hint="eastAsia"/>
        </w:rPr>
        <w:t>。</w:t>
      </w:r>
    </w:p>
    <w:p w14:paraId="5B588A20" w14:textId="77777777" w:rsidR="0023720F" w:rsidRPr="004C76FF" w:rsidRDefault="0023720F" w:rsidP="00091082">
      <w:pPr>
        <w:pStyle w:val="1e"/>
        <w:rPr>
          <w:rStyle w:val="uicontrol"/>
        </w:rPr>
      </w:pPr>
      <w:r>
        <w:rPr>
          <w:noProof/>
        </w:rPr>
        <w:drawing>
          <wp:inline distT="0" distB="0" distL="0" distR="0" wp14:anchorId="71DB2A88" wp14:editId="07AFE7C7">
            <wp:extent cx="5454000" cy="2094488"/>
            <wp:effectExtent l="0" t="0" r="0" b="127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54000" cy="2094488"/>
                    </a:xfrm>
                    <a:prstGeom prst="rect">
                      <a:avLst/>
                    </a:prstGeom>
                  </pic:spPr>
                </pic:pic>
              </a:graphicData>
            </a:graphic>
          </wp:inline>
        </w:drawing>
      </w:r>
    </w:p>
    <w:p w14:paraId="6EB7C451" w14:textId="576EB0A4" w:rsidR="0023720F" w:rsidRPr="00091082" w:rsidRDefault="0023720F" w:rsidP="00091082">
      <w:pPr>
        <w:pStyle w:val="30"/>
        <w:rPr>
          <w:rStyle w:val="uicontrol"/>
        </w:rPr>
      </w:pPr>
      <w:r w:rsidRPr="00091082">
        <w:rPr>
          <w:rStyle w:val="uicontrol"/>
          <w:rFonts w:hint="eastAsia"/>
        </w:rPr>
        <w:t>单击</w:t>
      </w:r>
      <w:r w:rsidR="00934976" w:rsidRPr="00494DF2">
        <w:rPr>
          <w:rStyle w:val="uicontrol"/>
          <w:rFonts w:hint="eastAsia"/>
        </w:rPr>
        <w:t>“</w:t>
      </w:r>
      <w:r w:rsidRPr="00091082">
        <w:rPr>
          <w:rStyle w:val="uicontrol"/>
          <w:rFonts w:hint="eastAsia"/>
        </w:rPr>
        <w:t>确定</w:t>
      </w:r>
      <w:r w:rsidR="00934976" w:rsidRPr="00494DF2">
        <w:rPr>
          <w:rStyle w:val="uicontrol"/>
          <w:rFonts w:hint="eastAsia"/>
        </w:rPr>
        <w:t>”</w:t>
      </w:r>
      <w:r w:rsidRPr="00091082">
        <w:rPr>
          <w:rStyle w:val="uicontrol"/>
          <w:rFonts w:hint="eastAsia"/>
        </w:rPr>
        <w:t>。</w:t>
      </w:r>
    </w:p>
    <w:p w14:paraId="0428F06A" w14:textId="77777777" w:rsidR="0023720F" w:rsidRPr="00091082" w:rsidRDefault="0023720F" w:rsidP="00091082">
      <w:pPr>
        <w:pStyle w:val="3"/>
      </w:pPr>
      <w:bookmarkStart w:id="236" w:name="_Toc497466147"/>
      <w:bookmarkStart w:id="237" w:name="_Toc500505222"/>
      <w:r w:rsidRPr="00091082">
        <w:rPr>
          <w:rFonts w:hint="eastAsia"/>
        </w:rPr>
        <w:t>服务目录创建</w:t>
      </w:r>
      <w:bookmarkEnd w:id="236"/>
      <w:bookmarkEnd w:id="237"/>
    </w:p>
    <w:p w14:paraId="319BB281" w14:textId="37FA32A9" w:rsidR="0023720F" w:rsidRDefault="0023720F" w:rsidP="00091082">
      <w:pPr>
        <w:pStyle w:val="30"/>
        <w:rPr>
          <w:rStyle w:val="uicontrol"/>
        </w:rPr>
      </w:pPr>
      <w:r w:rsidRPr="00034AFE">
        <w:rPr>
          <w:rStyle w:val="uicontrol"/>
        </w:rPr>
        <w:t>在浏览器中输入</w:t>
      </w:r>
      <w:r>
        <w:rPr>
          <w:rStyle w:val="uicontrol"/>
        </w:rPr>
        <w:t>ManageOne</w:t>
      </w:r>
      <w:r w:rsidRPr="00034AFE">
        <w:rPr>
          <w:rStyle w:val="uicontrol"/>
        </w:rPr>
        <w:t xml:space="preserve"> </w:t>
      </w:r>
      <w:r>
        <w:rPr>
          <w:rStyle w:val="uicontrol"/>
        </w:rPr>
        <w:t>ServiceCenter</w:t>
      </w:r>
      <w:r w:rsidRPr="00034AFE">
        <w:rPr>
          <w:rStyle w:val="uicontrol"/>
        </w:rPr>
        <w:t>的</w:t>
      </w:r>
      <w:r w:rsidRPr="00034AFE">
        <w:rPr>
          <w:rStyle w:val="uicontrol"/>
        </w:rPr>
        <w:t>IP</w:t>
      </w:r>
      <w:r w:rsidRPr="00034AFE">
        <w:rPr>
          <w:rStyle w:val="uicontrol"/>
        </w:rPr>
        <w:t>地址。该地址可在</w:t>
      </w:r>
      <w:r w:rsidR="00934976" w:rsidRPr="00494DF2">
        <w:rPr>
          <w:rStyle w:val="uicontrol"/>
          <w:rFonts w:hint="eastAsia"/>
        </w:rPr>
        <w:t>“</w:t>
      </w:r>
      <w:r w:rsidRPr="00034AFE">
        <w:rPr>
          <w:rStyle w:val="uicontrol"/>
        </w:rPr>
        <w:t xml:space="preserve">FusionSphere </w:t>
      </w:r>
      <w:r w:rsidR="00671925">
        <w:rPr>
          <w:rStyle w:val="uicontrol"/>
        </w:rPr>
        <w:t>CPS</w:t>
      </w:r>
      <w:r>
        <w:rPr>
          <w:rStyle w:val="uicontrol"/>
        </w:rPr>
        <w:t>-</w:t>
      </w:r>
      <w:r>
        <w:rPr>
          <w:rStyle w:val="uicontrol"/>
          <w:rFonts w:hint="eastAsia"/>
        </w:rPr>
        <w:t>云化服务</w:t>
      </w:r>
      <w:r>
        <w:rPr>
          <w:rStyle w:val="uicontrol"/>
        </w:rPr>
        <w:t xml:space="preserve">-FusionSphere OpenStack OM- </w:t>
      </w:r>
      <w:r w:rsidR="00C658AD">
        <w:rPr>
          <w:rStyle w:val="uicontrol"/>
        </w:rPr>
        <w:t>ServiceCenter</w:t>
      </w:r>
      <w:r>
        <w:rPr>
          <w:rStyle w:val="uicontrol"/>
          <w:rFonts w:hint="eastAsia"/>
        </w:rPr>
        <w:t>虚拟机</w:t>
      </w:r>
      <w:r w:rsidR="00934976" w:rsidRPr="00494DF2">
        <w:rPr>
          <w:rStyle w:val="uicontrol"/>
          <w:rFonts w:hint="eastAsia"/>
        </w:rPr>
        <w:t>”</w:t>
      </w:r>
      <w:r>
        <w:rPr>
          <w:rStyle w:val="uicontrol"/>
          <w:rFonts w:hint="eastAsia"/>
        </w:rPr>
        <w:t>中</w:t>
      </w:r>
      <w:r>
        <w:rPr>
          <w:rStyle w:val="uicontrol"/>
        </w:rPr>
        <w:t>查看。</w:t>
      </w:r>
    </w:p>
    <w:p w14:paraId="3D1BC7D8" w14:textId="6C0C346A" w:rsidR="0023720F" w:rsidRDefault="0023720F" w:rsidP="00091082">
      <w:pPr>
        <w:pStyle w:val="30"/>
        <w:rPr>
          <w:rStyle w:val="uicontrol"/>
        </w:rPr>
      </w:pPr>
      <w:r>
        <w:rPr>
          <w:rStyle w:val="uicontrol"/>
          <w:rFonts w:hint="eastAsia"/>
        </w:rPr>
        <w:t>输入管理员账号</w:t>
      </w:r>
      <w:r>
        <w:rPr>
          <w:rStyle w:val="uicontrol"/>
        </w:rPr>
        <w:t>与密码，登陆界面。默认</w:t>
      </w:r>
      <w:r>
        <w:rPr>
          <w:rStyle w:val="uicontrol"/>
          <w:rFonts w:hint="eastAsia"/>
        </w:rPr>
        <w:t>管理员账号</w:t>
      </w:r>
      <w:r>
        <w:rPr>
          <w:rStyle w:val="uicontrol"/>
        </w:rPr>
        <w:t>为</w:t>
      </w:r>
      <w:r w:rsidRPr="00091082">
        <w:rPr>
          <w:rStyle w:val="uicontrol"/>
          <w:rFonts w:hint="eastAsia"/>
          <w:b/>
        </w:rPr>
        <w:t>cloud_</w:t>
      </w:r>
      <w:r w:rsidRPr="00091082">
        <w:rPr>
          <w:rStyle w:val="uicontrol"/>
          <w:b/>
        </w:rPr>
        <w:t>admin</w:t>
      </w:r>
      <w:r w:rsidR="00091082">
        <w:rPr>
          <w:rStyle w:val="uicontrol"/>
          <w:rFonts w:hint="eastAsia"/>
        </w:rPr>
        <w:t>，</w:t>
      </w:r>
      <w:r>
        <w:rPr>
          <w:rStyle w:val="uicontrol"/>
          <w:rFonts w:hint="eastAsia"/>
        </w:rPr>
        <w:t>密码</w:t>
      </w:r>
      <w:r>
        <w:rPr>
          <w:rStyle w:val="uicontrol"/>
        </w:rPr>
        <w:t>为</w:t>
      </w:r>
      <w:r w:rsidRPr="00091082">
        <w:rPr>
          <w:rStyle w:val="uicontrol"/>
          <w:rFonts w:hint="eastAsia"/>
          <w:b/>
        </w:rPr>
        <w:t>F</w:t>
      </w:r>
      <w:r w:rsidRPr="00091082">
        <w:rPr>
          <w:rStyle w:val="uicontrol"/>
          <w:b/>
        </w:rPr>
        <w:t>usionSphere123</w:t>
      </w:r>
      <w:r>
        <w:rPr>
          <w:rStyle w:val="uicontrol"/>
          <w:rFonts w:hint="eastAsia"/>
        </w:rPr>
        <w:t>。</w:t>
      </w:r>
    </w:p>
    <w:p w14:paraId="6DCE8029" w14:textId="17711357" w:rsidR="0023720F" w:rsidRDefault="0023720F" w:rsidP="00091082">
      <w:pPr>
        <w:pStyle w:val="30"/>
        <w:rPr>
          <w:rStyle w:val="uicontrol"/>
        </w:rPr>
      </w:pPr>
      <w:r w:rsidRPr="00FC65B8">
        <w:rPr>
          <w:rStyle w:val="uicontrol"/>
        </w:rPr>
        <w:t>在</w:t>
      </w:r>
      <w:r>
        <w:rPr>
          <w:rStyle w:val="uicontrol"/>
          <w:rFonts w:hint="eastAsia"/>
        </w:rPr>
        <w:t>ManageOne</w:t>
      </w:r>
      <w:r>
        <w:rPr>
          <w:rStyle w:val="uicontrol"/>
        </w:rPr>
        <w:t xml:space="preserve"> ServiceCenter</w:t>
      </w:r>
      <w:r>
        <w:rPr>
          <w:rStyle w:val="uicontrol"/>
          <w:rFonts w:hint="eastAsia"/>
        </w:rPr>
        <w:t>界面上方</w:t>
      </w:r>
      <w:r>
        <w:rPr>
          <w:rStyle w:val="uicontrol"/>
        </w:rPr>
        <w:t>导航栏，单击</w:t>
      </w:r>
      <w:r w:rsidR="00934976" w:rsidRPr="00494DF2">
        <w:rPr>
          <w:rStyle w:val="uicontrol"/>
          <w:rFonts w:hint="eastAsia"/>
        </w:rPr>
        <w:t>“</w:t>
      </w:r>
      <w:r>
        <w:rPr>
          <w:rStyle w:val="uicontrol"/>
          <w:rFonts w:hint="eastAsia"/>
        </w:rPr>
        <w:t>服务</w:t>
      </w:r>
      <w:r w:rsidR="00EF78AD">
        <w:rPr>
          <w:rStyle w:val="uicontrol"/>
        </w:rPr>
        <w:t>——</w:t>
      </w:r>
      <w:r>
        <w:rPr>
          <w:rStyle w:val="uicontrol"/>
          <w:rFonts w:hint="eastAsia"/>
        </w:rPr>
        <w:t>定制</w:t>
      </w:r>
      <w:r>
        <w:rPr>
          <w:rStyle w:val="uicontrol"/>
        </w:rPr>
        <w:t>服务目录</w:t>
      </w:r>
      <w:r w:rsidR="00934976" w:rsidRPr="00494DF2">
        <w:rPr>
          <w:rStyle w:val="uicontrol"/>
          <w:rFonts w:hint="eastAsia"/>
        </w:rPr>
        <w:t>”</w:t>
      </w:r>
      <w:r>
        <w:rPr>
          <w:rStyle w:val="uicontrol"/>
          <w:rFonts w:hint="eastAsia"/>
        </w:rPr>
        <w:t>。</w:t>
      </w:r>
    </w:p>
    <w:p w14:paraId="261784CE" w14:textId="54E4CFB2" w:rsidR="0023720F" w:rsidRPr="00380293" w:rsidRDefault="0023720F" w:rsidP="00091082">
      <w:pPr>
        <w:pStyle w:val="1e"/>
        <w:rPr>
          <w:rStyle w:val="uicontrol"/>
        </w:rPr>
      </w:pPr>
      <w:r>
        <w:rPr>
          <w:rStyle w:val="uicontrol"/>
          <w:rFonts w:hint="eastAsia"/>
        </w:rPr>
        <w:t>进入</w:t>
      </w:r>
      <w:r w:rsidR="00934976" w:rsidRPr="00494DF2">
        <w:rPr>
          <w:rStyle w:val="uicontrol"/>
          <w:rFonts w:hint="eastAsia"/>
        </w:rPr>
        <w:t>“</w:t>
      </w:r>
      <w:r>
        <w:rPr>
          <w:rStyle w:val="uicontrol"/>
          <w:rFonts w:hint="eastAsia"/>
        </w:rPr>
        <w:t>服务</w:t>
      </w:r>
      <w:r w:rsidR="00934976" w:rsidRPr="00494DF2">
        <w:rPr>
          <w:rStyle w:val="uicontrol"/>
          <w:rFonts w:hint="eastAsia"/>
        </w:rPr>
        <w:t>”</w:t>
      </w:r>
      <w:r>
        <w:rPr>
          <w:rStyle w:val="uicontrol"/>
          <w:rFonts w:hint="eastAsia"/>
        </w:rPr>
        <w:t>界面</w:t>
      </w:r>
      <w:r>
        <w:rPr>
          <w:rStyle w:val="uicontrol"/>
        </w:rPr>
        <w:t>。</w:t>
      </w:r>
    </w:p>
    <w:p w14:paraId="6F4E997E" w14:textId="77777777" w:rsidR="0023720F" w:rsidRDefault="0023720F" w:rsidP="00091082">
      <w:pPr>
        <w:pStyle w:val="1e"/>
      </w:pPr>
      <w:r>
        <w:rPr>
          <w:noProof/>
        </w:rPr>
        <w:drawing>
          <wp:inline distT="0" distB="0" distL="0" distR="0" wp14:anchorId="71A401BB" wp14:editId="2995B0B0">
            <wp:extent cx="5454000" cy="1275125"/>
            <wp:effectExtent l="0" t="0" r="0"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54000" cy="1275125"/>
                    </a:xfrm>
                    <a:prstGeom prst="rect">
                      <a:avLst/>
                    </a:prstGeom>
                  </pic:spPr>
                </pic:pic>
              </a:graphicData>
            </a:graphic>
          </wp:inline>
        </w:drawing>
      </w:r>
    </w:p>
    <w:p w14:paraId="35635BA1" w14:textId="77777777" w:rsidR="0023720F" w:rsidRDefault="0023720F" w:rsidP="00091082">
      <w:pPr>
        <w:pStyle w:val="30"/>
        <w:rPr>
          <w:rStyle w:val="uicontrol"/>
        </w:rPr>
      </w:pPr>
      <w:r w:rsidRPr="00380293">
        <w:rPr>
          <w:rStyle w:val="uicontrol"/>
        </w:rPr>
        <w:t>在服务界面，单击</w:t>
      </w:r>
      <w:r w:rsidRPr="00380293">
        <w:rPr>
          <w:rStyle w:val="uicontrol"/>
          <w:noProof/>
        </w:rPr>
        <w:drawing>
          <wp:inline distT="0" distB="0" distL="0" distR="0" wp14:anchorId="19BBB15E" wp14:editId="509015A6">
            <wp:extent cx="266700" cy="238125"/>
            <wp:effectExtent l="0" t="0" r="0" b="9525"/>
            <wp:docPr id="170" name="图片 170" descr="http://support.huawei.com/hdx/pages/DOC1000384983YZG07074/02/DOC1000384983YZG07074/02/resources/help/fig/fig_it_90_51_0000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port.huawei.com/hdx/pages/DOC1000384983YZG07074/02/DOC1000384983YZG07074/02/resources/help/fig/fig_it_90_51_000001_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r w:rsidRPr="00380293">
        <w:rPr>
          <w:rStyle w:val="uicontrol"/>
        </w:rPr>
        <w:t>。</w:t>
      </w:r>
    </w:p>
    <w:p w14:paraId="3FBEF5D9" w14:textId="34F626BE" w:rsidR="0023720F" w:rsidRPr="00380293" w:rsidRDefault="0023720F" w:rsidP="00091082">
      <w:pPr>
        <w:pStyle w:val="1e"/>
        <w:rPr>
          <w:rStyle w:val="uicontrol"/>
        </w:rPr>
      </w:pPr>
      <w:r>
        <w:rPr>
          <w:rStyle w:val="uicontrol"/>
          <w:rFonts w:hint="eastAsia"/>
        </w:rPr>
        <w:t>进入</w:t>
      </w:r>
      <w:r w:rsidR="00934976" w:rsidRPr="00494DF2">
        <w:rPr>
          <w:rStyle w:val="uicontrol"/>
          <w:rFonts w:hint="eastAsia"/>
        </w:rPr>
        <w:t>“</w:t>
      </w:r>
      <w:r>
        <w:rPr>
          <w:rStyle w:val="uicontrol"/>
          <w:rFonts w:hint="eastAsia"/>
        </w:rPr>
        <w:t>目录</w:t>
      </w:r>
      <w:r>
        <w:rPr>
          <w:rStyle w:val="uicontrol"/>
        </w:rPr>
        <w:t>管理</w:t>
      </w:r>
      <w:r w:rsidR="00934976" w:rsidRPr="00494DF2">
        <w:rPr>
          <w:rStyle w:val="uicontrol"/>
          <w:rFonts w:hint="eastAsia"/>
        </w:rPr>
        <w:t>”</w:t>
      </w:r>
      <w:r>
        <w:rPr>
          <w:rStyle w:val="uicontrol"/>
          <w:rFonts w:hint="eastAsia"/>
        </w:rPr>
        <w:t>界面</w:t>
      </w:r>
      <w:r>
        <w:rPr>
          <w:rStyle w:val="uicontrol"/>
        </w:rPr>
        <w:t>。</w:t>
      </w:r>
    </w:p>
    <w:p w14:paraId="1BEA4ED1" w14:textId="77777777" w:rsidR="0023720F" w:rsidRDefault="0023720F" w:rsidP="00091082">
      <w:pPr>
        <w:pStyle w:val="1e"/>
      </w:pPr>
      <w:r>
        <w:rPr>
          <w:noProof/>
        </w:rPr>
        <w:lastRenderedPageBreak/>
        <w:drawing>
          <wp:inline distT="0" distB="0" distL="0" distR="0" wp14:anchorId="429B6B7A" wp14:editId="51F6B6A4">
            <wp:extent cx="1830814" cy="1924050"/>
            <wp:effectExtent l="19050" t="19050" r="17145" b="190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34132" cy="1927537"/>
                    </a:xfrm>
                    <a:prstGeom prst="rect">
                      <a:avLst/>
                    </a:prstGeom>
                    <a:ln>
                      <a:solidFill>
                        <a:schemeClr val="tx1"/>
                      </a:solidFill>
                    </a:ln>
                  </pic:spPr>
                </pic:pic>
              </a:graphicData>
            </a:graphic>
          </wp:inline>
        </w:drawing>
      </w:r>
    </w:p>
    <w:p w14:paraId="06DE5842" w14:textId="4582F8B1" w:rsidR="0023720F" w:rsidRDefault="0023720F" w:rsidP="00091082">
      <w:pPr>
        <w:pStyle w:val="30"/>
      </w:pPr>
      <w:r>
        <w:rPr>
          <w:rStyle w:val="uicontrol"/>
          <w:rFonts w:hint="eastAsia"/>
        </w:rPr>
        <w:t>单击</w:t>
      </w:r>
      <w:r w:rsidR="00934976" w:rsidRPr="00494DF2">
        <w:rPr>
          <w:rStyle w:val="uicontrol"/>
          <w:rFonts w:hint="eastAsia"/>
        </w:rPr>
        <w:t>“</w:t>
      </w:r>
      <w:r>
        <w:rPr>
          <w:rStyle w:val="uicontrol"/>
          <w:rFonts w:hint="eastAsia"/>
        </w:rPr>
        <w:t>创建</w:t>
      </w:r>
      <w:r>
        <w:rPr>
          <w:rStyle w:val="uicontrol"/>
        </w:rPr>
        <w:t>目录</w:t>
      </w:r>
      <w:r w:rsidR="00934976" w:rsidRPr="00494DF2">
        <w:rPr>
          <w:rStyle w:val="uicontrol"/>
          <w:rFonts w:hint="eastAsia"/>
        </w:rPr>
        <w:t>”</w:t>
      </w:r>
      <w:r>
        <w:rPr>
          <w:rStyle w:val="uicontrol"/>
          <w:rFonts w:hint="eastAsia"/>
        </w:rPr>
        <w:t>，</w:t>
      </w:r>
      <w:r>
        <w:rPr>
          <w:rStyle w:val="uicontrol"/>
        </w:rPr>
        <w:t>在</w:t>
      </w:r>
      <w:r w:rsidRPr="00380293">
        <w:rPr>
          <w:rStyle w:val="uicontrol"/>
          <w:rFonts w:hint="eastAsia"/>
        </w:rPr>
        <w:t>弹出</w:t>
      </w:r>
      <w:r>
        <w:rPr>
          <w:rStyle w:val="uicontrol"/>
          <w:rFonts w:hint="eastAsia"/>
        </w:rPr>
        <w:t>的</w:t>
      </w:r>
      <w:r w:rsidRPr="00380293">
        <w:rPr>
          <w:rStyle w:val="uicontrol"/>
        </w:rPr>
        <w:t>对话框</w:t>
      </w:r>
      <w:r>
        <w:rPr>
          <w:rStyle w:val="uicontrol"/>
          <w:rFonts w:hint="eastAsia"/>
        </w:rPr>
        <w:t>中</w:t>
      </w:r>
      <w:r w:rsidRPr="00380293">
        <w:rPr>
          <w:rStyle w:val="uicontrol"/>
        </w:rPr>
        <w:t>，进行服务目录的创建。</w:t>
      </w:r>
    </w:p>
    <w:p w14:paraId="1AEC9586" w14:textId="77777777" w:rsidR="0023720F" w:rsidRDefault="0023720F" w:rsidP="00091082">
      <w:pPr>
        <w:pStyle w:val="1e"/>
      </w:pPr>
      <w:r>
        <w:rPr>
          <w:noProof/>
        </w:rPr>
        <w:drawing>
          <wp:inline distT="0" distB="0" distL="0" distR="0" wp14:anchorId="75AA9A16" wp14:editId="2CE63787">
            <wp:extent cx="2961905" cy="1228571"/>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61905" cy="1228571"/>
                    </a:xfrm>
                    <a:prstGeom prst="rect">
                      <a:avLst/>
                    </a:prstGeom>
                  </pic:spPr>
                </pic:pic>
              </a:graphicData>
            </a:graphic>
          </wp:inline>
        </w:drawing>
      </w:r>
    </w:p>
    <w:p w14:paraId="0130FC57" w14:textId="77777777" w:rsidR="0023720F" w:rsidRDefault="0023720F" w:rsidP="00091082">
      <w:pPr>
        <w:pStyle w:val="30"/>
        <w:rPr>
          <w:rStyle w:val="uicontrol"/>
        </w:rPr>
      </w:pPr>
      <w:r w:rsidRPr="009F4400">
        <w:rPr>
          <w:rStyle w:val="uicontrol"/>
          <w:rFonts w:hint="eastAsia"/>
        </w:rPr>
        <w:t>填写</w:t>
      </w:r>
      <w:r>
        <w:rPr>
          <w:rStyle w:val="uicontrol"/>
          <w:rFonts w:hint="eastAsia"/>
        </w:rPr>
        <w:t>服务</w:t>
      </w:r>
      <w:r>
        <w:rPr>
          <w:rStyle w:val="uicontrol"/>
        </w:rPr>
        <w:t>目录的名称。</w:t>
      </w:r>
    </w:p>
    <w:p w14:paraId="4F4D5418" w14:textId="77777777" w:rsidR="0023720F" w:rsidRDefault="0023720F" w:rsidP="00091082">
      <w:pPr>
        <w:pStyle w:val="1e"/>
        <w:rPr>
          <w:rStyle w:val="uicontrol"/>
        </w:rPr>
      </w:pPr>
      <w:r>
        <w:rPr>
          <w:noProof/>
        </w:rPr>
        <w:drawing>
          <wp:inline distT="0" distB="0" distL="0" distR="0" wp14:anchorId="16ED0180" wp14:editId="10D067EE">
            <wp:extent cx="3407833" cy="1533525"/>
            <wp:effectExtent l="19050" t="19050" r="2159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14188" cy="1536385"/>
                    </a:xfrm>
                    <a:prstGeom prst="rect">
                      <a:avLst/>
                    </a:prstGeom>
                    <a:ln>
                      <a:solidFill>
                        <a:schemeClr val="tx1"/>
                      </a:solidFill>
                    </a:ln>
                  </pic:spPr>
                </pic:pic>
              </a:graphicData>
            </a:graphic>
          </wp:inline>
        </w:drawing>
      </w:r>
    </w:p>
    <w:p w14:paraId="64A0094A" w14:textId="1D591115" w:rsidR="0023720F" w:rsidRDefault="0023720F" w:rsidP="00091082">
      <w:pPr>
        <w:pStyle w:val="30"/>
        <w:rPr>
          <w:rStyle w:val="uicontrol"/>
        </w:rPr>
      </w:pPr>
      <w:r>
        <w:rPr>
          <w:rStyle w:val="uicontrol"/>
          <w:rFonts w:hint="eastAsia"/>
        </w:rPr>
        <w:t>单击</w:t>
      </w:r>
      <w:r w:rsidR="00934976" w:rsidRPr="00494DF2">
        <w:rPr>
          <w:rStyle w:val="uicontrol"/>
          <w:rFonts w:hint="eastAsia"/>
        </w:rPr>
        <w:t>“</w:t>
      </w:r>
      <w:r>
        <w:rPr>
          <w:rStyle w:val="uicontrol"/>
          <w:rFonts w:hint="eastAsia"/>
        </w:rPr>
        <w:t>确定</w:t>
      </w:r>
      <w:r w:rsidR="00934976" w:rsidRPr="00494DF2">
        <w:rPr>
          <w:rStyle w:val="uicontrol"/>
          <w:rFonts w:hint="eastAsia"/>
        </w:rPr>
        <w:t>”</w:t>
      </w:r>
      <w:r>
        <w:rPr>
          <w:rStyle w:val="uicontrol"/>
          <w:rFonts w:hint="eastAsia"/>
        </w:rPr>
        <w:t>。</w:t>
      </w:r>
    </w:p>
    <w:p w14:paraId="6A9148C0" w14:textId="77777777" w:rsidR="0023720F" w:rsidRPr="009F4400" w:rsidRDefault="0023720F" w:rsidP="00091082">
      <w:pPr>
        <w:pStyle w:val="1e"/>
        <w:rPr>
          <w:rStyle w:val="uicontrol"/>
        </w:rPr>
      </w:pPr>
      <w:r>
        <w:rPr>
          <w:rStyle w:val="uicontrol"/>
          <w:rFonts w:hint="eastAsia"/>
        </w:rPr>
        <w:t>完成</w:t>
      </w:r>
      <w:r>
        <w:rPr>
          <w:rStyle w:val="uicontrol"/>
        </w:rPr>
        <w:t>服务目录的创建。</w:t>
      </w:r>
    </w:p>
    <w:p w14:paraId="62A0EB07" w14:textId="77777777" w:rsidR="0023720F" w:rsidRPr="00091082" w:rsidRDefault="0023720F" w:rsidP="00091082">
      <w:pPr>
        <w:pStyle w:val="3"/>
      </w:pPr>
      <w:bookmarkStart w:id="238" w:name="_Toc497466148"/>
      <w:bookmarkStart w:id="239" w:name="_Toc500505223"/>
      <w:r w:rsidRPr="00091082">
        <w:rPr>
          <w:rFonts w:hint="eastAsia"/>
        </w:rPr>
        <w:t>外部</w:t>
      </w:r>
      <w:r w:rsidRPr="00091082">
        <w:t>网络</w:t>
      </w:r>
      <w:r w:rsidRPr="00091082">
        <w:rPr>
          <w:rFonts w:hint="eastAsia"/>
        </w:rPr>
        <w:t>关联</w:t>
      </w:r>
      <w:bookmarkEnd w:id="238"/>
      <w:bookmarkEnd w:id="239"/>
    </w:p>
    <w:p w14:paraId="5265605B" w14:textId="77777777" w:rsidR="0023720F" w:rsidRPr="00091082" w:rsidRDefault="0023720F" w:rsidP="00091082">
      <w:pPr>
        <w:pStyle w:val="4"/>
        <w:rPr>
          <w:rFonts w:hint="default"/>
        </w:rPr>
      </w:pPr>
      <w:r w:rsidRPr="00091082">
        <w:rPr>
          <w:rFonts w:hint="default"/>
        </w:rPr>
        <w:t>FusionSphere OpenStack OM</w:t>
      </w:r>
      <w:r w:rsidRPr="00091082">
        <w:t>侧</w:t>
      </w:r>
      <w:r w:rsidRPr="00091082">
        <w:rPr>
          <w:rFonts w:hint="default"/>
        </w:rPr>
        <w:t>网络配置</w:t>
      </w:r>
    </w:p>
    <w:p w14:paraId="162E63B8" w14:textId="77777777" w:rsidR="0023720F" w:rsidRDefault="0023720F" w:rsidP="00091082">
      <w:pPr>
        <w:pStyle w:val="30"/>
        <w:rPr>
          <w:rStyle w:val="uicontrol"/>
        </w:rPr>
      </w:pPr>
      <w:r w:rsidRPr="0053398D">
        <w:rPr>
          <w:rStyle w:val="uicontrol"/>
        </w:rPr>
        <w:t>登录</w:t>
      </w:r>
      <w:r w:rsidRPr="0053398D">
        <w:rPr>
          <w:rStyle w:val="uicontrol"/>
        </w:rPr>
        <w:t xml:space="preserve">FusionSphere </w:t>
      </w:r>
      <w:r>
        <w:rPr>
          <w:rStyle w:val="uicontrol"/>
        </w:rPr>
        <w:t>OpenStack</w:t>
      </w:r>
      <w:r w:rsidRPr="0053398D">
        <w:rPr>
          <w:rStyle w:val="uicontrol"/>
        </w:rPr>
        <w:t xml:space="preserve"> OM</w:t>
      </w:r>
      <w:r w:rsidRPr="0053398D">
        <w:rPr>
          <w:rStyle w:val="uicontrol"/>
        </w:rPr>
        <w:t>界面。</w:t>
      </w:r>
    </w:p>
    <w:p w14:paraId="0CB44976" w14:textId="77777777" w:rsidR="0023720F" w:rsidRDefault="0023720F" w:rsidP="00091082">
      <w:pPr>
        <w:pStyle w:val="30"/>
        <w:rPr>
          <w:rStyle w:val="uicontrol"/>
        </w:rPr>
      </w:pPr>
      <w:r>
        <w:rPr>
          <w:rStyle w:val="uicontrol"/>
          <w:rFonts w:hint="eastAsia"/>
        </w:rPr>
        <w:t>在</w:t>
      </w:r>
      <w:r>
        <w:rPr>
          <w:rStyle w:val="uicontrol"/>
        </w:rPr>
        <w:t>上方导航栏，单击</w:t>
      </w:r>
      <w:r>
        <w:rPr>
          <w:rStyle w:val="uicontrol"/>
          <w:rFonts w:hint="eastAsia"/>
        </w:rPr>
        <w:t>“资源</w:t>
      </w:r>
      <w:r>
        <w:rPr>
          <w:rStyle w:val="uicontrol"/>
        </w:rPr>
        <w:t>——</w:t>
      </w:r>
      <w:r>
        <w:rPr>
          <w:rStyle w:val="uicontrol"/>
        </w:rPr>
        <w:t>外部网络</w:t>
      </w:r>
      <w:r>
        <w:rPr>
          <w:rStyle w:val="uicontrol"/>
          <w:rFonts w:hint="eastAsia"/>
        </w:rPr>
        <w:t>”。</w:t>
      </w:r>
    </w:p>
    <w:p w14:paraId="7B72EF82" w14:textId="77777777" w:rsidR="0023720F" w:rsidRPr="0053398D" w:rsidRDefault="0023720F" w:rsidP="00091082">
      <w:pPr>
        <w:pStyle w:val="1e"/>
        <w:rPr>
          <w:rStyle w:val="uicontrol"/>
        </w:rPr>
      </w:pPr>
      <w:r w:rsidRPr="00091082">
        <w:rPr>
          <w:noProof/>
        </w:rPr>
        <w:lastRenderedPageBreak/>
        <w:drawing>
          <wp:inline distT="0" distB="0" distL="0" distR="0" wp14:anchorId="697E744F" wp14:editId="024EC6F0">
            <wp:extent cx="4400000" cy="2847619"/>
            <wp:effectExtent l="19050" t="19050" r="19685" b="1016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00000" cy="2847619"/>
                    </a:xfrm>
                    <a:prstGeom prst="rect">
                      <a:avLst/>
                    </a:prstGeom>
                    <a:ln>
                      <a:solidFill>
                        <a:schemeClr val="tx1"/>
                      </a:solidFill>
                    </a:ln>
                  </pic:spPr>
                </pic:pic>
              </a:graphicData>
            </a:graphic>
          </wp:inline>
        </w:drawing>
      </w:r>
    </w:p>
    <w:p w14:paraId="035B3E8C" w14:textId="40F29C26" w:rsidR="0023720F" w:rsidRPr="00091082" w:rsidRDefault="0023720F" w:rsidP="00091082">
      <w:pPr>
        <w:pStyle w:val="30"/>
      </w:pPr>
      <w:r>
        <w:rPr>
          <w:rStyle w:val="uicontrol"/>
          <w:rFonts w:hint="eastAsia"/>
        </w:rPr>
        <w:t>在</w:t>
      </w:r>
      <w:r>
        <w:rPr>
          <w:rStyle w:val="uicontrol"/>
        </w:rPr>
        <w:t>外部网络</w:t>
      </w:r>
      <w:r>
        <w:rPr>
          <w:rStyle w:val="uicontrol"/>
          <w:rFonts w:hint="eastAsia"/>
        </w:rPr>
        <w:t>所在</w:t>
      </w:r>
      <w:r>
        <w:rPr>
          <w:rStyle w:val="uicontrol"/>
        </w:rPr>
        <w:t>行，单击</w:t>
      </w:r>
      <w:r w:rsidR="00934976">
        <w:rPr>
          <w:rStyle w:val="uicontrol"/>
          <w:rFonts w:hint="eastAsia"/>
        </w:rPr>
        <w:t>“</w:t>
      </w:r>
      <w:r>
        <w:rPr>
          <w:rStyle w:val="uicontrol"/>
          <w:rFonts w:hint="eastAsia"/>
        </w:rPr>
        <w:t>更多——</w:t>
      </w:r>
      <w:r>
        <w:rPr>
          <w:rStyle w:val="uicontrol"/>
        </w:rPr>
        <w:t>创建子网</w:t>
      </w:r>
      <w:r w:rsidR="00934976" w:rsidRPr="00494DF2">
        <w:rPr>
          <w:rStyle w:val="uicontrol"/>
          <w:rFonts w:hint="eastAsia"/>
        </w:rPr>
        <w:t>”</w:t>
      </w:r>
      <w:r>
        <w:rPr>
          <w:rStyle w:val="uicontrol"/>
          <w:rFonts w:hint="eastAsia"/>
        </w:rPr>
        <w:t>。</w:t>
      </w:r>
    </w:p>
    <w:p w14:paraId="5C832798" w14:textId="53D16002" w:rsidR="00091082" w:rsidRDefault="006022AE" w:rsidP="00091082">
      <w:pPr>
        <w:pStyle w:val="1e"/>
        <w:rPr>
          <w:rStyle w:val="uicontrol"/>
        </w:rPr>
      </w:pPr>
      <w:r>
        <w:rPr>
          <w:noProof/>
        </w:rPr>
        <w:drawing>
          <wp:inline distT="0" distB="0" distL="0" distR="0" wp14:anchorId="225CFF13" wp14:editId="1AD35028">
            <wp:extent cx="980952" cy="1133333"/>
            <wp:effectExtent l="19050" t="19050" r="10160" b="1016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80952" cy="1133333"/>
                    </a:xfrm>
                    <a:prstGeom prst="rect">
                      <a:avLst/>
                    </a:prstGeom>
                    <a:ln>
                      <a:solidFill>
                        <a:schemeClr val="tx1"/>
                      </a:solidFill>
                    </a:ln>
                  </pic:spPr>
                </pic:pic>
              </a:graphicData>
            </a:graphic>
          </wp:inline>
        </w:drawing>
      </w:r>
    </w:p>
    <w:p w14:paraId="5E7B3F20" w14:textId="77777777" w:rsidR="0023720F" w:rsidRDefault="0023720F" w:rsidP="00091082">
      <w:pPr>
        <w:pStyle w:val="1e"/>
        <w:rPr>
          <w:rStyle w:val="uicontrol"/>
        </w:rPr>
      </w:pPr>
      <w:r>
        <w:rPr>
          <w:rStyle w:val="uicontrol"/>
          <w:rFonts w:hint="eastAsia"/>
        </w:rPr>
        <w:t>弹出对话框</w:t>
      </w:r>
      <w:r>
        <w:rPr>
          <w:rStyle w:val="uicontrol"/>
        </w:rPr>
        <w:t>。</w:t>
      </w:r>
    </w:p>
    <w:p w14:paraId="3931864B" w14:textId="2741EA84" w:rsidR="0023720F" w:rsidRDefault="0023720F" w:rsidP="00091082">
      <w:pPr>
        <w:pStyle w:val="30"/>
        <w:rPr>
          <w:rStyle w:val="uicontrol"/>
        </w:rPr>
      </w:pPr>
      <w:r>
        <w:rPr>
          <w:rStyle w:val="uicontrol"/>
          <w:rFonts w:hint="eastAsia"/>
        </w:rPr>
        <w:t>在</w:t>
      </w:r>
      <w:r w:rsidR="00934976">
        <w:rPr>
          <w:rStyle w:val="uicontrol"/>
          <w:rFonts w:hint="eastAsia"/>
        </w:rPr>
        <w:t>“</w:t>
      </w:r>
      <w:r>
        <w:rPr>
          <w:rStyle w:val="uicontrol"/>
          <w:rFonts w:hint="eastAsia"/>
        </w:rPr>
        <w:t>创建</w:t>
      </w:r>
      <w:r>
        <w:rPr>
          <w:rStyle w:val="uicontrol"/>
        </w:rPr>
        <w:t>子网</w:t>
      </w:r>
      <w:r w:rsidR="00934976" w:rsidRPr="00494DF2">
        <w:rPr>
          <w:rStyle w:val="uicontrol"/>
          <w:rFonts w:hint="eastAsia"/>
        </w:rPr>
        <w:t>”</w:t>
      </w:r>
      <w:r>
        <w:rPr>
          <w:rStyle w:val="uicontrol"/>
          <w:rFonts w:hint="eastAsia"/>
        </w:rPr>
        <w:t>对话框</w:t>
      </w:r>
      <w:r>
        <w:rPr>
          <w:rStyle w:val="uicontrol"/>
        </w:rPr>
        <w:t>中，填写以下选项：</w:t>
      </w:r>
    </w:p>
    <w:p w14:paraId="3BF9B2A7" w14:textId="10096E2D" w:rsidR="0023720F" w:rsidRPr="00494DF2" w:rsidRDefault="0023720F" w:rsidP="00091082">
      <w:pPr>
        <w:pStyle w:val="4a"/>
        <w:rPr>
          <w:rStyle w:val="uicontrol"/>
        </w:rPr>
      </w:pPr>
      <w:r w:rsidRPr="00494DF2">
        <w:rPr>
          <w:rStyle w:val="uicontrol"/>
          <w:rFonts w:hint="eastAsia"/>
        </w:rPr>
        <w:t>名称</w:t>
      </w:r>
      <w:r w:rsidRPr="00494DF2">
        <w:rPr>
          <w:rStyle w:val="uicontrol"/>
        </w:rPr>
        <w:t>：自定义</w:t>
      </w:r>
      <w:r w:rsidR="00091082">
        <w:rPr>
          <w:rStyle w:val="uicontrol"/>
          <w:rFonts w:hint="eastAsia"/>
        </w:rPr>
        <w:t>。</w:t>
      </w:r>
    </w:p>
    <w:p w14:paraId="75478E7A" w14:textId="5063691E" w:rsidR="0023720F" w:rsidRPr="00494DF2" w:rsidRDefault="0023720F" w:rsidP="00091082">
      <w:pPr>
        <w:pStyle w:val="4a"/>
        <w:rPr>
          <w:rStyle w:val="uicontrol"/>
        </w:rPr>
      </w:pPr>
      <w:r w:rsidRPr="00494DF2">
        <w:rPr>
          <w:rStyle w:val="uicontrol"/>
          <w:rFonts w:hint="eastAsia"/>
        </w:rPr>
        <w:t>子网</w:t>
      </w:r>
      <w:r w:rsidRPr="00494DF2">
        <w:rPr>
          <w:rStyle w:val="uicontrol"/>
          <w:rFonts w:hint="eastAsia"/>
        </w:rPr>
        <w:t>IP</w:t>
      </w:r>
      <w:r w:rsidRPr="00494DF2">
        <w:rPr>
          <w:rStyle w:val="uicontrol"/>
          <w:rFonts w:hint="eastAsia"/>
        </w:rPr>
        <w:t>地址</w:t>
      </w:r>
      <w:r w:rsidR="003C69C9">
        <w:rPr>
          <w:rStyle w:val="uicontrol"/>
        </w:rPr>
        <w:t>：</w:t>
      </w:r>
      <w:r w:rsidRPr="00494DF2">
        <w:rPr>
          <w:rStyle w:val="uicontrol"/>
        </w:rPr>
        <w:t>填写一个</w:t>
      </w:r>
      <w:r w:rsidRPr="00494DF2">
        <w:rPr>
          <w:rStyle w:val="uicontrol"/>
          <w:rFonts w:hint="eastAsia"/>
        </w:rPr>
        <w:t>无</w:t>
      </w:r>
      <w:r w:rsidRPr="00494DF2">
        <w:rPr>
          <w:rStyle w:val="uicontrol"/>
        </w:rPr>
        <w:t>任何</w:t>
      </w:r>
      <w:r w:rsidRPr="00494DF2">
        <w:rPr>
          <w:rStyle w:val="uicontrol"/>
          <w:rFonts w:hint="eastAsia"/>
        </w:rPr>
        <w:t>IP</w:t>
      </w:r>
      <w:r w:rsidRPr="00494DF2">
        <w:rPr>
          <w:rStyle w:val="uicontrol"/>
          <w:rFonts w:hint="eastAsia"/>
        </w:rPr>
        <w:t>冲突</w:t>
      </w:r>
      <w:r w:rsidRPr="00494DF2">
        <w:rPr>
          <w:rStyle w:val="uicontrol"/>
        </w:rPr>
        <w:t>的空网段。</w:t>
      </w:r>
    </w:p>
    <w:p w14:paraId="5531C80B" w14:textId="54D4735D" w:rsidR="0023720F" w:rsidRPr="00494DF2" w:rsidRDefault="0023720F" w:rsidP="00091082">
      <w:pPr>
        <w:pStyle w:val="4a"/>
        <w:rPr>
          <w:rStyle w:val="uicontrol"/>
        </w:rPr>
      </w:pPr>
      <w:r w:rsidRPr="00494DF2">
        <w:rPr>
          <w:rStyle w:val="uicontrol"/>
          <w:rFonts w:hint="eastAsia"/>
        </w:rPr>
        <w:t>子网</w:t>
      </w:r>
      <w:r w:rsidRPr="00494DF2">
        <w:rPr>
          <w:rStyle w:val="uicontrol"/>
        </w:rPr>
        <w:t>掩码，网关：根据</w:t>
      </w:r>
      <w:r w:rsidRPr="00494DF2">
        <w:rPr>
          <w:rStyle w:val="uicontrol"/>
          <w:rFonts w:hint="eastAsia"/>
        </w:rPr>
        <w:t>子网</w:t>
      </w:r>
      <w:r w:rsidRPr="00494DF2">
        <w:rPr>
          <w:rStyle w:val="uicontrol"/>
        </w:rPr>
        <w:t>情况填写</w:t>
      </w:r>
      <w:r w:rsidR="00091082">
        <w:rPr>
          <w:rStyle w:val="uicontrol"/>
          <w:rFonts w:hint="eastAsia"/>
        </w:rPr>
        <w:t>。</w:t>
      </w:r>
    </w:p>
    <w:p w14:paraId="71D43339" w14:textId="755A8768" w:rsidR="0023720F" w:rsidRPr="00494DF2" w:rsidRDefault="0023720F" w:rsidP="00091082">
      <w:pPr>
        <w:pStyle w:val="4a"/>
        <w:rPr>
          <w:rStyle w:val="uicontrol"/>
        </w:rPr>
      </w:pPr>
      <w:r w:rsidRPr="00494DF2">
        <w:rPr>
          <w:rStyle w:val="uicontrol"/>
          <w:rFonts w:hint="eastAsia"/>
        </w:rPr>
        <w:t>可用</w:t>
      </w:r>
      <w:r w:rsidRPr="00494DF2">
        <w:rPr>
          <w:rStyle w:val="uicontrol"/>
          <w:rFonts w:hint="eastAsia"/>
        </w:rPr>
        <w:t>IP</w:t>
      </w:r>
      <w:r w:rsidRPr="00494DF2">
        <w:rPr>
          <w:rStyle w:val="uicontrol"/>
          <w:rFonts w:hint="eastAsia"/>
        </w:rPr>
        <w:t>地址</w:t>
      </w:r>
      <w:r w:rsidRPr="00494DF2">
        <w:rPr>
          <w:rStyle w:val="uicontrol"/>
        </w:rPr>
        <w:t>段：在子网中选取</w:t>
      </w:r>
      <w:proofErr w:type="gramStart"/>
      <w:r w:rsidRPr="00494DF2">
        <w:rPr>
          <w:rStyle w:val="uicontrol"/>
        </w:rPr>
        <w:t>一</w:t>
      </w:r>
      <w:proofErr w:type="gramEnd"/>
      <w:r w:rsidRPr="00494DF2">
        <w:rPr>
          <w:rStyle w:val="uicontrol"/>
        </w:rPr>
        <w:t>段地址用于主机创建</w:t>
      </w:r>
      <w:r w:rsidR="00091082">
        <w:rPr>
          <w:rStyle w:val="uicontrol"/>
          <w:rFonts w:hint="eastAsia"/>
        </w:rPr>
        <w:t>。</w:t>
      </w:r>
    </w:p>
    <w:p w14:paraId="74BDFAC1" w14:textId="77777777" w:rsidR="0023720F" w:rsidRPr="0053398D" w:rsidRDefault="0023720F" w:rsidP="00091082">
      <w:pPr>
        <w:pStyle w:val="1e"/>
        <w:rPr>
          <w:rStyle w:val="uicontrol"/>
        </w:rPr>
      </w:pPr>
      <w:r>
        <w:rPr>
          <w:noProof/>
        </w:rPr>
        <w:lastRenderedPageBreak/>
        <w:drawing>
          <wp:inline distT="0" distB="0" distL="0" distR="0" wp14:anchorId="0EBB17AA" wp14:editId="2B5383D8">
            <wp:extent cx="5454000" cy="3988238"/>
            <wp:effectExtent l="19050" t="19050" r="13970" b="1270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54000" cy="3988238"/>
                    </a:xfrm>
                    <a:prstGeom prst="rect">
                      <a:avLst/>
                    </a:prstGeom>
                    <a:ln>
                      <a:solidFill>
                        <a:schemeClr val="tx1"/>
                      </a:solidFill>
                    </a:ln>
                  </pic:spPr>
                </pic:pic>
              </a:graphicData>
            </a:graphic>
          </wp:inline>
        </w:drawing>
      </w:r>
    </w:p>
    <w:p w14:paraId="3749B16E" w14:textId="73BA596E" w:rsidR="0023720F" w:rsidRDefault="0023720F" w:rsidP="00091082">
      <w:pPr>
        <w:pStyle w:val="30"/>
        <w:rPr>
          <w:rStyle w:val="uicontrol"/>
        </w:rPr>
      </w:pPr>
      <w:r>
        <w:rPr>
          <w:rStyle w:val="uicontrol"/>
          <w:rFonts w:hint="eastAsia"/>
        </w:rPr>
        <w:t>单击</w:t>
      </w:r>
      <w:r w:rsidR="00934976">
        <w:rPr>
          <w:rStyle w:val="uicontrol"/>
          <w:rFonts w:hint="eastAsia"/>
        </w:rPr>
        <w:t>“</w:t>
      </w:r>
      <w:r>
        <w:rPr>
          <w:rStyle w:val="uicontrol"/>
          <w:rFonts w:hint="eastAsia"/>
        </w:rPr>
        <w:t>创建</w:t>
      </w:r>
      <w:r w:rsidR="00934976" w:rsidRPr="00494DF2">
        <w:rPr>
          <w:rStyle w:val="uicontrol"/>
          <w:rFonts w:hint="eastAsia"/>
        </w:rPr>
        <w:t>”</w:t>
      </w:r>
      <w:r>
        <w:rPr>
          <w:rStyle w:val="uicontrol"/>
          <w:rFonts w:hint="eastAsia"/>
        </w:rPr>
        <w:t>。</w:t>
      </w:r>
    </w:p>
    <w:p w14:paraId="2128916B" w14:textId="1A01FB9B" w:rsidR="0023720F" w:rsidRPr="00091082" w:rsidRDefault="00C658AD" w:rsidP="00091082">
      <w:pPr>
        <w:pStyle w:val="4"/>
        <w:rPr>
          <w:rStyle w:val="uicontrol"/>
          <w:rFonts w:hint="default"/>
        </w:rPr>
      </w:pPr>
      <w:r w:rsidRPr="00091082">
        <w:rPr>
          <w:rStyle w:val="uicontrol"/>
          <w:rFonts w:hint="default"/>
        </w:rPr>
        <w:t>ServiceCenter</w:t>
      </w:r>
      <w:r w:rsidR="0023720F" w:rsidRPr="00091082">
        <w:rPr>
          <w:rStyle w:val="uicontrol"/>
        </w:rPr>
        <w:t>侧网络</w:t>
      </w:r>
      <w:r w:rsidR="0023720F" w:rsidRPr="00091082">
        <w:rPr>
          <w:rStyle w:val="uicontrol"/>
          <w:rFonts w:hint="default"/>
        </w:rPr>
        <w:t>配置</w:t>
      </w:r>
    </w:p>
    <w:p w14:paraId="2C5F8226" w14:textId="77777777" w:rsidR="0023720F" w:rsidRPr="00091082" w:rsidRDefault="0023720F" w:rsidP="00091082">
      <w:pPr>
        <w:pStyle w:val="5"/>
        <w:rPr>
          <w:rFonts w:hint="default"/>
        </w:rPr>
      </w:pPr>
      <w:r w:rsidRPr="00091082">
        <w:t>云资源池</w:t>
      </w:r>
      <w:r w:rsidRPr="00091082">
        <w:rPr>
          <w:rFonts w:hint="default"/>
        </w:rPr>
        <w:t>高级</w:t>
      </w:r>
      <w:r w:rsidRPr="00091082">
        <w:t>配置</w:t>
      </w:r>
    </w:p>
    <w:p w14:paraId="6710C232" w14:textId="2DE841FD" w:rsidR="0023720F" w:rsidRDefault="0023720F" w:rsidP="00091082">
      <w:pPr>
        <w:pStyle w:val="30"/>
        <w:rPr>
          <w:rStyle w:val="uicontrol"/>
        </w:rPr>
      </w:pPr>
      <w:r w:rsidRPr="004D6A65">
        <w:rPr>
          <w:rStyle w:val="uicontrol"/>
        </w:rPr>
        <w:t>使用系统超级管理员账户登录</w:t>
      </w:r>
      <w:r w:rsidR="00C658AD">
        <w:rPr>
          <w:rStyle w:val="uicontrol"/>
        </w:rPr>
        <w:t>ServiceCenter</w:t>
      </w:r>
      <w:r w:rsidRPr="004D6A65">
        <w:rPr>
          <w:rStyle w:val="uicontrol"/>
        </w:rPr>
        <w:t>，如</w:t>
      </w:r>
      <w:r w:rsidR="00934976">
        <w:rPr>
          <w:rStyle w:val="uicontrol"/>
          <w:rFonts w:hint="eastAsia"/>
        </w:rPr>
        <w:t>“</w:t>
      </w:r>
      <w:r w:rsidRPr="00740B41">
        <w:rPr>
          <w:rStyle w:val="uicontrol"/>
          <w:b/>
        </w:rPr>
        <w:t>cloud_admin</w:t>
      </w:r>
      <w:r w:rsidR="00934976" w:rsidRPr="00494DF2">
        <w:rPr>
          <w:rStyle w:val="uicontrol"/>
          <w:rFonts w:hint="eastAsia"/>
        </w:rPr>
        <w:t>”</w:t>
      </w:r>
      <w:r w:rsidRPr="004D6A65">
        <w:rPr>
          <w:rStyle w:val="uicontrol"/>
        </w:rPr>
        <w:t>。</w:t>
      </w:r>
    </w:p>
    <w:p w14:paraId="08F6E291" w14:textId="0FFADA3F" w:rsidR="0023720F" w:rsidRDefault="0023720F" w:rsidP="00091082">
      <w:pPr>
        <w:pStyle w:val="30"/>
        <w:rPr>
          <w:rStyle w:val="uicontrol"/>
        </w:rPr>
      </w:pPr>
      <w:r>
        <w:rPr>
          <w:rStyle w:val="uicontrol"/>
          <w:rFonts w:hint="eastAsia"/>
        </w:rPr>
        <w:t>单击</w:t>
      </w:r>
      <w:r w:rsidR="00934976">
        <w:rPr>
          <w:rStyle w:val="uicontrol"/>
          <w:rFonts w:hint="eastAsia"/>
        </w:rPr>
        <w:t>“</w:t>
      </w:r>
      <w:r>
        <w:rPr>
          <w:rStyle w:val="uicontrol"/>
          <w:rFonts w:hint="eastAsia"/>
        </w:rPr>
        <w:t>云资源</w:t>
      </w:r>
      <w:r>
        <w:rPr>
          <w:rStyle w:val="uicontrol"/>
        </w:rPr>
        <w:t>——</w:t>
      </w:r>
      <w:r>
        <w:rPr>
          <w:rStyle w:val="uicontrol"/>
        </w:rPr>
        <w:t>云资源池</w:t>
      </w:r>
      <w:r w:rsidR="00934976">
        <w:rPr>
          <w:rStyle w:val="uicontrol"/>
          <w:rFonts w:hint="eastAsia"/>
        </w:rPr>
        <w:t>”</w:t>
      </w:r>
      <w:r>
        <w:rPr>
          <w:rStyle w:val="uicontrol"/>
          <w:rFonts w:hint="eastAsia"/>
        </w:rPr>
        <w:t>。</w:t>
      </w:r>
    </w:p>
    <w:p w14:paraId="025E8575" w14:textId="23395EDE" w:rsidR="0023720F" w:rsidRPr="004D6A65" w:rsidRDefault="0023720F" w:rsidP="00091082">
      <w:pPr>
        <w:pStyle w:val="1e"/>
        <w:rPr>
          <w:rStyle w:val="uicontrol"/>
        </w:rPr>
      </w:pPr>
      <w:r>
        <w:rPr>
          <w:rStyle w:val="uicontrol"/>
          <w:rFonts w:hint="eastAsia"/>
        </w:rPr>
        <w:t>进入</w:t>
      </w:r>
      <w:r w:rsidR="00934976">
        <w:rPr>
          <w:rStyle w:val="uicontrol"/>
          <w:rFonts w:hint="eastAsia"/>
        </w:rPr>
        <w:t>“</w:t>
      </w:r>
      <w:r>
        <w:rPr>
          <w:rStyle w:val="uicontrol"/>
          <w:rFonts w:hint="eastAsia"/>
        </w:rPr>
        <w:t>云资源池</w:t>
      </w:r>
      <w:r w:rsidR="00934976">
        <w:rPr>
          <w:rStyle w:val="uicontrol"/>
          <w:rFonts w:hint="eastAsia"/>
        </w:rPr>
        <w:t>”</w:t>
      </w:r>
      <w:r>
        <w:rPr>
          <w:rStyle w:val="uicontrol"/>
          <w:rFonts w:hint="eastAsia"/>
        </w:rPr>
        <w:t>界面</w:t>
      </w:r>
      <w:r>
        <w:rPr>
          <w:rStyle w:val="uicontrol"/>
        </w:rPr>
        <w:t>。</w:t>
      </w:r>
    </w:p>
    <w:p w14:paraId="7F32967E" w14:textId="4E78057B" w:rsidR="0023720F" w:rsidRDefault="0023720F" w:rsidP="00091082">
      <w:pPr>
        <w:pStyle w:val="30"/>
        <w:rPr>
          <w:rStyle w:val="uicontrol"/>
        </w:rPr>
      </w:pPr>
      <w:r>
        <w:rPr>
          <w:rStyle w:val="uicontrol"/>
          <w:rFonts w:hint="eastAsia"/>
        </w:rPr>
        <w:t>在所需</w:t>
      </w:r>
      <w:r>
        <w:rPr>
          <w:rStyle w:val="uicontrol"/>
        </w:rPr>
        <w:t>修改的云资源池所在行，单击</w:t>
      </w:r>
      <w:r w:rsidR="00934976">
        <w:rPr>
          <w:rStyle w:val="uicontrol"/>
          <w:rFonts w:hint="eastAsia"/>
        </w:rPr>
        <w:t>“</w:t>
      </w:r>
      <w:r>
        <w:rPr>
          <w:rStyle w:val="uicontrol"/>
          <w:rFonts w:hint="eastAsia"/>
        </w:rPr>
        <w:t>更多</w:t>
      </w:r>
      <w:r>
        <w:rPr>
          <w:rStyle w:val="uicontrol"/>
        </w:rPr>
        <w:t>——</w:t>
      </w:r>
      <w:r>
        <w:rPr>
          <w:rStyle w:val="uicontrol"/>
        </w:rPr>
        <w:t>高级</w:t>
      </w:r>
      <w:r>
        <w:rPr>
          <w:rStyle w:val="uicontrol"/>
          <w:rFonts w:hint="eastAsia"/>
        </w:rPr>
        <w:t>配置</w:t>
      </w:r>
      <w:r w:rsidR="00934976">
        <w:rPr>
          <w:rStyle w:val="uicontrol"/>
          <w:rFonts w:hint="eastAsia"/>
        </w:rPr>
        <w:t>”</w:t>
      </w:r>
      <w:r>
        <w:rPr>
          <w:rStyle w:val="uicontrol"/>
          <w:rFonts w:hint="eastAsia"/>
        </w:rPr>
        <w:t>。</w:t>
      </w:r>
    </w:p>
    <w:p w14:paraId="6AC79E5B" w14:textId="328F6E5C" w:rsidR="00993286" w:rsidRDefault="001959C4" w:rsidP="00993286">
      <w:pPr>
        <w:pStyle w:val="1e"/>
        <w:rPr>
          <w:rStyle w:val="uicontrol"/>
        </w:rPr>
      </w:pPr>
      <w:r>
        <w:rPr>
          <w:noProof/>
        </w:rPr>
        <w:drawing>
          <wp:inline distT="0" distB="0" distL="0" distR="0" wp14:anchorId="43897DD6" wp14:editId="65CD9C9B">
            <wp:extent cx="1304925" cy="2062104"/>
            <wp:effectExtent l="19050" t="19050" r="9525" b="1460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306892" cy="2065212"/>
                    </a:xfrm>
                    <a:prstGeom prst="rect">
                      <a:avLst/>
                    </a:prstGeom>
                    <a:ln>
                      <a:solidFill>
                        <a:schemeClr val="tx1"/>
                      </a:solidFill>
                    </a:ln>
                  </pic:spPr>
                </pic:pic>
              </a:graphicData>
            </a:graphic>
          </wp:inline>
        </w:drawing>
      </w:r>
    </w:p>
    <w:p w14:paraId="52C45A6F" w14:textId="5EFF1240" w:rsidR="0023720F" w:rsidRDefault="0023720F" w:rsidP="00091082">
      <w:pPr>
        <w:pStyle w:val="30"/>
        <w:rPr>
          <w:rStyle w:val="uicontrol"/>
        </w:rPr>
      </w:pPr>
      <w:r>
        <w:rPr>
          <w:rStyle w:val="uicontrol"/>
          <w:rFonts w:hint="eastAsia"/>
        </w:rPr>
        <w:lastRenderedPageBreak/>
        <w:t>勾选支持“路由器”，“虚拟</w:t>
      </w:r>
      <w:r>
        <w:rPr>
          <w:rStyle w:val="uicontrol"/>
        </w:rPr>
        <w:t>负载均衡</w:t>
      </w:r>
      <w:r>
        <w:rPr>
          <w:rStyle w:val="uicontrol"/>
          <w:rFonts w:hint="eastAsia"/>
        </w:rPr>
        <w:t>”和</w:t>
      </w:r>
      <w:r w:rsidR="00934976">
        <w:rPr>
          <w:rStyle w:val="uicontrol"/>
          <w:rFonts w:hint="eastAsia"/>
        </w:rPr>
        <w:t>“</w:t>
      </w:r>
      <w:r>
        <w:rPr>
          <w:rStyle w:val="uicontrol"/>
          <w:rFonts w:hint="eastAsia"/>
        </w:rPr>
        <w:t>弹性</w:t>
      </w:r>
      <w:r>
        <w:rPr>
          <w:rStyle w:val="uicontrol"/>
          <w:rFonts w:hint="eastAsia"/>
        </w:rPr>
        <w:t>IP</w:t>
      </w:r>
      <w:r w:rsidR="00934976">
        <w:rPr>
          <w:rStyle w:val="uicontrol"/>
          <w:rFonts w:hint="eastAsia"/>
        </w:rPr>
        <w:t>”</w:t>
      </w:r>
      <w:r>
        <w:rPr>
          <w:rStyle w:val="uicontrol"/>
          <w:rFonts w:hint="eastAsia"/>
        </w:rPr>
        <w:t>。</w:t>
      </w:r>
    </w:p>
    <w:p w14:paraId="51CE2C11" w14:textId="1D050217" w:rsidR="0023720F" w:rsidRDefault="0023720F" w:rsidP="00091082">
      <w:pPr>
        <w:pStyle w:val="30"/>
        <w:rPr>
          <w:rStyle w:val="uicontrol"/>
        </w:rPr>
      </w:pPr>
      <w:r>
        <w:rPr>
          <w:rStyle w:val="uicontrol"/>
          <w:rFonts w:hint="eastAsia"/>
        </w:rPr>
        <w:t>单击</w:t>
      </w:r>
      <w:r w:rsidR="00934976">
        <w:rPr>
          <w:rStyle w:val="uicontrol"/>
          <w:rFonts w:hint="eastAsia"/>
        </w:rPr>
        <w:t>“</w:t>
      </w:r>
      <w:r>
        <w:rPr>
          <w:rStyle w:val="uicontrol"/>
          <w:rFonts w:hint="eastAsia"/>
        </w:rPr>
        <w:t>确定</w:t>
      </w:r>
      <w:r w:rsidR="00934976">
        <w:rPr>
          <w:rStyle w:val="uicontrol"/>
          <w:rFonts w:hint="eastAsia"/>
        </w:rPr>
        <w:t>”</w:t>
      </w:r>
      <w:r>
        <w:rPr>
          <w:rStyle w:val="uicontrol"/>
          <w:rFonts w:hint="eastAsia"/>
        </w:rPr>
        <w:t>。</w:t>
      </w:r>
    </w:p>
    <w:p w14:paraId="6D7D568C" w14:textId="77777777" w:rsidR="0023720F" w:rsidRPr="00EE4396" w:rsidRDefault="0023720F" w:rsidP="00091082">
      <w:pPr>
        <w:pStyle w:val="1e"/>
        <w:rPr>
          <w:rStyle w:val="uicontrol"/>
        </w:rPr>
      </w:pPr>
      <w:r>
        <w:rPr>
          <w:noProof/>
        </w:rPr>
        <w:drawing>
          <wp:inline distT="0" distB="0" distL="0" distR="0" wp14:anchorId="7C6E185F" wp14:editId="31638B13">
            <wp:extent cx="5454000" cy="3633475"/>
            <wp:effectExtent l="19050" t="19050" r="13970" b="2413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54000" cy="3633475"/>
                    </a:xfrm>
                    <a:prstGeom prst="rect">
                      <a:avLst/>
                    </a:prstGeom>
                    <a:ln>
                      <a:solidFill>
                        <a:schemeClr val="tx1"/>
                      </a:solidFill>
                    </a:ln>
                  </pic:spPr>
                </pic:pic>
              </a:graphicData>
            </a:graphic>
          </wp:inline>
        </w:drawing>
      </w:r>
    </w:p>
    <w:p w14:paraId="7C6E38E9" w14:textId="77777777" w:rsidR="0023720F" w:rsidRPr="00091082" w:rsidRDefault="0023720F" w:rsidP="00091082">
      <w:pPr>
        <w:pStyle w:val="5"/>
        <w:rPr>
          <w:rFonts w:hint="default"/>
        </w:rPr>
      </w:pPr>
      <w:r w:rsidRPr="00091082">
        <w:t>云资源池</w:t>
      </w:r>
      <w:r w:rsidRPr="00091082">
        <w:rPr>
          <w:rFonts w:hint="default"/>
        </w:rPr>
        <w:t>网络配置</w:t>
      </w:r>
    </w:p>
    <w:p w14:paraId="2B8A2CD2" w14:textId="3BFF4B7E" w:rsidR="0023720F" w:rsidRDefault="0023720F" w:rsidP="00091082">
      <w:pPr>
        <w:pStyle w:val="30"/>
        <w:rPr>
          <w:rStyle w:val="uicontrol"/>
        </w:rPr>
      </w:pPr>
      <w:r w:rsidRPr="008F77DE">
        <w:rPr>
          <w:rStyle w:val="uicontrol"/>
        </w:rPr>
        <w:t>使用</w:t>
      </w:r>
      <w:r w:rsidRPr="008F77DE">
        <w:rPr>
          <w:rStyle w:val="uicontrol"/>
        </w:rPr>
        <w:t>Cloud_admin</w:t>
      </w:r>
      <w:r w:rsidRPr="008F77DE">
        <w:rPr>
          <w:rStyle w:val="uicontrol"/>
        </w:rPr>
        <w:t>账户登录</w:t>
      </w:r>
      <w:r w:rsidR="00C658AD">
        <w:rPr>
          <w:rStyle w:val="uicontrol"/>
        </w:rPr>
        <w:t>ServiceCenter</w:t>
      </w:r>
      <w:r>
        <w:rPr>
          <w:rStyle w:val="uicontrol"/>
          <w:rFonts w:hint="eastAsia"/>
        </w:rPr>
        <w:t>。</w:t>
      </w:r>
    </w:p>
    <w:p w14:paraId="6EE63699" w14:textId="62A0AB0A" w:rsidR="0023720F" w:rsidRDefault="0023720F" w:rsidP="00091082">
      <w:pPr>
        <w:pStyle w:val="30"/>
        <w:rPr>
          <w:rStyle w:val="uicontrol"/>
        </w:rPr>
      </w:pPr>
      <w:r>
        <w:rPr>
          <w:rStyle w:val="uicontrol"/>
          <w:rFonts w:hint="eastAsia"/>
        </w:rPr>
        <w:t>在</w:t>
      </w:r>
      <w:r>
        <w:rPr>
          <w:rStyle w:val="uicontrol"/>
        </w:rPr>
        <w:t>上方导航栏，</w:t>
      </w:r>
      <w:r>
        <w:rPr>
          <w:rStyle w:val="uicontrol"/>
          <w:rFonts w:hint="eastAsia"/>
        </w:rPr>
        <w:t>选择</w:t>
      </w:r>
      <w:r w:rsidR="00934976">
        <w:rPr>
          <w:rStyle w:val="uicontrol"/>
          <w:rFonts w:hint="eastAsia"/>
        </w:rPr>
        <w:t>“</w:t>
      </w:r>
      <w:r>
        <w:rPr>
          <w:rStyle w:val="uicontrol"/>
          <w:rFonts w:hint="eastAsia"/>
        </w:rPr>
        <w:t>云资源</w:t>
      </w:r>
      <w:r>
        <w:rPr>
          <w:rStyle w:val="uicontrol"/>
        </w:rPr>
        <w:t>——</w:t>
      </w:r>
      <w:r>
        <w:rPr>
          <w:rStyle w:val="uicontrol"/>
        </w:rPr>
        <w:t>云资源池</w:t>
      </w:r>
      <w:r w:rsidR="00934976">
        <w:rPr>
          <w:rStyle w:val="uicontrol"/>
          <w:rFonts w:hint="eastAsia"/>
        </w:rPr>
        <w:t>”</w:t>
      </w:r>
      <w:r>
        <w:rPr>
          <w:rStyle w:val="uicontrol"/>
          <w:rFonts w:hint="eastAsia"/>
        </w:rPr>
        <w:t>。</w:t>
      </w:r>
    </w:p>
    <w:p w14:paraId="10C98246" w14:textId="34E4E0A3" w:rsidR="0023720F" w:rsidRPr="008F77DE" w:rsidRDefault="0023720F" w:rsidP="00091082">
      <w:pPr>
        <w:pStyle w:val="1e"/>
        <w:rPr>
          <w:rStyle w:val="uicontrol"/>
        </w:rPr>
      </w:pPr>
      <w:r>
        <w:rPr>
          <w:rStyle w:val="uicontrol"/>
          <w:rFonts w:hint="eastAsia"/>
        </w:rPr>
        <w:t>进入</w:t>
      </w:r>
      <w:r w:rsidR="00934976">
        <w:rPr>
          <w:rStyle w:val="uicontrol"/>
          <w:rFonts w:hint="eastAsia"/>
        </w:rPr>
        <w:t>“</w:t>
      </w:r>
      <w:r>
        <w:rPr>
          <w:rStyle w:val="uicontrol"/>
          <w:rFonts w:hint="eastAsia"/>
        </w:rPr>
        <w:t>云资源池</w:t>
      </w:r>
      <w:r w:rsidR="00934976">
        <w:rPr>
          <w:rStyle w:val="uicontrol"/>
          <w:rFonts w:hint="eastAsia"/>
        </w:rPr>
        <w:t>”</w:t>
      </w:r>
      <w:r>
        <w:rPr>
          <w:rStyle w:val="uicontrol"/>
          <w:rFonts w:hint="eastAsia"/>
        </w:rPr>
        <w:t>界面</w:t>
      </w:r>
      <w:r>
        <w:rPr>
          <w:rStyle w:val="uicontrol"/>
        </w:rPr>
        <w:t>。</w:t>
      </w:r>
    </w:p>
    <w:p w14:paraId="1D97601E" w14:textId="77777777" w:rsidR="0023720F" w:rsidRDefault="0023720F" w:rsidP="00091082">
      <w:pPr>
        <w:pStyle w:val="30"/>
        <w:rPr>
          <w:rStyle w:val="uicontrol"/>
        </w:rPr>
      </w:pPr>
      <w:r>
        <w:rPr>
          <w:rStyle w:val="uicontrol"/>
          <w:rFonts w:hint="eastAsia"/>
        </w:rPr>
        <w:t>单击云资源</w:t>
      </w:r>
      <w:r>
        <w:rPr>
          <w:rStyle w:val="uicontrol"/>
        </w:rPr>
        <w:t>池的名称，</w:t>
      </w:r>
      <w:proofErr w:type="gramStart"/>
      <w:r>
        <w:rPr>
          <w:rStyle w:val="uicontrol"/>
        </w:rPr>
        <w:t>进入该</w:t>
      </w:r>
      <w:r>
        <w:rPr>
          <w:rStyle w:val="uicontrol"/>
          <w:rFonts w:hint="eastAsia"/>
        </w:rPr>
        <w:t>云</w:t>
      </w:r>
      <w:r>
        <w:rPr>
          <w:rStyle w:val="uicontrol"/>
        </w:rPr>
        <w:t>资源池</w:t>
      </w:r>
      <w:proofErr w:type="gramEnd"/>
      <w:r>
        <w:rPr>
          <w:rStyle w:val="uicontrol"/>
        </w:rPr>
        <w:t>。</w:t>
      </w:r>
    </w:p>
    <w:p w14:paraId="534F2A93" w14:textId="77777777" w:rsidR="0023720F" w:rsidRPr="008F77DE" w:rsidRDefault="0023720F" w:rsidP="00091082">
      <w:pPr>
        <w:pStyle w:val="1e"/>
        <w:rPr>
          <w:rStyle w:val="uicontrol"/>
        </w:rPr>
      </w:pPr>
      <w:r>
        <w:rPr>
          <w:noProof/>
        </w:rPr>
        <w:drawing>
          <wp:inline distT="0" distB="0" distL="0" distR="0" wp14:anchorId="5F9F9380" wp14:editId="390BD63C">
            <wp:extent cx="3657143" cy="2390476"/>
            <wp:effectExtent l="19050" t="19050" r="19685"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57143" cy="2390476"/>
                    </a:xfrm>
                    <a:prstGeom prst="rect">
                      <a:avLst/>
                    </a:prstGeom>
                    <a:ln>
                      <a:solidFill>
                        <a:schemeClr val="tx1"/>
                      </a:solidFill>
                    </a:ln>
                  </pic:spPr>
                </pic:pic>
              </a:graphicData>
            </a:graphic>
          </wp:inline>
        </w:drawing>
      </w:r>
    </w:p>
    <w:p w14:paraId="1F2134C7" w14:textId="1A9EE9D0" w:rsidR="0023720F" w:rsidRDefault="0023720F" w:rsidP="00091082">
      <w:pPr>
        <w:pStyle w:val="30"/>
        <w:rPr>
          <w:rStyle w:val="uicontrol"/>
        </w:rPr>
      </w:pPr>
      <w:r>
        <w:rPr>
          <w:rStyle w:val="uicontrol"/>
          <w:rFonts w:hint="eastAsia"/>
        </w:rPr>
        <w:t>在云资源</w:t>
      </w:r>
      <w:r>
        <w:rPr>
          <w:rStyle w:val="uicontrol"/>
        </w:rPr>
        <w:t>池界面，单击</w:t>
      </w:r>
      <w:r w:rsidR="00934976">
        <w:rPr>
          <w:rStyle w:val="uicontrol"/>
          <w:rFonts w:hint="eastAsia"/>
        </w:rPr>
        <w:t>“</w:t>
      </w:r>
      <w:r>
        <w:rPr>
          <w:rStyle w:val="uicontrol"/>
          <w:rFonts w:hint="eastAsia"/>
        </w:rPr>
        <w:t>可用</w:t>
      </w:r>
      <w:r>
        <w:rPr>
          <w:rStyle w:val="uicontrol"/>
        </w:rPr>
        <w:t>分区</w:t>
      </w:r>
      <w:r w:rsidR="00934976">
        <w:rPr>
          <w:rStyle w:val="uicontrol"/>
          <w:rFonts w:hint="eastAsia"/>
        </w:rPr>
        <w:t>”</w:t>
      </w:r>
      <w:r>
        <w:rPr>
          <w:rStyle w:val="uicontrol"/>
          <w:rFonts w:hint="eastAsia"/>
        </w:rPr>
        <w:t>。</w:t>
      </w:r>
    </w:p>
    <w:p w14:paraId="57F274EF" w14:textId="16175F24" w:rsidR="0023720F" w:rsidRDefault="0023720F" w:rsidP="00091082">
      <w:pPr>
        <w:pStyle w:val="30"/>
        <w:rPr>
          <w:rStyle w:val="uicontrol"/>
        </w:rPr>
      </w:pPr>
      <w:r>
        <w:rPr>
          <w:rStyle w:val="uicontrol"/>
          <w:rFonts w:hint="eastAsia"/>
        </w:rPr>
        <w:lastRenderedPageBreak/>
        <w:t>在</w:t>
      </w:r>
      <w:r>
        <w:rPr>
          <w:rStyle w:val="uicontrol"/>
        </w:rPr>
        <w:t>可用分区所在行，单击</w:t>
      </w:r>
      <w:r w:rsidR="00934976">
        <w:rPr>
          <w:rStyle w:val="uicontrol"/>
          <w:rFonts w:hint="eastAsia"/>
        </w:rPr>
        <w:t>“</w:t>
      </w:r>
      <w:r>
        <w:rPr>
          <w:rStyle w:val="uicontrol"/>
          <w:rFonts w:hint="eastAsia"/>
        </w:rPr>
        <w:t>设置</w:t>
      </w:r>
      <w:r>
        <w:rPr>
          <w:rStyle w:val="uicontrol"/>
        </w:rPr>
        <w:t>可用分区属性</w:t>
      </w:r>
      <w:r w:rsidR="00934976">
        <w:rPr>
          <w:rStyle w:val="uicontrol"/>
          <w:rFonts w:hint="eastAsia"/>
        </w:rPr>
        <w:t>”</w:t>
      </w:r>
      <w:r>
        <w:rPr>
          <w:rStyle w:val="uicontrol"/>
          <w:rFonts w:hint="eastAsia"/>
        </w:rPr>
        <w:t>。</w:t>
      </w:r>
    </w:p>
    <w:p w14:paraId="0B7CC8F9" w14:textId="77777777" w:rsidR="0023720F" w:rsidRPr="008F77DE" w:rsidRDefault="0023720F" w:rsidP="00091082">
      <w:pPr>
        <w:pStyle w:val="1e"/>
        <w:rPr>
          <w:rStyle w:val="uicontrol"/>
        </w:rPr>
      </w:pPr>
      <w:r>
        <w:rPr>
          <w:rStyle w:val="uicontrol"/>
          <w:rFonts w:hint="eastAsia"/>
        </w:rPr>
        <w:t>弹出</w:t>
      </w:r>
      <w:r>
        <w:rPr>
          <w:rStyle w:val="uicontrol"/>
        </w:rPr>
        <w:t>对话框。</w:t>
      </w:r>
    </w:p>
    <w:p w14:paraId="4D36AB42" w14:textId="08D52AB8" w:rsidR="0023720F" w:rsidRDefault="0023720F" w:rsidP="00091082">
      <w:pPr>
        <w:pStyle w:val="30"/>
        <w:rPr>
          <w:rStyle w:val="uicontrol"/>
        </w:rPr>
      </w:pPr>
      <w:r>
        <w:rPr>
          <w:rStyle w:val="uicontrol"/>
          <w:rFonts w:hint="eastAsia"/>
        </w:rPr>
        <w:t>在</w:t>
      </w:r>
      <w:r>
        <w:rPr>
          <w:rStyle w:val="uicontrol"/>
        </w:rPr>
        <w:t>对话框中，选择类型为</w:t>
      </w:r>
      <w:r w:rsidR="00934976">
        <w:rPr>
          <w:rStyle w:val="uicontrol"/>
          <w:rFonts w:hint="eastAsia"/>
        </w:rPr>
        <w:t>“</w:t>
      </w:r>
      <w:r>
        <w:rPr>
          <w:rStyle w:val="uicontrol"/>
        </w:rPr>
        <w:t>FusionCompute</w:t>
      </w:r>
      <w:r w:rsidR="00934976">
        <w:rPr>
          <w:rStyle w:val="uicontrol"/>
          <w:rFonts w:hint="eastAsia"/>
        </w:rPr>
        <w:t>”</w:t>
      </w:r>
      <w:r>
        <w:rPr>
          <w:rStyle w:val="uicontrol"/>
          <w:rFonts w:hint="eastAsia"/>
        </w:rPr>
        <w:t>，支持</w:t>
      </w:r>
      <w:r>
        <w:rPr>
          <w:rStyle w:val="uicontrol"/>
        </w:rPr>
        <w:t>的</w:t>
      </w:r>
      <w:r>
        <w:rPr>
          <w:rStyle w:val="uicontrol"/>
          <w:rFonts w:hint="eastAsia"/>
        </w:rPr>
        <w:t>网卡</w:t>
      </w:r>
      <w:r>
        <w:rPr>
          <w:rStyle w:val="uicontrol"/>
        </w:rPr>
        <w:t>端口</w:t>
      </w:r>
      <w:r>
        <w:rPr>
          <w:rStyle w:val="uicontrol"/>
          <w:rFonts w:hint="eastAsia"/>
        </w:rPr>
        <w:t>类型“普通</w:t>
      </w:r>
      <w:r>
        <w:rPr>
          <w:rStyle w:val="uicontrol"/>
        </w:rPr>
        <w:t>软交换</w:t>
      </w:r>
      <w:r>
        <w:rPr>
          <w:rStyle w:val="uicontrol"/>
          <w:rFonts w:hint="eastAsia"/>
        </w:rPr>
        <w:t>”。</w:t>
      </w:r>
    </w:p>
    <w:p w14:paraId="4554E2A9" w14:textId="77777777" w:rsidR="0023720F" w:rsidRPr="008F77DE" w:rsidRDefault="0023720F" w:rsidP="00091082">
      <w:pPr>
        <w:pStyle w:val="1e"/>
        <w:rPr>
          <w:rStyle w:val="uicontrol"/>
        </w:rPr>
      </w:pPr>
      <w:r>
        <w:rPr>
          <w:noProof/>
        </w:rPr>
        <w:drawing>
          <wp:inline distT="0" distB="0" distL="0" distR="0" wp14:anchorId="4B6A23FD" wp14:editId="75EF6E08">
            <wp:extent cx="4971429" cy="2304762"/>
            <wp:effectExtent l="19050" t="19050" r="19685" b="196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71429" cy="2304762"/>
                    </a:xfrm>
                    <a:prstGeom prst="rect">
                      <a:avLst/>
                    </a:prstGeom>
                    <a:ln>
                      <a:solidFill>
                        <a:schemeClr val="tx1"/>
                      </a:solidFill>
                    </a:ln>
                  </pic:spPr>
                </pic:pic>
              </a:graphicData>
            </a:graphic>
          </wp:inline>
        </w:drawing>
      </w:r>
    </w:p>
    <w:p w14:paraId="64884582" w14:textId="142A2912" w:rsidR="0023720F" w:rsidRDefault="0023720F" w:rsidP="00091082">
      <w:pPr>
        <w:pStyle w:val="30"/>
        <w:rPr>
          <w:rStyle w:val="uicontrol"/>
        </w:rPr>
      </w:pPr>
      <w:r>
        <w:rPr>
          <w:rStyle w:val="uicontrol"/>
          <w:rFonts w:hint="eastAsia"/>
        </w:rPr>
        <w:t>单击</w:t>
      </w:r>
      <w:r w:rsidR="00934976">
        <w:rPr>
          <w:rStyle w:val="uicontrol"/>
          <w:rFonts w:hint="eastAsia"/>
        </w:rPr>
        <w:t>“</w:t>
      </w:r>
      <w:r>
        <w:rPr>
          <w:rStyle w:val="uicontrol"/>
          <w:rFonts w:hint="eastAsia"/>
        </w:rPr>
        <w:t>确定</w:t>
      </w:r>
      <w:r w:rsidR="00934976">
        <w:rPr>
          <w:rStyle w:val="uicontrol"/>
          <w:rFonts w:hint="eastAsia"/>
        </w:rPr>
        <w:t>”</w:t>
      </w:r>
      <w:r>
        <w:rPr>
          <w:rStyle w:val="uicontrol"/>
          <w:rFonts w:hint="eastAsia"/>
        </w:rPr>
        <w:t>。</w:t>
      </w:r>
    </w:p>
    <w:p w14:paraId="5ADF7D71" w14:textId="45E0A1D9" w:rsidR="0023720F" w:rsidRDefault="0023720F" w:rsidP="00091082">
      <w:pPr>
        <w:pStyle w:val="30"/>
        <w:rPr>
          <w:rStyle w:val="uicontrol"/>
        </w:rPr>
      </w:pPr>
      <w:r>
        <w:rPr>
          <w:rStyle w:val="uicontrol"/>
          <w:rFonts w:hint="eastAsia"/>
        </w:rPr>
        <w:t>在</w:t>
      </w:r>
      <w:r>
        <w:rPr>
          <w:rStyle w:val="uicontrol"/>
        </w:rPr>
        <w:t>左侧导航栏，选择</w:t>
      </w:r>
      <w:r w:rsidR="00934976">
        <w:rPr>
          <w:rStyle w:val="uicontrol"/>
          <w:rFonts w:hint="eastAsia"/>
        </w:rPr>
        <w:t>“</w:t>
      </w:r>
      <w:r>
        <w:rPr>
          <w:rStyle w:val="uicontrol"/>
          <w:rFonts w:hint="eastAsia"/>
        </w:rPr>
        <w:t>外部</w:t>
      </w:r>
      <w:r>
        <w:rPr>
          <w:rStyle w:val="uicontrol"/>
        </w:rPr>
        <w:t>网络</w:t>
      </w:r>
      <w:r w:rsidR="00934976">
        <w:rPr>
          <w:rStyle w:val="uicontrol"/>
          <w:rFonts w:hint="eastAsia"/>
        </w:rPr>
        <w:t>”</w:t>
      </w:r>
      <w:r>
        <w:rPr>
          <w:rStyle w:val="uicontrol"/>
          <w:rFonts w:hint="eastAsia"/>
        </w:rPr>
        <w:t>。</w:t>
      </w:r>
    </w:p>
    <w:p w14:paraId="4ADC437F" w14:textId="0A77DFA9" w:rsidR="0023720F" w:rsidRDefault="0023720F" w:rsidP="00091082">
      <w:pPr>
        <w:pStyle w:val="1e"/>
        <w:rPr>
          <w:rStyle w:val="uicontrol"/>
        </w:rPr>
      </w:pPr>
      <w:r>
        <w:rPr>
          <w:rStyle w:val="uicontrol"/>
          <w:rFonts w:hint="eastAsia"/>
        </w:rPr>
        <w:t>进入</w:t>
      </w:r>
      <w:r w:rsidR="00934976">
        <w:rPr>
          <w:rStyle w:val="uicontrol"/>
          <w:rFonts w:hint="eastAsia"/>
        </w:rPr>
        <w:t>“</w:t>
      </w:r>
      <w:r>
        <w:rPr>
          <w:rStyle w:val="uicontrol"/>
          <w:rFonts w:hint="eastAsia"/>
        </w:rPr>
        <w:t>外部</w:t>
      </w:r>
      <w:r>
        <w:rPr>
          <w:rStyle w:val="uicontrol"/>
        </w:rPr>
        <w:t>网络</w:t>
      </w:r>
      <w:r>
        <w:rPr>
          <w:rStyle w:val="uicontrol"/>
        </w:rPr>
        <w:t>”</w:t>
      </w:r>
      <w:r>
        <w:rPr>
          <w:rStyle w:val="uicontrol"/>
          <w:rFonts w:hint="eastAsia"/>
        </w:rPr>
        <w:t>界面</w:t>
      </w:r>
      <w:r>
        <w:rPr>
          <w:rStyle w:val="uicontrol"/>
        </w:rPr>
        <w:t>。</w:t>
      </w:r>
    </w:p>
    <w:p w14:paraId="7F164B1B" w14:textId="343F11B9" w:rsidR="0023720F" w:rsidRDefault="0023720F" w:rsidP="00091082">
      <w:pPr>
        <w:pStyle w:val="30"/>
        <w:rPr>
          <w:rStyle w:val="uicontrol"/>
        </w:rPr>
      </w:pPr>
      <w:r>
        <w:rPr>
          <w:rStyle w:val="uicontrol"/>
          <w:rFonts w:hint="eastAsia"/>
        </w:rPr>
        <w:t>在外部网络</w:t>
      </w:r>
      <w:r>
        <w:rPr>
          <w:rStyle w:val="uicontrol"/>
        </w:rPr>
        <w:t>导航栏，选择</w:t>
      </w:r>
      <w:r w:rsidR="00934976">
        <w:rPr>
          <w:rStyle w:val="uicontrol"/>
          <w:rFonts w:hint="eastAsia"/>
        </w:rPr>
        <w:t>“</w:t>
      </w:r>
      <w:r>
        <w:rPr>
          <w:rStyle w:val="uicontrol"/>
          <w:rFonts w:hint="eastAsia"/>
        </w:rPr>
        <w:t>配置</w:t>
      </w:r>
      <w:r>
        <w:rPr>
          <w:rStyle w:val="uicontrol"/>
        </w:rPr>
        <w:t>外部网络</w:t>
      </w:r>
      <w:r w:rsidR="00934976">
        <w:rPr>
          <w:rStyle w:val="uicontrol"/>
          <w:rFonts w:hint="eastAsia"/>
        </w:rPr>
        <w:t>”</w:t>
      </w:r>
      <w:r>
        <w:rPr>
          <w:rStyle w:val="uicontrol"/>
          <w:rFonts w:hint="eastAsia"/>
        </w:rPr>
        <w:t>。</w:t>
      </w:r>
    </w:p>
    <w:p w14:paraId="296DF4B4" w14:textId="77777777" w:rsidR="0023720F" w:rsidRDefault="0023720F" w:rsidP="00091082">
      <w:pPr>
        <w:pStyle w:val="1e"/>
        <w:rPr>
          <w:rStyle w:val="uicontrol"/>
        </w:rPr>
      </w:pPr>
      <w:r>
        <w:rPr>
          <w:noProof/>
        </w:rPr>
        <w:drawing>
          <wp:inline distT="0" distB="0" distL="0" distR="0" wp14:anchorId="33ECD29B" wp14:editId="4B746177">
            <wp:extent cx="5454000" cy="1207581"/>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54000" cy="1207581"/>
                    </a:xfrm>
                    <a:prstGeom prst="rect">
                      <a:avLst/>
                    </a:prstGeom>
                  </pic:spPr>
                </pic:pic>
              </a:graphicData>
            </a:graphic>
          </wp:inline>
        </w:drawing>
      </w:r>
    </w:p>
    <w:p w14:paraId="25D63D90" w14:textId="77777777" w:rsidR="00740B41" w:rsidRDefault="00740B41" w:rsidP="00740B41">
      <w:pPr>
        <w:pStyle w:val="1e"/>
        <w:rPr>
          <w:rStyle w:val="uicontrol"/>
        </w:rPr>
      </w:pPr>
      <w:r>
        <w:rPr>
          <w:rStyle w:val="uicontrol"/>
          <w:rFonts w:hint="eastAsia"/>
        </w:rPr>
        <w:t>弹出</w:t>
      </w:r>
      <w:r>
        <w:rPr>
          <w:rStyle w:val="uicontrol"/>
        </w:rPr>
        <w:t>对话框。</w:t>
      </w:r>
    </w:p>
    <w:p w14:paraId="7A51798D" w14:textId="2AD16E20" w:rsidR="0023720F" w:rsidRDefault="00740B41" w:rsidP="00091082">
      <w:pPr>
        <w:pStyle w:val="30"/>
        <w:rPr>
          <w:rStyle w:val="uicontrol"/>
        </w:rPr>
      </w:pPr>
      <w:r>
        <w:rPr>
          <w:rStyle w:val="uicontrol"/>
          <w:rFonts w:hint="eastAsia"/>
        </w:rPr>
        <w:t>选择</w:t>
      </w:r>
      <w:r w:rsidR="0023720F">
        <w:rPr>
          <w:rStyle w:val="uicontrol"/>
          <w:rFonts w:hint="eastAsia"/>
        </w:rPr>
        <w:t>“网络</w:t>
      </w:r>
      <w:r w:rsidR="0023720F">
        <w:rPr>
          <w:rStyle w:val="uicontrol"/>
        </w:rPr>
        <w:t>出口类型</w:t>
      </w:r>
      <w:r w:rsidR="0023720F">
        <w:rPr>
          <w:rStyle w:val="uicontrol"/>
          <w:rFonts w:hint="eastAsia"/>
        </w:rPr>
        <w:t>”</w:t>
      </w:r>
      <w:r>
        <w:rPr>
          <w:rStyle w:val="uicontrol"/>
          <w:rFonts w:hint="eastAsia"/>
        </w:rPr>
        <w:t>为</w:t>
      </w:r>
      <w:r w:rsidR="0023720F">
        <w:rPr>
          <w:rStyle w:val="uicontrol"/>
          <w:rFonts w:hint="eastAsia"/>
        </w:rPr>
        <w:t>“</w:t>
      </w:r>
      <w:r w:rsidR="0023720F">
        <w:rPr>
          <w:rStyle w:val="uicontrol"/>
          <w:rFonts w:hint="eastAsia"/>
        </w:rPr>
        <w:t>I</w:t>
      </w:r>
      <w:r w:rsidR="0023720F">
        <w:rPr>
          <w:rStyle w:val="uicontrol"/>
        </w:rPr>
        <w:t>ntranet</w:t>
      </w:r>
      <w:r w:rsidR="0023720F">
        <w:rPr>
          <w:rStyle w:val="uicontrol"/>
          <w:rFonts w:hint="eastAsia"/>
        </w:rPr>
        <w:t>”</w:t>
      </w:r>
      <w:r w:rsidR="00091082">
        <w:rPr>
          <w:rStyle w:val="uicontrol"/>
          <w:rFonts w:hint="eastAsia"/>
        </w:rPr>
        <w:t>。</w:t>
      </w:r>
    </w:p>
    <w:p w14:paraId="22B10019" w14:textId="5BA10B4F" w:rsidR="0023720F" w:rsidRDefault="0023720F" w:rsidP="00091082">
      <w:pPr>
        <w:pStyle w:val="30"/>
        <w:rPr>
          <w:rStyle w:val="uicontrol"/>
        </w:rPr>
      </w:pPr>
      <w:r>
        <w:rPr>
          <w:rStyle w:val="uicontrol"/>
          <w:rFonts w:hint="eastAsia"/>
        </w:rPr>
        <w:t>单击</w:t>
      </w:r>
      <w:r w:rsidR="00934976">
        <w:rPr>
          <w:rStyle w:val="uicontrol"/>
          <w:rFonts w:hint="eastAsia"/>
        </w:rPr>
        <w:t>“</w:t>
      </w:r>
      <w:r>
        <w:rPr>
          <w:rStyle w:val="uicontrol"/>
          <w:rFonts w:hint="eastAsia"/>
        </w:rPr>
        <w:t>关联</w:t>
      </w:r>
      <w:r w:rsidR="00934976">
        <w:rPr>
          <w:rStyle w:val="uicontrol"/>
          <w:rFonts w:hint="eastAsia"/>
        </w:rPr>
        <w:t>”</w:t>
      </w:r>
      <w:r>
        <w:rPr>
          <w:rStyle w:val="uicontrol"/>
          <w:rFonts w:hint="eastAsia"/>
        </w:rPr>
        <w:t>。</w:t>
      </w:r>
      <w:r>
        <w:rPr>
          <w:rStyle w:val="uicontrol"/>
        </w:rPr>
        <w:t>关联完成后，单击</w:t>
      </w:r>
      <w:r>
        <w:rPr>
          <w:rStyle w:val="uicontrol"/>
          <w:rFonts w:hint="eastAsia"/>
        </w:rPr>
        <w:t>“确定”。</w:t>
      </w:r>
    </w:p>
    <w:p w14:paraId="7B5D8BE1" w14:textId="77777777" w:rsidR="0023720F" w:rsidRPr="0063071C" w:rsidRDefault="0023720F" w:rsidP="00091082">
      <w:pPr>
        <w:pStyle w:val="1e"/>
        <w:rPr>
          <w:rStyle w:val="uicontrol"/>
        </w:rPr>
      </w:pPr>
      <w:r>
        <w:rPr>
          <w:noProof/>
        </w:rPr>
        <w:lastRenderedPageBreak/>
        <w:drawing>
          <wp:inline distT="0" distB="0" distL="0" distR="0" wp14:anchorId="19EA62F5" wp14:editId="325AAEB1">
            <wp:extent cx="5454000" cy="4105019"/>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54000" cy="4105019"/>
                    </a:xfrm>
                    <a:prstGeom prst="rect">
                      <a:avLst/>
                    </a:prstGeom>
                  </pic:spPr>
                </pic:pic>
              </a:graphicData>
            </a:graphic>
          </wp:inline>
        </w:drawing>
      </w:r>
    </w:p>
    <w:p w14:paraId="4ECC3DE9" w14:textId="77777777" w:rsidR="0023720F" w:rsidRDefault="0023720F" w:rsidP="00091082">
      <w:pPr>
        <w:pStyle w:val="30"/>
        <w:rPr>
          <w:rStyle w:val="uicontrol"/>
        </w:rPr>
      </w:pPr>
      <w:r>
        <w:rPr>
          <w:rStyle w:val="uicontrol"/>
          <w:rFonts w:hint="eastAsia"/>
        </w:rPr>
        <w:t>在</w:t>
      </w:r>
      <w:r>
        <w:rPr>
          <w:rStyle w:val="uicontrol"/>
        </w:rPr>
        <w:t>上</w:t>
      </w:r>
      <w:r>
        <w:rPr>
          <w:rStyle w:val="uicontrol"/>
          <w:rFonts w:hint="eastAsia"/>
        </w:rPr>
        <w:t>方</w:t>
      </w:r>
      <w:r>
        <w:rPr>
          <w:rStyle w:val="uicontrol"/>
        </w:rPr>
        <w:t>导航栏，单击</w:t>
      </w:r>
      <w:r>
        <w:rPr>
          <w:rStyle w:val="uicontrol"/>
          <w:rFonts w:hint="eastAsia"/>
        </w:rPr>
        <w:t>“组织</w:t>
      </w:r>
      <w:r>
        <w:rPr>
          <w:rStyle w:val="uicontrol"/>
        </w:rPr>
        <w:t>——VDC</w:t>
      </w:r>
      <w:r>
        <w:rPr>
          <w:rStyle w:val="uicontrol"/>
          <w:rFonts w:hint="eastAsia"/>
        </w:rPr>
        <w:t>管理”。</w:t>
      </w:r>
    </w:p>
    <w:p w14:paraId="0C6FE133" w14:textId="21015F03" w:rsidR="0023720F" w:rsidRDefault="0023720F" w:rsidP="00091082">
      <w:pPr>
        <w:pStyle w:val="1e"/>
        <w:rPr>
          <w:rStyle w:val="uicontrol"/>
        </w:rPr>
      </w:pPr>
      <w:r>
        <w:rPr>
          <w:rStyle w:val="uicontrol"/>
          <w:rFonts w:hint="eastAsia"/>
        </w:rPr>
        <w:t>进入</w:t>
      </w:r>
      <w:r w:rsidR="00934976">
        <w:rPr>
          <w:rStyle w:val="uicontrol"/>
          <w:rFonts w:hint="eastAsia"/>
        </w:rPr>
        <w:t>“</w:t>
      </w:r>
      <w:r>
        <w:rPr>
          <w:rStyle w:val="uicontrol"/>
        </w:rPr>
        <w:t>VDC</w:t>
      </w:r>
      <w:r>
        <w:rPr>
          <w:rStyle w:val="uicontrol"/>
          <w:rFonts w:hint="eastAsia"/>
        </w:rPr>
        <w:t>管理</w:t>
      </w:r>
      <w:r w:rsidR="00934976">
        <w:rPr>
          <w:rStyle w:val="uicontrol"/>
          <w:rFonts w:hint="eastAsia"/>
        </w:rPr>
        <w:t>”</w:t>
      </w:r>
      <w:r>
        <w:rPr>
          <w:rStyle w:val="uicontrol"/>
          <w:rFonts w:hint="eastAsia"/>
        </w:rPr>
        <w:t>界面</w:t>
      </w:r>
      <w:r>
        <w:rPr>
          <w:rStyle w:val="uicontrol"/>
        </w:rPr>
        <w:t>。</w:t>
      </w:r>
    </w:p>
    <w:p w14:paraId="3B1F14EE" w14:textId="77777777" w:rsidR="0023720F" w:rsidRPr="0063071C" w:rsidRDefault="0023720F" w:rsidP="00091082">
      <w:pPr>
        <w:pStyle w:val="1e"/>
        <w:rPr>
          <w:rStyle w:val="uicontrol"/>
        </w:rPr>
      </w:pPr>
      <w:r>
        <w:rPr>
          <w:noProof/>
        </w:rPr>
        <w:drawing>
          <wp:inline distT="0" distB="0" distL="0" distR="0" wp14:anchorId="540D0A65" wp14:editId="1354BA08">
            <wp:extent cx="4085714" cy="212381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85714" cy="2123810"/>
                    </a:xfrm>
                    <a:prstGeom prst="rect">
                      <a:avLst/>
                    </a:prstGeom>
                  </pic:spPr>
                </pic:pic>
              </a:graphicData>
            </a:graphic>
          </wp:inline>
        </w:drawing>
      </w:r>
    </w:p>
    <w:p w14:paraId="3272B92A" w14:textId="35A6A036" w:rsidR="0023720F" w:rsidRDefault="0023720F" w:rsidP="00091082">
      <w:pPr>
        <w:pStyle w:val="30"/>
        <w:rPr>
          <w:rStyle w:val="uicontrol"/>
        </w:rPr>
      </w:pPr>
      <w:r>
        <w:rPr>
          <w:rStyle w:val="uicontrol"/>
          <w:rFonts w:hint="eastAsia"/>
        </w:rPr>
        <w:t>在</w:t>
      </w:r>
      <w:r>
        <w:rPr>
          <w:rStyle w:val="uicontrol"/>
          <w:rFonts w:hint="eastAsia"/>
        </w:rPr>
        <w:t>VDC</w:t>
      </w:r>
      <w:r>
        <w:rPr>
          <w:rStyle w:val="uicontrol"/>
          <w:rFonts w:hint="eastAsia"/>
        </w:rPr>
        <w:t>所在行</w:t>
      </w:r>
      <w:r>
        <w:rPr>
          <w:rStyle w:val="uicontrol"/>
        </w:rPr>
        <w:t>，单击</w:t>
      </w:r>
      <w:r w:rsidR="00934976">
        <w:rPr>
          <w:rStyle w:val="uicontrol"/>
          <w:rFonts w:hint="eastAsia"/>
        </w:rPr>
        <w:t>“</w:t>
      </w:r>
      <w:r>
        <w:rPr>
          <w:rStyle w:val="uicontrol"/>
          <w:rFonts w:hint="eastAsia"/>
        </w:rPr>
        <w:t>更多——</w:t>
      </w:r>
      <w:r>
        <w:rPr>
          <w:rStyle w:val="uicontrol"/>
        </w:rPr>
        <w:t>外部网络管理</w:t>
      </w:r>
      <w:r w:rsidR="00934976">
        <w:rPr>
          <w:rStyle w:val="uicontrol"/>
          <w:rFonts w:hint="eastAsia"/>
        </w:rPr>
        <w:t>”</w:t>
      </w:r>
      <w:r>
        <w:rPr>
          <w:rStyle w:val="uicontrol"/>
          <w:rFonts w:hint="eastAsia"/>
        </w:rPr>
        <w:t>。</w:t>
      </w:r>
    </w:p>
    <w:p w14:paraId="76365DC4" w14:textId="77777777" w:rsidR="0023720F" w:rsidRPr="00091082" w:rsidRDefault="0023720F" w:rsidP="00091082">
      <w:pPr>
        <w:pStyle w:val="1e"/>
        <w:rPr>
          <w:rStyle w:val="uicontrol"/>
        </w:rPr>
      </w:pPr>
      <w:r w:rsidRPr="00091082">
        <w:rPr>
          <w:rStyle w:val="uicontrol"/>
          <w:rFonts w:hint="eastAsia"/>
        </w:rPr>
        <w:t>弹出</w:t>
      </w:r>
      <w:r w:rsidRPr="00091082">
        <w:rPr>
          <w:rStyle w:val="uicontrol"/>
        </w:rPr>
        <w:t>对话框。</w:t>
      </w:r>
    </w:p>
    <w:p w14:paraId="1EB81C6B" w14:textId="77777777" w:rsidR="0023720F" w:rsidRPr="0063071C" w:rsidRDefault="0023720F" w:rsidP="00091082">
      <w:pPr>
        <w:pStyle w:val="1e"/>
        <w:rPr>
          <w:rStyle w:val="uicontrol"/>
        </w:rPr>
      </w:pPr>
      <w:r>
        <w:rPr>
          <w:noProof/>
        </w:rPr>
        <w:lastRenderedPageBreak/>
        <w:drawing>
          <wp:inline distT="0" distB="0" distL="0" distR="0" wp14:anchorId="3471899E" wp14:editId="02B93B88">
            <wp:extent cx="1219048" cy="2028571"/>
            <wp:effectExtent l="0" t="0" r="63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219048" cy="2028571"/>
                    </a:xfrm>
                    <a:prstGeom prst="rect">
                      <a:avLst/>
                    </a:prstGeom>
                  </pic:spPr>
                </pic:pic>
              </a:graphicData>
            </a:graphic>
          </wp:inline>
        </w:drawing>
      </w:r>
    </w:p>
    <w:p w14:paraId="18270439" w14:textId="1F61AC50" w:rsidR="0023720F" w:rsidRDefault="0023720F" w:rsidP="00091082">
      <w:pPr>
        <w:pStyle w:val="30"/>
        <w:rPr>
          <w:rStyle w:val="uicontrol"/>
        </w:rPr>
      </w:pPr>
      <w:r>
        <w:rPr>
          <w:rStyle w:val="uicontrol"/>
          <w:rFonts w:hint="eastAsia"/>
        </w:rPr>
        <w:t>选择</w:t>
      </w:r>
      <w:r w:rsidR="00934976">
        <w:rPr>
          <w:rStyle w:val="uicontrol"/>
          <w:rFonts w:hint="eastAsia"/>
        </w:rPr>
        <w:t>“</w:t>
      </w:r>
      <w:r>
        <w:rPr>
          <w:rStyle w:val="uicontrol"/>
          <w:rFonts w:hint="eastAsia"/>
        </w:rPr>
        <w:t>指定</w:t>
      </w:r>
      <w:r w:rsidR="00934976">
        <w:rPr>
          <w:rStyle w:val="uicontrol"/>
          <w:rFonts w:hint="eastAsia"/>
        </w:rPr>
        <w:t>”</w:t>
      </w:r>
      <w:r>
        <w:rPr>
          <w:rStyle w:val="uicontrol"/>
          <w:rFonts w:hint="eastAsia"/>
        </w:rPr>
        <w:t>后</w:t>
      </w:r>
      <w:r>
        <w:rPr>
          <w:rStyle w:val="uicontrol"/>
        </w:rPr>
        <w:t>，单击</w:t>
      </w:r>
      <w:r w:rsidR="00934976">
        <w:rPr>
          <w:rStyle w:val="uicontrol"/>
          <w:rFonts w:hint="eastAsia"/>
        </w:rPr>
        <w:t>“</w:t>
      </w:r>
      <w:r>
        <w:rPr>
          <w:rStyle w:val="uicontrol"/>
          <w:rFonts w:hint="eastAsia"/>
        </w:rPr>
        <w:t>分配</w:t>
      </w:r>
      <w:r w:rsidR="00934976">
        <w:rPr>
          <w:rStyle w:val="uicontrol"/>
          <w:rFonts w:hint="eastAsia"/>
        </w:rPr>
        <w:t>”</w:t>
      </w:r>
      <w:r>
        <w:rPr>
          <w:rStyle w:val="uicontrol"/>
          <w:rFonts w:hint="eastAsia"/>
        </w:rPr>
        <w:t>。</w:t>
      </w:r>
    </w:p>
    <w:p w14:paraId="2BD9BFE5" w14:textId="77777777" w:rsidR="0023720F" w:rsidRPr="0063071C" w:rsidRDefault="0023720F" w:rsidP="00091082">
      <w:pPr>
        <w:pStyle w:val="1e"/>
        <w:rPr>
          <w:rStyle w:val="uicontrol"/>
        </w:rPr>
      </w:pPr>
      <w:r>
        <w:rPr>
          <w:noProof/>
        </w:rPr>
        <w:drawing>
          <wp:inline distT="0" distB="0" distL="0" distR="0" wp14:anchorId="172D8EAD" wp14:editId="20820AB5">
            <wp:extent cx="5454000" cy="1009369"/>
            <wp:effectExtent l="0" t="0" r="0" b="63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54000" cy="1009369"/>
                    </a:xfrm>
                    <a:prstGeom prst="rect">
                      <a:avLst/>
                    </a:prstGeom>
                  </pic:spPr>
                </pic:pic>
              </a:graphicData>
            </a:graphic>
          </wp:inline>
        </w:drawing>
      </w:r>
    </w:p>
    <w:p w14:paraId="5BA38F14" w14:textId="31CB7176" w:rsidR="0023720F" w:rsidRDefault="0023720F" w:rsidP="00091082">
      <w:pPr>
        <w:pStyle w:val="30"/>
        <w:rPr>
          <w:rStyle w:val="uicontrol"/>
        </w:rPr>
      </w:pPr>
      <w:r>
        <w:rPr>
          <w:rStyle w:val="uicontrol"/>
          <w:rFonts w:hint="eastAsia"/>
        </w:rPr>
        <w:t>分配</w:t>
      </w:r>
      <w:r>
        <w:rPr>
          <w:rStyle w:val="uicontrol"/>
        </w:rPr>
        <w:t>完成后，单击</w:t>
      </w:r>
      <w:r w:rsidR="00934976">
        <w:rPr>
          <w:rStyle w:val="uicontrol"/>
          <w:rFonts w:hint="eastAsia"/>
        </w:rPr>
        <w:t>“</w:t>
      </w:r>
      <w:r>
        <w:rPr>
          <w:rStyle w:val="uicontrol"/>
          <w:rFonts w:hint="eastAsia"/>
        </w:rPr>
        <w:t>关闭</w:t>
      </w:r>
      <w:r w:rsidR="00934976">
        <w:rPr>
          <w:rStyle w:val="uicontrol"/>
          <w:rFonts w:hint="eastAsia"/>
        </w:rPr>
        <w:t>”</w:t>
      </w:r>
      <w:r>
        <w:rPr>
          <w:rStyle w:val="uicontrol"/>
          <w:rFonts w:hint="eastAsia"/>
        </w:rPr>
        <w:t>，</w:t>
      </w:r>
      <w:r>
        <w:rPr>
          <w:rStyle w:val="uicontrol"/>
        </w:rPr>
        <w:t>关闭窗口。</w:t>
      </w:r>
    </w:p>
    <w:p w14:paraId="2CB4D8C5" w14:textId="77777777" w:rsidR="0023720F" w:rsidRPr="00091082" w:rsidRDefault="0023720F" w:rsidP="00091082">
      <w:pPr>
        <w:pStyle w:val="3"/>
        <w:rPr>
          <w:rStyle w:val="uicontrol"/>
        </w:rPr>
      </w:pPr>
      <w:bookmarkStart w:id="240" w:name="_Toc497466149"/>
      <w:bookmarkStart w:id="241" w:name="_Toc500505224"/>
      <w:r w:rsidRPr="00091082">
        <w:rPr>
          <w:rStyle w:val="uicontrol"/>
        </w:rPr>
        <w:t>创建</w:t>
      </w:r>
      <w:r w:rsidRPr="00091082">
        <w:rPr>
          <w:rStyle w:val="uicontrol"/>
        </w:rPr>
        <w:t>VPC</w:t>
      </w:r>
      <w:r w:rsidRPr="00091082">
        <w:rPr>
          <w:rStyle w:val="uicontrol"/>
        </w:rPr>
        <w:t>并配置路由</w:t>
      </w:r>
      <w:bookmarkEnd w:id="240"/>
      <w:bookmarkEnd w:id="241"/>
    </w:p>
    <w:p w14:paraId="30ECC3A0" w14:textId="2EAF6F9E" w:rsidR="0023720F" w:rsidRDefault="0023720F" w:rsidP="00091082">
      <w:pPr>
        <w:pStyle w:val="30"/>
        <w:rPr>
          <w:rStyle w:val="uicontrol"/>
        </w:rPr>
      </w:pPr>
      <w:r w:rsidRPr="0063071C">
        <w:rPr>
          <w:rStyle w:val="uicontrol"/>
        </w:rPr>
        <w:t>使用</w:t>
      </w:r>
      <w:r w:rsidRPr="0063071C">
        <w:rPr>
          <w:rStyle w:val="uicontrol"/>
        </w:rPr>
        <w:t>VDC</w:t>
      </w:r>
      <w:r w:rsidRPr="0063071C">
        <w:rPr>
          <w:rStyle w:val="uicontrol"/>
        </w:rPr>
        <w:t>管理员账号登录</w:t>
      </w:r>
      <w:r w:rsidR="00C658AD">
        <w:rPr>
          <w:rStyle w:val="uicontrol"/>
          <w:rFonts w:hint="eastAsia"/>
        </w:rPr>
        <w:t>ServiceCenter</w:t>
      </w:r>
      <w:r>
        <w:rPr>
          <w:rStyle w:val="uicontrol"/>
          <w:rFonts w:hint="eastAsia"/>
        </w:rPr>
        <w:t>界面</w:t>
      </w:r>
      <w:r>
        <w:rPr>
          <w:rStyle w:val="uicontrol"/>
        </w:rPr>
        <w:t>。</w:t>
      </w:r>
      <w:r>
        <w:rPr>
          <w:rStyle w:val="uicontrol"/>
          <w:rFonts w:hint="eastAsia"/>
        </w:rPr>
        <w:t>如</w:t>
      </w:r>
      <w:r w:rsidR="00934976">
        <w:rPr>
          <w:rStyle w:val="uicontrol"/>
          <w:rFonts w:hint="eastAsia"/>
        </w:rPr>
        <w:t>“</w:t>
      </w:r>
      <w:r w:rsidRPr="00091082">
        <w:rPr>
          <w:rStyle w:val="uicontrol"/>
          <w:b/>
        </w:rPr>
        <w:t>vdc_admin1</w:t>
      </w:r>
      <w:r w:rsidR="00934976">
        <w:rPr>
          <w:rStyle w:val="uicontrol"/>
          <w:rFonts w:hint="eastAsia"/>
        </w:rPr>
        <w:t>”</w:t>
      </w:r>
      <w:r>
        <w:rPr>
          <w:rStyle w:val="uicontrol"/>
          <w:rFonts w:hint="eastAsia"/>
        </w:rPr>
        <w:t>。</w:t>
      </w:r>
    </w:p>
    <w:p w14:paraId="0619A499" w14:textId="67B8753B" w:rsidR="0023720F" w:rsidRDefault="0023720F" w:rsidP="00091082">
      <w:pPr>
        <w:pStyle w:val="30"/>
        <w:rPr>
          <w:rStyle w:val="uicontrol"/>
        </w:rPr>
      </w:pPr>
      <w:r>
        <w:rPr>
          <w:rStyle w:val="uicontrol"/>
          <w:rFonts w:hint="eastAsia"/>
        </w:rPr>
        <w:t>在</w:t>
      </w:r>
      <w:r>
        <w:rPr>
          <w:rStyle w:val="uicontrol"/>
        </w:rPr>
        <w:t>上方导航栏，单击</w:t>
      </w:r>
      <w:r w:rsidR="00934976">
        <w:rPr>
          <w:rStyle w:val="uicontrol"/>
          <w:rFonts w:hint="eastAsia"/>
        </w:rPr>
        <w:t>“</w:t>
      </w:r>
      <w:r>
        <w:rPr>
          <w:rStyle w:val="uicontrol"/>
          <w:rFonts w:hint="eastAsia"/>
        </w:rPr>
        <w:t>控制台——</w:t>
      </w:r>
      <w:r>
        <w:rPr>
          <w:rStyle w:val="uicontrol"/>
          <w:rFonts w:hint="eastAsia"/>
        </w:rPr>
        <w:t>VPC</w:t>
      </w:r>
      <w:r w:rsidR="00934976">
        <w:rPr>
          <w:rStyle w:val="uicontrol"/>
          <w:rFonts w:hint="eastAsia"/>
        </w:rPr>
        <w:t>”</w:t>
      </w:r>
      <w:r>
        <w:rPr>
          <w:rStyle w:val="uicontrol"/>
          <w:rFonts w:hint="eastAsia"/>
        </w:rPr>
        <w:t>。</w:t>
      </w:r>
    </w:p>
    <w:p w14:paraId="20CC4266" w14:textId="5246B271" w:rsidR="0023720F" w:rsidRDefault="0023720F" w:rsidP="00091082">
      <w:pPr>
        <w:pStyle w:val="1e"/>
        <w:rPr>
          <w:rStyle w:val="uicontrol"/>
        </w:rPr>
      </w:pPr>
      <w:r>
        <w:rPr>
          <w:rStyle w:val="uicontrol"/>
          <w:rFonts w:hint="eastAsia"/>
        </w:rPr>
        <w:t>进入</w:t>
      </w:r>
      <w:r w:rsidR="00934976">
        <w:rPr>
          <w:rStyle w:val="uicontrol"/>
          <w:rFonts w:hint="eastAsia"/>
        </w:rPr>
        <w:t>“</w:t>
      </w:r>
      <w:r>
        <w:rPr>
          <w:rStyle w:val="uicontrol"/>
        </w:rPr>
        <w:t>VPC</w:t>
      </w:r>
      <w:r w:rsidR="00934976">
        <w:rPr>
          <w:rStyle w:val="uicontrol"/>
          <w:rFonts w:hint="eastAsia"/>
        </w:rPr>
        <w:t>”</w:t>
      </w:r>
      <w:r>
        <w:rPr>
          <w:rStyle w:val="uicontrol"/>
          <w:rFonts w:hint="eastAsia"/>
        </w:rPr>
        <w:t>界面</w:t>
      </w:r>
      <w:r>
        <w:rPr>
          <w:rStyle w:val="uicontrol"/>
        </w:rPr>
        <w:t>。</w:t>
      </w:r>
      <w:r>
        <w:rPr>
          <w:rStyle w:val="uicontrol"/>
        </w:rPr>
        <w:tab/>
      </w:r>
    </w:p>
    <w:p w14:paraId="571BFB1A" w14:textId="77777777" w:rsidR="0023720F" w:rsidRPr="0063071C" w:rsidRDefault="0023720F" w:rsidP="00091082">
      <w:pPr>
        <w:pStyle w:val="1e"/>
        <w:rPr>
          <w:rStyle w:val="uicontrol"/>
        </w:rPr>
      </w:pPr>
      <w:r>
        <w:rPr>
          <w:noProof/>
        </w:rPr>
        <w:drawing>
          <wp:inline distT="0" distB="0" distL="0" distR="0" wp14:anchorId="7A289A93" wp14:editId="22B65089">
            <wp:extent cx="5454000" cy="230532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4000" cy="2305325"/>
                    </a:xfrm>
                    <a:prstGeom prst="rect">
                      <a:avLst/>
                    </a:prstGeom>
                  </pic:spPr>
                </pic:pic>
              </a:graphicData>
            </a:graphic>
          </wp:inline>
        </w:drawing>
      </w:r>
    </w:p>
    <w:p w14:paraId="677CE930" w14:textId="71DA85D7" w:rsidR="0023720F" w:rsidRPr="00091082" w:rsidRDefault="0023720F" w:rsidP="00091082">
      <w:pPr>
        <w:pStyle w:val="30"/>
      </w:pPr>
      <w:r>
        <w:rPr>
          <w:rStyle w:val="uicontrol"/>
          <w:rFonts w:hint="eastAsia"/>
        </w:rPr>
        <w:t>单击</w:t>
      </w:r>
      <w:r w:rsidR="00934976">
        <w:rPr>
          <w:rStyle w:val="uicontrol"/>
          <w:rFonts w:hint="eastAsia"/>
        </w:rPr>
        <w:t>“</w:t>
      </w:r>
      <w:r>
        <w:rPr>
          <w:rStyle w:val="uicontrol"/>
          <w:rFonts w:hint="eastAsia"/>
        </w:rPr>
        <w:t>创建</w:t>
      </w:r>
      <w:r>
        <w:rPr>
          <w:rStyle w:val="uicontrol"/>
          <w:rFonts w:hint="eastAsia"/>
        </w:rPr>
        <w:t>VPC</w:t>
      </w:r>
      <w:r w:rsidR="00934976">
        <w:rPr>
          <w:rStyle w:val="uicontrol"/>
          <w:rFonts w:hint="eastAsia"/>
        </w:rPr>
        <w:t>”</w:t>
      </w:r>
      <w:r>
        <w:rPr>
          <w:rStyle w:val="uicontrol"/>
          <w:rFonts w:hint="eastAsia"/>
        </w:rPr>
        <w:t>。</w:t>
      </w:r>
    </w:p>
    <w:p w14:paraId="383A9EC2" w14:textId="096F61DA" w:rsidR="00091082" w:rsidRDefault="00091082" w:rsidP="00091082">
      <w:pPr>
        <w:pStyle w:val="1e"/>
        <w:rPr>
          <w:rStyle w:val="uicontrol"/>
        </w:rPr>
      </w:pPr>
      <w:r>
        <w:rPr>
          <w:noProof/>
        </w:rPr>
        <w:drawing>
          <wp:inline distT="0" distB="0" distL="0" distR="0" wp14:anchorId="1109B108" wp14:editId="3BD9394B">
            <wp:extent cx="1028571" cy="352381"/>
            <wp:effectExtent l="0" t="0" r="63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28571" cy="352381"/>
                    </a:xfrm>
                    <a:prstGeom prst="rect">
                      <a:avLst/>
                    </a:prstGeom>
                  </pic:spPr>
                </pic:pic>
              </a:graphicData>
            </a:graphic>
          </wp:inline>
        </w:drawing>
      </w:r>
    </w:p>
    <w:p w14:paraId="3E0AC0FC" w14:textId="77777777" w:rsidR="0023720F" w:rsidRDefault="0023720F" w:rsidP="00091082">
      <w:pPr>
        <w:pStyle w:val="1e"/>
        <w:rPr>
          <w:rStyle w:val="uicontrol"/>
        </w:rPr>
      </w:pPr>
      <w:r>
        <w:rPr>
          <w:rStyle w:val="uicontrol"/>
          <w:rFonts w:hint="eastAsia"/>
        </w:rPr>
        <w:t>跳转</w:t>
      </w:r>
      <w:r>
        <w:rPr>
          <w:rStyle w:val="uicontrol"/>
        </w:rPr>
        <w:t>到</w:t>
      </w:r>
      <w:r>
        <w:rPr>
          <w:rStyle w:val="uicontrol"/>
          <w:rFonts w:hint="eastAsia"/>
        </w:rPr>
        <w:t>“创建</w:t>
      </w:r>
      <w:r>
        <w:rPr>
          <w:rStyle w:val="uicontrol"/>
          <w:rFonts w:hint="eastAsia"/>
        </w:rPr>
        <w:t>VPC</w:t>
      </w:r>
      <w:r>
        <w:rPr>
          <w:rStyle w:val="uicontrol"/>
          <w:rFonts w:hint="eastAsia"/>
        </w:rPr>
        <w:t>”界面</w:t>
      </w:r>
      <w:r>
        <w:rPr>
          <w:rStyle w:val="uicontrol"/>
        </w:rPr>
        <w:t>。</w:t>
      </w:r>
    </w:p>
    <w:p w14:paraId="3D9A68A0" w14:textId="5BE5F829" w:rsidR="0023720F" w:rsidRDefault="0023720F" w:rsidP="00091082">
      <w:pPr>
        <w:pStyle w:val="30"/>
        <w:rPr>
          <w:rStyle w:val="uicontrol"/>
        </w:rPr>
      </w:pPr>
      <w:r>
        <w:rPr>
          <w:rStyle w:val="uicontrol"/>
          <w:rFonts w:hint="eastAsia"/>
        </w:rPr>
        <w:lastRenderedPageBreak/>
        <w:t>填写</w:t>
      </w:r>
      <w:r>
        <w:rPr>
          <w:rStyle w:val="uicontrol"/>
          <w:rFonts w:hint="eastAsia"/>
        </w:rPr>
        <w:t>VPC</w:t>
      </w:r>
      <w:r>
        <w:rPr>
          <w:rStyle w:val="uicontrol"/>
          <w:rFonts w:hint="eastAsia"/>
        </w:rPr>
        <w:t>的</w:t>
      </w:r>
      <w:r>
        <w:rPr>
          <w:rStyle w:val="uicontrol"/>
        </w:rPr>
        <w:t>名称，单击</w:t>
      </w:r>
      <w:r w:rsidR="00934976">
        <w:rPr>
          <w:rStyle w:val="uicontrol"/>
          <w:rFonts w:hint="eastAsia"/>
        </w:rPr>
        <w:t>“</w:t>
      </w:r>
      <w:r>
        <w:rPr>
          <w:rStyle w:val="uicontrol"/>
          <w:rFonts w:hint="eastAsia"/>
        </w:rPr>
        <w:t>下一步</w:t>
      </w:r>
      <w:r w:rsidR="00934976">
        <w:rPr>
          <w:rStyle w:val="uicontrol"/>
          <w:rFonts w:hint="eastAsia"/>
        </w:rPr>
        <w:t>”</w:t>
      </w:r>
      <w:r>
        <w:rPr>
          <w:rStyle w:val="uicontrol"/>
          <w:rFonts w:hint="eastAsia"/>
        </w:rPr>
        <w:t>。</w:t>
      </w:r>
    </w:p>
    <w:p w14:paraId="67AC9D3C" w14:textId="77777777" w:rsidR="0023720F" w:rsidRPr="0063071C" w:rsidRDefault="0023720F" w:rsidP="00091082">
      <w:pPr>
        <w:pStyle w:val="1e"/>
        <w:rPr>
          <w:rStyle w:val="uicontrol"/>
        </w:rPr>
      </w:pPr>
      <w:r>
        <w:rPr>
          <w:noProof/>
        </w:rPr>
        <w:drawing>
          <wp:inline distT="0" distB="0" distL="0" distR="0" wp14:anchorId="23AB66CF" wp14:editId="0193E699">
            <wp:extent cx="3742857" cy="317142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2857" cy="3171429"/>
                    </a:xfrm>
                    <a:prstGeom prst="rect">
                      <a:avLst/>
                    </a:prstGeom>
                  </pic:spPr>
                </pic:pic>
              </a:graphicData>
            </a:graphic>
          </wp:inline>
        </w:drawing>
      </w:r>
    </w:p>
    <w:p w14:paraId="64190234" w14:textId="0CBC7E6D" w:rsidR="0023720F" w:rsidRDefault="0023720F" w:rsidP="00091082">
      <w:pPr>
        <w:pStyle w:val="30"/>
        <w:rPr>
          <w:rStyle w:val="uicontrol"/>
        </w:rPr>
      </w:pPr>
      <w:r>
        <w:rPr>
          <w:rStyle w:val="uicontrol"/>
          <w:rFonts w:hint="eastAsia"/>
        </w:rPr>
        <w:t>在</w:t>
      </w:r>
      <w:r w:rsidR="00934976">
        <w:rPr>
          <w:rStyle w:val="uicontrol"/>
          <w:rFonts w:hint="eastAsia"/>
        </w:rPr>
        <w:t>“</w:t>
      </w:r>
      <w:r>
        <w:rPr>
          <w:rStyle w:val="uicontrol"/>
          <w:rFonts w:hint="eastAsia"/>
        </w:rPr>
        <w:t>选择</w:t>
      </w:r>
      <w:r>
        <w:rPr>
          <w:rStyle w:val="uicontrol"/>
          <w:rFonts w:hint="eastAsia"/>
        </w:rPr>
        <w:t>VPC</w:t>
      </w:r>
      <w:r>
        <w:rPr>
          <w:rStyle w:val="uicontrol"/>
          <w:rFonts w:hint="eastAsia"/>
        </w:rPr>
        <w:t>配置</w:t>
      </w:r>
      <w:r w:rsidR="00934976">
        <w:rPr>
          <w:rStyle w:val="uicontrol"/>
          <w:rFonts w:hint="eastAsia"/>
        </w:rPr>
        <w:t>”</w:t>
      </w:r>
      <w:r>
        <w:rPr>
          <w:rStyle w:val="uicontrol"/>
          <w:rFonts w:hint="eastAsia"/>
        </w:rPr>
        <w:t>中</w:t>
      </w:r>
      <w:r>
        <w:rPr>
          <w:rStyle w:val="uicontrol"/>
        </w:rPr>
        <w:t>，</w:t>
      </w:r>
      <w:r>
        <w:rPr>
          <w:rStyle w:val="uicontrol"/>
          <w:rFonts w:hint="eastAsia"/>
        </w:rPr>
        <w:t>选择“自定义”。</w:t>
      </w:r>
    </w:p>
    <w:p w14:paraId="2E7664F3" w14:textId="77777777" w:rsidR="0023720F" w:rsidRDefault="0023720F" w:rsidP="00091082">
      <w:pPr>
        <w:pStyle w:val="30"/>
        <w:rPr>
          <w:rStyle w:val="uicontrol"/>
        </w:rPr>
      </w:pPr>
      <w:r>
        <w:rPr>
          <w:rStyle w:val="uicontrol"/>
          <w:rFonts w:hint="eastAsia"/>
        </w:rPr>
        <w:t>单击“下一步”。</w:t>
      </w:r>
    </w:p>
    <w:p w14:paraId="0F0B92E0" w14:textId="689FDACD" w:rsidR="0023720F" w:rsidRDefault="0023720F" w:rsidP="00091082">
      <w:pPr>
        <w:pStyle w:val="1e"/>
        <w:rPr>
          <w:rStyle w:val="uicontrol"/>
        </w:rPr>
      </w:pPr>
      <w:r>
        <w:rPr>
          <w:rStyle w:val="uicontrol"/>
          <w:rFonts w:hint="eastAsia"/>
        </w:rPr>
        <w:t>进入</w:t>
      </w:r>
      <w:r w:rsidR="00934976">
        <w:rPr>
          <w:rStyle w:val="uicontrol"/>
          <w:rFonts w:hint="eastAsia"/>
        </w:rPr>
        <w:t>“</w:t>
      </w:r>
      <w:r>
        <w:rPr>
          <w:rStyle w:val="uicontrol"/>
          <w:rFonts w:hint="eastAsia"/>
        </w:rPr>
        <w:t>确认</w:t>
      </w:r>
      <w:r>
        <w:rPr>
          <w:rStyle w:val="uicontrol"/>
        </w:rPr>
        <w:t>信息</w:t>
      </w:r>
      <w:r w:rsidR="00934976">
        <w:rPr>
          <w:rStyle w:val="uicontrol"/>
          <w:rFonts w:hint="eastAsia"/>
        </w:rPr>
        <w:t>”</w:t>
      </w:r>
      <w:r>
        <w:rPr>
          <w:rStyle w:val="uicontrol"/>
          <w:rFonts w:hint="eastAsia"/>
        </w:rPr>
        <w:t>界面</w:t>
      </w:r>
      <w:r>
        <w:rPr>
          <w:rStyle w:val="uicontrol"/>
        </w:rPr>
        <w:t>。</w:t>
      </w:r>
    </w:p>
    <w:p w14:paraId="4A0E519F" w14:textId="72FB6ED1" w:rsidR="0023720F" w:rsidRDefault="0023720F" w:rsidP="00091082">
      <w:pPr>
        <w:pStyle w:val="30"/>
        <w:rPr>
          <w:rStyle w:val="uicontrol"/>
        </w:rPr>
      </w:pPr>
      <w:r>
        <w:rPr>
          <w:rStyle w:val="uicontrol"/>
          <w:rFonts w:hint="eastAsia"/>
        </w:rPr>
        <w:t>单击</w:t>
      </w:r>
      <w:r w:rsidR="00934976">
        <w:rPr>
          <w:rStyle w:val="uicontrol"/>
          <w:rFonts w:hint="eastAsia"/>
        </w:rPr>
        <w:t>“</w:t>
      </w:r>
      <w:r>
        <w:rPr>
          <w:rStyle w:val="uicontrol"/>
          <w:rFonts w:hint="eastAsia"/>
        </w:rPr>
        <w:t>创建</w:t>
      </w:r>
      <w:r w:rsidR="00934976">
        <w:rPr>
          <w:rStyle w:val="uicontrol"/>
          <w:rFonts w:hint="eastAsia"/>
        </w:rPr>
        <w:t>”</w:t>
      </w:r>
      <w:r>
        <w:rPr>
          <w:rStyle w:val="uicontrol"/>
          <w:rFonts w:hint="eastAsia"/>
        </w:rPr>
        <w:t>。完成</w:t>
      </w:r>
      <w:r>
        <w:rPr>
          <w:rStyle w:val="uicontrol"/>
          <w:rFonts w:hint="eastAsia"/>
        </w:rPr>
        <w:t>VPC</w:t>
      </w:r>
      <w:r>
        <w:rPr>
          <w:rStyle w:val="uicontrol"/>
          <w:rFonts w:hint="eastAsia"/>
        </w:rPr>
        <w:t>的</w:t>
      </w:r>
      <w:r>
        <w:rPr>
          <w:rStyle w:val="uicontrol"/>
        </w:rPr>
        <w:t>创建。</w:t>
      </w:r>
    </w:p>
    <w:p w14:paraId="225E2E16" w14:textId="77777777" w:rsidR="0023720F" w:rsidRDefault="0023720F" w:rsidP="00091082">
      <w:pPr>
        <w:pStyle w:val="30"/>
        <w:rPr>
          <w:rStyle w:val="uicontrol"/>
        </w:rPr>
      </w:pPr>
      <w:r>
        <w:rPr>
          <w:rStyle w:val="uicontrol"/>
          <w:rFonts w:hint="eastAsia"/>
        </w:rPr>
        <w:t>在</w:t>
      </w:r>
      <w:r>
        <w:rPr>
          <w:rStyle w:val="uicontrol"/>
        </w:rPr>
        <w:t>新创建的</w:t>
      </w:r>
      <w:r>
        <w:rPr>
          <w:rStyle w:val="uicontrol"/>
          <w:rFonts w:hint="eastAsia"/>
        </w:rPr>
        <w:t>VPC</w:t>
      </w:r>
      <w:r>
        <w:rPr>
          <w:rStyle w:val="uicontrol"/>
          <w:rFonts w:hint="eastAsia"/>
        </w:rPr>
        <w:t>所在行</w:t>
      </w:r>
      <w:r>
        <w:rPr>
          <w:rStyle w:val="uicontrol"/>
        </w:rPr>
        <w:t>，单击其名称。</w:t>
      </w:r>
    </w:p>
    <w:p w14:paraId="121AB5FF" w14:textId="77777777" w:rsidR="0023720F" w:rsidRDefault="0023720F" w:rsidP="00091082">
      <w:pPr>
        <w:pStyle w:val="1e"/>
        <w:rPr>
          <w:rStyle w:val="uicontrol"/>
        </w:rPr>
      </w:pPr>
      <w:r>
        <w:rPr>
          <w:rStyle w:val="uicontrol"/>
          <w:rFonts w:hint="eastAsia"/>
        </w:rPr>
        <w:t>进入</w:t>
      </w:r>
      <w:r>
        <w:rPr>
          <w:rStyle w:val="uicontrol"/>
        </w:rPr>
        <w:t>该</w:t>
      </w:r>
      <w:r>
        <w:rPr>
          <w:rStyle w:val="uicontrol"/>
          <w:rFonts w:hint="eastAsia"/>
        </w:rPr>
        <w:t>VPC</w:t>
      </w:r>
      <w:r>
        <w:rPr>
          <w:rStyle w:val="uicontrol"/>
          <w:rFonts w:hint="eastAsia"/>
        </w:rPr>
        <w:t>属性界面</w:t>
      </w:r>
      <w:r>
        <w:rPr>
          <w:rStyle w:val="uicontrol"/>
        </w:rPr>
        <w:t>。</w:t>
      </w:r>
    </w:p>
    <w:p w14:paraId="25C4AD5D" w14:textId="77777777" w:rsidR="0023720F" w:rsidRPr="006D6BB2" w:rsidRDefault="0023720F" w:rsidP="00091082">
      <w:pPr>
        <w:pStyle w:val="1e"/>
        <w:rPr>
          <w:rStyle w:val="uicontrol"/>
        </w:rPr>
      </w:pPr>
      <w:r>
        <w:rPr>
          <w:noProof/>
        </w:rPr>
        <w:drawing>
          <wp:inline distT="0" distB="0" distL="0" distR="0" wp14:anchorId="2202356E" wp14:editId="65405FCE">
            <wp:extent cx="5454000" cy="489850"/>
            <wp:effectExtent l="0" t="0" r="0" b="571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54000" cy="489850"/>
                    </a:xfrm>
                    <a:prstGeom prst="rect">
                      <a:avLst/>
                    </a:prstGeom>
                  </pic:spPr>
                </pic:pic>
              </a:graphicData>
            </a:graphic>
          </wp:inline>
        </w:drawing>
      </w:r>
    </w:p>
    <w:p w14:paraId="053B8555" w14:textId="44E2EBE7" w:rsidR="0023720F" w:rsidRPr="00AD443A" w:rsidRDefault="0023720F" w:rsidP="00AD443A">
      <w:pPr>
        <w:pStyle w:val="30"/>
      </w:pPr>
      <w:r>
        <w:rPr>
          <w:rStyle w:val="uicontrol"/>
          <w:rFonts w:hint="eastAsia"/>
        </w:rPr>
        <w:t>在</w:t>
      </w:r>
      <w:r>
        <w:rPr>
          <w:rStyle w:val="uicontrol"/>
        </w:rPr>
        <w:t>左侧导航</w:t>
      </w:r>
      <w:r>
        <w:rPr>
          <w:rStyle w:val="uicontrol"/>
          <w:rFonts w:hint="eastAsia"/>
        </w:rPr>
        <w:t>栏</w:t>
      </w:r>
      <w:r>
        <w:rPr>
          <w:rStyle w:val="uicontrol"/>
        </w:rPr>
        <w:t>，单击</w:t>
      </w:r>
      <w:r>
        <w:rPr>
          <w:rStyle w:val="uicontrol"/>
          <w:rFonts w:hint="eastAsia"/>
        </w:rPr>
        <w:t>“</w:t>
      </w:r>
      <w:r>
        <w:rPr>
          <w:rStyle w:val="uicontrol"/>
        </w:rPr>
        <w:t>路由器</w:t>
      </w:r>
      <w:r>
        <w:rPr>
          <w:rStyle w:val="uicontrol"/>
          <w:rFonts w:hint="eastAsia"/>
        </w:rPr>
        <w:t>”。</w:t>
      </w:r>
    </w:p>
    <w:p w14:paraId="5080D3AF" w14:textId="500AC7E0" w:rsidR="00AD443A" w:rsidRDefault="00AD443A" w:rsidP="00AD443A">
      <w:pPr>
        <w:pStyle w:val="1e"/>
        <w:rPr>
          <w:rStyle w:val="uicontrol"/>
        </w:rPr>
      </w:pPr>
      <w:r>
        <w:rPr>
          <w:noProof/>
        </w:rPr>
        <w:drawing>
          <wp:inline distT="0" distB="0" distL="0" distR="0" wp14:anchorId="48A2BCF5" wp14:editId="2637E204">
            <wp:extent cx="2123810" cy="200952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3810" cy="2009524"/>
                    </a:xfrm>
                    <a:prstGeom prst="rect">
                      <a:avLst/>
                    </a:prstGeom>
                  </pic:spPr>
                </pic:pic>
              </a:graphicData>
            </a:graphic>
          </wp:inline>
        </w:drawing>
      </w:r>
    </w:p>
    <w:p w14:paraId="5776B85D" w14:textId="5555DF9A" w:rsidR="0023720F" w:rsidRPr="00AD443A" w:rsidRDefault="0023720F" w:rsidP="00AD443A">
      <w:pPr>
        <w:pStyle w:val="1e"/>
        <w:rPr>
          <w:rStyle w:val="uicontrol"/>
        </w:rPr>
      </w:pPr>
      <w:r w:rsidRPr="00AD443A">
        <w:rPr>
          <w:rStyle w:val="uicontrol"/>
          <w:rFonts w:hint="eastAsia"/>
        </w:rPr>
        <w:t>进入</w:t>
      </w:r>
      <w:r w:rsidR="00934976">
        <w:rPr>
          <w:rStyle w:val="uicontrol"/>
          <w:rFonts w:hint="eastAsia"/>
        </w:rPr>
        <w:t>“</w:t>
      </w:r>
      <w:r w:rsidR="00934976">
        <w:rPr>
          <w:rStyle w:val="uicontrol"/>
        </w:rPr>
        <w:t>路由器</w:t>
      </w:r>
      <w:r w:rsidR="00934976">
        <w:rPr>
          <w:rStyle w:val="uicontrol"/>
          <w:rFonts w:hint="eastAsia"/>
        </w:rPr>
        <w:t>”</w:t>
      </w:r>
      <w:r w:rsidRPr="00AD443A">
        <w:rPr>
          <w:rStyle w:val="uicontrol"/>
          <w:rFonts w:hint="eastAsia"/>
        </w:rPr>
        <w:t>界面</w:t>
      </w:r>
      <w:r w:rsidRPr="00AD443A">
        <w:rPr>
          <w:rStyle w:val="uicontrol"/>
        </w:rPr>
        <w:t>。</w:t>
      </w:r>
    </w:p>
    <w:p w14:paraId="008BA141" w14:textId="048F10A8" w:rsidR="0023720F" w:rsidRDefault="0023720F" w:rsidP="00AD443A">
      <w:pPr>
        <w:pStyle w:val="30"/>
        <w:rPr>
          <w:rStyle w:val="uicontrol"/>
        </w:rPr>
      </w:pPr>
      <w:r>
        <w:rPr>
          <w:rStyle w:val="uicontrol"/>
          <w:rFonts w:hint="eastAsia"/>
        </w:rPr>
        <w:lastRenderedPageBreak/>
        <w:t>单击</w:t>
      </w:r>
      <w:r w:rsidR="00934976">
        <w:rPr>
          <w:rStyle w:val="uicontrol"/>
          <w:rFonts w:hint="eastAsia"/>
        </w:rPr>
        <w:t>“申请路由器”</w:t>
      </w:r>
      <w:r>
        <w:rPr>
          <w:rStyle w:val="uicontrol"/>
          <w:rFonts w:hint="eastAsia"/>
        </w:rPr>
        <w:t>。</w:t>
      </w:r>
    </w:p>
    <w:p w14:paraId="07B5E972" w14:textId="77777777" w:rsidR="0023720F" w:rsidRDefault="0023720F" w:rsidP="00AD443A">
      <w:pPr>
        <w:pStyle w:val="1e"/>
        <w:rPr>
          <w:rStyle w:val="uicontrol"/>
        </w:rPr>
      </w:pPr>
      <w:r>
        <w:rPr>
          <w:rStyle w:val="uicontrol"/>
          <w:rFonts w:hint="eastAsia"/>
        </w:rPr>
        <w:t>弹出“申请路由器”对话框</w:t>
      </w:r>
      <w:r>
        <w:rPr>
          <w:rStyle w:val="uicontrol"/>
        </w:rPr>
        <w:t>。</w:t>
      </w:r>
    </w:p>
    <w:p w14:paraId="68C9820B" w14:textId="77777777" w:rsidR="0023720F" w:rsidRPr="006D6BB2" w:rsidRDefault="0023720F" w:rsidP="00AD443A">
      <w:pPr>
        <w:pStyle w:val="1e"/>
        <w:rPr>
          <w:rStyle w:val="uicontrol"/>
        </w:rPr>
      </w:pPr>
      <w:r w:rsidRPr="00AD443A">
        <w:rPr>
          <w:noProof/>
        </w:rPr>
        <w:drawing>
          <wp:inline distT="0" distB="0" distL="0" distR="0" wp14:anchorId="690A5396" wp14:editId="4C35A31E">
            <wp:extent cx="4752381" cy="1123810"/>
            <wp:effectExtent l="0" t="0" r="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52381" cy="1123810"/>
                    </a:xfrm>
                    <a:prstGeom prst="rect">
                      <a:avLst/>
                    </a:prstGeom>
                  </pic:spPr>
                </pic:pic>
              </a:graphicData>
            </a:graphic>
          </wp:inline>
        </w:drawing>
      </w:r>
    </w:p>
    <w:p w14:paraId="158EDE37" w14:textId="77777777" w:rsidR="0023720F" w:rsidRDefault="0023720F" w:rsidP="00AD443A">
      <w:pPr>
        <w:pStyle w:val="30"/>
        <w:rPr>
          <w:rStyle w:val="uicontrol"/>
        </w:rPr>
      </w:pPr>
      <w:r>
        <w:rPr>
          <w:rStyle w:val="uicontrol"/>
          <w:rFonts w:hint="eastAsia"/>
        </w:rPr>
        <w:t>选择要</w:t>
      </w:r>
      <w:r>
        <w:rPr>
          <w:rStyle w:val="uicontrol"/>
        </w:rPr>
        <w:t>使用的</w:t>
      </w:r>
      <w:r>
        <w:rPr>
          <w:rStyle w:val="uicontrol"/>
          <w:rFonts w:hint="eastAsia"/>
        </w:rPr>
        <w:t>外部</w:t>
      </w:r>
      <w:r>
        <w:rPr>
          <w:rStyle w:val="uicontrol"/>
        </w:rPr>
        <w:t>网络</w:t>
      </w:r>
      <w:r>
        <w:rPr>
          <w:rStyle w:val="uicontrol"/>
          <w:rFonts w:hint="eastAsia"/>
        </w:rPr>
        <w:t>，</w:t>
      </w:r>
      <w:r>
        <w:rPr>
          <w:rStyle w:val="uicontrol"/>
        </w:rPr>
        <w:t>并单击</w:t>
      </w:r>
      <w:r>
        <w:rPr>
          <w:rStyle w:val="uicontrol"/>
          <w:rFonts w:hint="eastAsia"/>
        </w:rPr>
        <w:t>“申请”。</w:t>
      </w:r>
    </w:p>
    <w:p w14:paraId="24EFA9AA" w14:textId="77777777" w:rsidR="0023720F" w:rsidRPr="00935002" w:rsidRDefault="0023720F" w:rsidP="00AD443A">
      <w:pPr>
        <w:pStyle w:val="1e"/>
        <w:rPr>
          <w:rStyle w:val="uicontrol"/>
        </w:rPr>
      </w:pPr>
      <w:r>
        <w:rPr>
          <w:noProof/>
        </w:rPr>
        <w:drawing>
          <wp:inline distT="0" distB="0" distL="0" distR="0" wp14:anchorId="40BF98E1" wp14:editId="4366E9CF">
            <wp:extent cx="5454000" cy="2953619"/>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54000" cy="2953619"/>
                    </a:xfrm>
                    <a:prstGeom prst="rect">
                      <a:avLst/>
                    </a:prstGeom>
                  </pic:spPr>
                </pic:pic>
              </a:graphicData>
            </a:graphic>
          </wp:inline>
        </w:drawing>
      </w:r>
    </w:p>
    <w:p w14:paraId="194CB5C1" w14:textId="77777777" w:rsidR="0023720F" w:rsidRPr="006D6BB2" w:rsidRDefault="0023720F" w:rsidP="00AD443A">
      <w:pPr>
        <w:pStyle w:val="30"/>
        <w:rPr>
          <w:rStyle w:val="uicontrol"/>
        </w:rPr>
      </w:pPr>
      <w:r>
        <w:rPr>
          <w:rStyle w:val="uicontrol"/>
          <w:rFonts w:hint="eastAsia"/>
        </w:rPr>
        <w:t>申请</w:t>
      </w:r>
      <w:r>
        <w:rPr>
          <w:rStyle w:val="uicontrol"/>
        </w:rPr>
        <w:t>完成后，在</w:t>
      </w:r>
      <w:r>
        <w:rPr>
          <w:rStyle w:val="uicontrol"/>
          <w:rFonts w:hint="eastAsia"/>
        </w:rPr>
        <w:t>路由器</w:t>
      </w:r>
      <w:r>
        <w:rPr>
          <w:rStyle w:val="uicontrol"/>
        </w:rPr>
        <w:t>界面</w:t>
      </w:r>
      <w:r>
        <w:rPr>
          <w:rStyle w:val="uicontrol"/>
          <w:rFonts w:hint="eastAsia"/>
        </w:rPr>
        <w:t>左侧</w:t>
      </w:r>
      <w:r>
        <w:rPr>
          <w:rStyle w:val="uicontrol"/>
        </w:rPr>
        <w:t>导航栏，单击</w:t>
      </w:r>
      <w:r>
        <w:rPr>
          <w:rStyle w:val="uicontrol"/>
          <w:rFonts w:hint="eastAsia"/>
        </w:rPr>
        <w:t>“概览”，</w:t>
      </w:r>
      <w:r>
        <w:rPr>
          <w:rStyle w:val="uicontrol"/>
        </w:rPr>
        <w:t>可以看到</w:t>
      </w:r>
      <w:r>
        <w:rPr>
          <w:rStyle w:val="uicontrol"/>
          <w:rFonts w:hint="eastAsia"/>
        </w:rPr>
        <w:t>网络</w:t>
      </w:r>
      <w:r>
        <w:rPr>
          <w:rStyle w:val="uicontrol"/>
        </w:rPr>
        <w:t>拓扑图。</w:t>
      </w:r>
    </w:p>
    <w:p w14:paraId="2EE55C2B" w14:textId="77777777" w:rsidR="0023720F" w:rsidRPr="00622AB2" w:rsidRDefault="0023720F" w:rsidP="00AD443A">
      <w:pPr>
        <w:pStyle w:val="1e"/>
        <w:rPr>
          <w:rStyle w:val="uicontrol"/>
        </w:rPr>
      </w:pPr>
      <w:r>
        <w:rPr>
          <w:noProof/>
        </w:rPr>
        <w:drawing>
          <wp:inline distT="0" distB="0" distL="0" distR="0" wp14:anchorId="15EC67EF" wp14:editId="5386E3FF">
            <wp:extent cx="5454000" cy="1084488"/>
            <wp:effectExtent l="0" t="0" r="0" b="190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54000" cy="1084488"/>
                    </a:xfrm>
                    <a:prstGeom prst="rect">
                      <a:avLst/>
                    </a:prstGeom>
                  </pic:spPr>
                </pic:pic>
              </a:graphicData>
            </a:graphic>
          </wp:inline>
        </w:drawing>
      </w:r>
    </w:p>
    <w:p w14:paraId="19AB76E3" w14:textId="77777777" w:rsidR="0023720F" w:rsidRPr="00AD443A" w:rsidRDefault="0023720F" w:rsidP="00AD443A">
      <w:pPr>
        <w:pStyle w:val="3"/>
      </w:pPr>
      <w:bookmarkStart w:id="242" w:name="_Toc497466150"/>
      <w:bookmarkStart w:id="243" w:name="_Toc500505225"/>
      <w:r w:rsidRPr="00AD443A">
        <w:rPr>
          <w:rFonts w:hint="eastAsia"/>
        </w:rPr>
        <w:t>云主机服务</w:t>
      </w:r>
      <w:bookmarkEnd w:id="242"/>
      <w:bookmarkEnd w:id="243"/>
    </w:p>
    <w:p w14:paraId="61FC9A96" w14:textId="77777777" w:rsidR="0023720F" w:rsidRPr="00AD443A" w:rsidRDefault="0023720F" w:rsidP="00AD443A">
      <w:pPr>
        <w:pStyle w:val="4"/>
        <w:rPr>
          <w:rFonts w:hint="default"/>
        </w:rPr>
      </w:pPr>
      <w:r w:rsidRPr="00AD443A">
        <w:t>云主机</w:t>
      </w:r>
      <w:r w:rsidRPr="00AD443A">
        <w:rPr>
          <w:rFonts w:hint="default"/>
        </w:rPr>
        <w:t>创建</w:t>
      </w:r>
    </w:p>
    <w:p w14:paraId="32C34835" w14:textId="013F339B" w:rsidR="0023720F" w:rsidRDefault="0023720F" w:rsidP="00AD443A">
      <w:pPr>
        <w:pStyle w:val="30"/>
        <w:rPr>
          <w:rStyle w:val="uicontrol"/>
        </w:rPr>
      </w:pPr>
      <w:r w:rsidRPr="00034AFE">
        <w:rPr>
          <w:rStyle w:val="uicontrol"/>
        </w:rPr>
        <w:t>在浏览器中输入</w:t>
      </w:r>
      <w:r>
        <w:rPr>
          <w:rStyle w:val="uicontrol"/>
        </w:rPr>
        <w:t>ManageOne</w:t>
      </w:r>
      <w:r w:rsidRPr="00034AFE">
        <w:rPr>
          <w:rStyle w:val="uicontrol"/>
        </w:rPr>
        <w:t xml:space="preserve"> </w:t>
      </w:r>
      <w:r>
        <w:rPr>
          <w:rStyle w:val="uicontrol"/>
        </w:rPr>
        <w:t>ServiceCenter</w:t>
      </w:r>
      <w:r w:rsidRPr="00034AFE">
        <w:rPr>
          <w:rStyle w:val="uicontrol"/>
        </w:rPr>
        <w:t>的</w:t>
      </w:r>
      <w:r w:rsidRPr="00034AFE">
        <w:rPr>
          <w:rStyle w:val="uicontrol"/>
        </w:rPr>
        <w:t>IP</w:t>
      </w:r>
      <w:r w:rsidRPr="00034AFE">
        <w:rPr>
          <w:rStyle w:val="uicontrol"/>
        </w:rPr>
        <w:t>地址。该地址可在</w:t>
      </w:r>
      <w:r w:rsidR="00934976">
        <w:rPr>
          <w:rStyle w:val="uicontrol"/>
          <w:rFonts w:hint="eastAsia"/>
        </w:rPr>
        <w:t>“</w:t>
      </w:r>
      <w:r w:rsidRPr="00034AFE">
        <w:rPr>
          <w:rStyle w:val="uicontrol"/>
        </w:rPr>
        <w:t xml:space="preserve">FusionSphere </w:t>
      </w:r>
      <w:r w:rsidR="00671925">
        <w:rPr>
          <w:rStyle w:val="uicontrol"/>
        </w:rPr>
        <w:t>CPS</w:t>
      </w:r>
      <w:r w:rsidR="00EF78AD">
        <w:rPr>
          <w:rStyle w:val="uicontrol"/>
        </w:rPr>
        <w:t>——</w:t>
      </w:r>
      <w:r>
        <w:rPr>
          <w:rStyle w:val="uicontrol"/>
          <w:rFonts w:hint="eastAsia"/>
        </w:rPr>
        <w:t>云化服务</w:t>
      </w:r>
      <w:r w:rsidR="00EF78AD">
        <w:rPr>
          <w:rStyle w:val="uicontrol"/>
        </w:rPr>
        <w:t>——</w:t>
      </w:r>
      <w:r>
        <w:rPr>
          <w:rStyle w:val="uicontrol"/>
        </w:rPr>
        <w:t>FusionSphere OpenStack OM</w:t>
      </w:r>
      <w:r w:rsidR="00EF78AD">
        <w:rPr>
          <w:rStyle w:val="uicontrol"/>
        </w:rPr>
        <w:t>——</w:t>
      </w:r>
      <w:r w:rsidR="00C658AD">
        <w:rPr>
          <w:rStyle w:val="uicontrol"/>
        </w:rPr>
        <w:t>ServiceCenter</w:t>
      </w:r>
      <w:r>
        <w:rPr>
          <w:rStyle w:val="uicontrol"/>
          <w:rFonts w:hint="eastAsia"/>
        </w:rPr>
        <w:t>虚拟机</w:t>
      </w:r>
      <w:r w:rsidR="00934976">
        <w:rPr>
          <w:rStyle w:val="uicontrol"/>
          <w:rFonts w:hint="eastAsia"/>
        </w:rPr>
        <w:t>”</w:t>
      </w:r>
      <w:r>
        <w:rPr>
          <w:rStyle w:val="uicontrol"/>
          <w:rFonts w:hint="eastAsia"/>
        </w:rPr>
        <w:t>中</w:t>
      </w:r>
      <w:r>
        <w:rPr>
          <w:rStyle w:val="uicontrol"/>
        </w:rPr>
        <w:t>查看。</w:t>
      </w:r>
    </w:p>
    <w:p w14:paraId="30A3F24C" w14:textId="46DB3B2B" w:rsidR="00AD443A" w:rsidRDefault="0023720F" w:rsidP="00AD443A">
      <w:pPr>
        <w:pStyle w:val="30"/>
        <w:rPr>
          <w:rStyle w:val="uicontrol"/>
        </w:rPr>
      </w:pPr>
      <w:r>
        <w:rPr>
          <w:rStyle w:val="uicontrol"/>
          <w:rFonts w:hint="eastAsia"/>
        </w:rPr>
        <w:t>输入管理员账号</w:t>
      </w:r>
      <w:r>
        <w:rPr>
          <w:rStyle w:val="uicontrol"/>
        </w:rPr>
        <w:t>与密码，登陆界面。默认</w:t>
      </w:r>
      <w:r>
        <w:rPr>
          <w:rStyle w:val="uicontrol"/>
          <w:rFonts w:hint="eastAsia"/>
        </w:rPr>
        <w:t>管理员账号</w:t>
      </w:r>
      <w:r>
        <w:rPr>
          <w:rStyle w:val="uicontrol"/>
        </w:rPr>
        <w:t>为</w:t>
      </w:r>
      <w:r w:rsidRPr="00AD443A">
        <w:rPr>
          <w:rStyle w:val="uicontrol"/>
          <w:rFonts w:hint="eastAsia"/>
          <w:b/>
        </w:rPr>
        <w:t>cloud_</w:t>
      </w:r>
      <w:r w:rsidRPr="00AD443A">
        <w:rPr>
          <w:rStyle w:val="uicontrol"/>
          <w:b/>
        </w:rPr>
        <w:t>admin</w:t>
      </w:r>
      <w:r w:rsidR="00AD443A">
        <w:rPr>
          <w:rStyle w:val="uicontrol"/>
          <w:rFonts w:hint="eastAsia"/>
        </w:rPr>
        <w:t>，</w:t>
      </w:r>
      <w:r>
        <w:rPr>
          <w:rStyle w:val="uicontrol"/>
          <w:rFonts w:hint="eastAsia"/>
        </w:rPr>
        <w:t>密码</w:t>
      </w:r>
      <w:r>
        <w:rPr>
          <w:rStyle w:val="uicontrol"/>
        </w:rPr>
        <w:t>为</w:t>
      </w:r>
      <w:r w:rsidR="00740B41">
        <w:rPr>
          <w:rStyle w:val="uicontrol"/>
          <w:rFonts w:hint="eastAsia"/>
        </w:rPr>
        <w:t>“</w:t>
      </w:r>
      <w:r w:rsidR="00740B41" w:rsidRPr="00AD443A">
        <w:rPr>
          <w:rStyle w:val="uicontrol"/>
          <w:rFonts w:hint="eastAsia"/>
          <w:b/>
        </w:rPr>
        <w:t>F</w:t>
      </w:r>
      <w:r w:rsidR="00740B41" w:rsidRPr="00AD443A">
        <w:rPr>
          <w:rStyle w:val="uicontrol"/>
          <w:b/>
        </w:rPr>
        <w:t>usionSphere123</w:t>
      </w:r>
      <w:r w:rsidR="00740B41">
        <w:rPr>
          <w:rStyle w:val="uicontrol"/>
          <w:rFonts w:hint="eastAsia"/>
        </w:rPr>
        <w:t>”</w:t>
      </w:r>
      <w:r w:rsidR="00AD443A">
        <w:rPr>
          <w:rStyle w:val="uicontrol"/>
          <w:rFonts w:hint="eastAsia"/>
        </w:rPr>
        <w:t>。</w:t>
      </w:r>
    </w:p>
    <w:p w14:paraId="1C497190" w14:textId="3DC9749C" w:rsidR="00CE0EE8" w:rsidRDefault="00CE0EE8" w:rsidP="00AD443A">
      <w:pPr>
        <w:pStyle w:val="1e"/>
        <w:rPr>
          <w:rStyle w:val="uicontrol"/>
        </w:rPr>
      </w:pPr>
      <w:r w:rsidRPr="00EF0315">
        <w:rPr>
          <w:noProof/>
        </w:rPr>
        <w:drawing>
          <wp:inline distT="0" distB="0" distL="0" distR="0" wp14:anchorId="748B6913" wp14:editId="234AE707">
            <wp:extent cx="457200" cy="152400"/>
            <wp:effectExtent l="0" t="0" r="0" b="0"/>
            <wp:docPr id="39" name="图片 39"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说明"/>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p>
    <w:p w14:paraId="08B5D952" w14:textId="3ACB174B" w:rsidR="0023720F" w:rsidRPr="00AD443A" w:rsidRDefault="0023720F" w:rsidP="00AD443A">
      <w:pPr>
        <w:pStyle w:val="1e"/>
        <w:rPr>
          <w:rStyle w:val="uicontrol"/>
        </w:rPr>
      </w:pPr>
      <w:r w:rsidRPr="00AD443A">
        <w:rPr>
          <w:rStyle w:val="uicontrol"/>
        </w:rPr>
        <w:lastRenderedPageBreak/>
        <w:t>之后会有频繁的</w:t>
      </w:r>
      <w:r w:rsidRPr="00AD443A">
        <w:rPr>
          <w:rStyle w:val="uicontrol"/>
          <w:rFonts w:hint="eastAsia"/>
        </w:rPr>
        <w:t>更换</w:t>
      </w:r>
      <w:r w:rsidRPr="00AD443A">
        <w:rPr>
          <w:rStyle w:val="uicontrol"/>
        </w:rPr>
        <w:t>账户的操作，建议</w:t>
      </w:r>
      <w:r w:rsidRPr="00AD443A">
        <w:rPr>
          <w:rStyle w:val="uicontrol"/>
          <w:rFonts w:hint="eastAsia"/>
        </w:rPr>
        <w:t>再</w:t>
      </w:r>
      <w:r w:rsidRPr="00AD443A">
        <w:rPr>
          <w:rStyle w:val="uicontrol"/>
        </w:rPr>
        <w:t>打开</w:t>
      </w:r>
      <w:r w:rsidRPr="00AD443A">
        <w:rPr>
          <w:rStyle w:val="uicontrol"/>
          <w:rFonts w:hint="eastAsia"/>
        </w:rPr>
        <w:t>一个</w:t>
      </w:r>
      <w:r w:rsidRPr="00AD443A">
        <w:rPr>
          <w:rStyle w:val="uicontrol"/>
        </w:rPr>
        <w:t>浏览器</w:t>
      </w:r>
      <w:r w:rsidRPr="00AD443A">
        <w:rPr>
          <w:rStyle w:val="uicontrol"/>
          <w:rFonts w:hint="eastAsia"/>
        </w:rPr>
        <w:t>界面用于</w:t>
      </w:r>
      <w:r w:rsidRPr="00AD443A">
        <w:rPr>
          <w:rStyle w:val="uicontrol"/>
        </w:rPr>
        <w:t>不同账户的登录</w:t>
      </w:r>
      <w:r w:rsidRPr="00AD443A">
        <w:rPr>
          <w:rStyle w:val="uicontrol"/>
          <w:rFonts w:hint="eastAsia"/>
        </w:rPr>
        <w:t>。例如火狐</w:t>
      </w:r>
      <w:r w:rsidRPr="00AD443A">
        <w:rPr>
          <w:rStyle w:val="uicontrol"/>
        </w:rPr>
        <w:t>浏览器右上角单击</w:t>
      </w:r>
      <w:r w:rsidRPr="00AD443A">
        <w:rPr>
          <w:rStyle w:val="uicontrol"/>
          <w:rFonts w:hint="eastAsia"/>
        </w:rPr>
        <w:t>options</w:t>
      </w:r>
      <w:r w:rsidRPr="00AD443A">
        <w:rPr>
          <w:rStyle w:val="uicontrol"/>
          <w:rFonts w:hint="eastAsia"/>
        </w:rPr>
        <w:t>——</w:t>
      </w:r>
      <w:r w:rsidRPr="00AD443A">
        <w:rPr>
          <w:rStyle w:val="uicontrol"/>
          <w:rFonts w:hint="eastAsia"/>
        </w:rPr>
        <w:t>N</w:t>
      </w:r>
      <w:r w:rsidRPr="00AD443A">
        <w:rPr>
          <w:rStyle w:val="uicontrol"/>
        </w:rPr>
        <w:t>ew Private Window</w:t>
      </w:r>
      <w:r w:rsidRPr="00AD443A">
        <w:rPr>
          <w:rStyle w:val="uicontrol"/>
          <w:rFonts w:hint="eastAsia"/>
        </w:rPr>
        <w:t>。</w:t>
      </w:r>
    </w:p>
    <w:p w14:paraId="435EDDE1" w14:textId="21796D4B" w:rsidR="0023720F" w:rsidRDefault="00E52AEB" w:rsidP="00AD443A">
      <w:pPr>
        <w:pStyle w:val="1e"/>
        <w:rPr>
          <w:rStyle w:val="uicontrol"/>
        </w:rPr>
      </w:pPr>
      <w:r>
        <w:rPr>
          <w:noProof/>
        </w:rPr>
        <w:drawing>
          <wp:inline distT="0" distB="0" distL="0" distR="0" wp14:anchorId="4A62A838" wp14:editId="3380F6BE">
            <wp:extent cx="2561905" cy="3742857"/>
            <wp:effectExtent l="19050" t="19050" r="10160" b="1016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61905" cy="3742857"/>
                    </a:xfrm>
                    <a:prstGeom prst="rect">
                      <a:avLst/>
                    </a:prstGeom>
                    <a:ln>
                      <a:solidFill>
                        <a:schemeClr val="tx1"/>
                      </a:solidFill>
                    </a:ln>
                  </pic:spPr>
                </pic:pic>
              </a:graphicData>
            </a:graphic>
          </wp:inline>
        </w:drawing>
      </w:r>
    </w:p>
    <w:p w14:paraId="2972D855" w14:textId="3DA5F545" w:rsidR="0023720F" w:rsidRDefault="0023720F" w:rsidP="00AD443A">
      <w:pPr>
        <w:pStyle w:val="30"/>
        <w:rPr>
          <w:rStyle w:val="uicontrol"/>
        </w:rPr>
      </w:pPr>
      <w:r w:rsidRPr="00FC65B8">
        <w:rPr>
          <w:rStyle w:val="uicontrol"/>
        </w:rPr>
        <w:t>在</w:t>
      </w:r>
      <w:r>
        <w:rPr>
          <w:rStyle w:val="uicontrol"/>
          <w:rFonts w:hint="eastAsia"/>
        </w:rPr>
        <w:t>ManageOne</w:t>
      </w:r>
      <w:r>
        <w:rPr>
          <w:rStyle w:val="uicontrol"/>
        </w:rPr>
        <w:t xml:space="preserve"> ServiceCenter</w:t>
      </w:r>
      <w:r>
        <w:rPr>
          <w:rStyle w:val="uicontrol"/>
          <w:rFonts w:hint="eastAsia"/>
        </w:rPr>
        <w:t>界面上方</w:t>
      </w:r>
      <w:r>
        <w:rPr>
          <w:rStyle w:val="uicontrol"/>
        </w:rPr>
        <w:t>导航栏，单击</w:t>
      </w:r>
      <w:r w:rsidR="00934976">
        <w:rPr>
          <w:rStyle w:val="uicontrol"/>
          <w:rFonts w:hint="eastAsia"/>
        </w:rPr>
        <w:t>“</w:t>
      </w:r>
      <w:r>
        <w:rPr>
          <w:rStyle w:val="uicontrol"/>
          <w:rFonts w:hint="eastAsia"/>
        </w:rPr>
        <w:t>服务</w:t>
      </w:r>
      <w:r w:rsidR="00EF78AD">
        <w:rPr>
          <w:rStyle w:val="uicontrol"/>
        </w:rPr>
        <w:t>——</w:t>
      </w:r>
      <w:r>
        <w:rPr>
          <w:rStyle w:val="uicontrol"/>
          <w:rFonts w:hint="eastAsia"/>
        </w:rPr>
        <w:t>计算</w:t>
      </w:r>
      <w:r w:rsidR="00EF78AD">
        <w:rPr>
          <w:rStyle w:val="uicontrol"/>
        </w:rPr>
        <w:t>——</w:t>
      </w:r>
      <w:r>
        <w:rPr>
          <w:rStyle w:val="uicontrol"/>
          <w:rFonts w:hint="eastAsia"/>
        </w:rPr>
        <w:t>云主机</w:t>
      </w:r>
      <w:r w:rsidR="00934976">
        <w:rPr>
          <w:rStyle w:val="uicontrol"/>
          <w:rFonts w:hint="eastAsia"/>
        </w:rPr>
        <w:t>”</w:t>
      </w:r>
      <w:r>
        <w:rPr>
          <w:rStyle w:val="uicontrol"/>
          <w:rFonts w:hint="eastAsia"/>
        </w:rPr>
        <w:t>。</w:t>
      </w:r>
    </w:p>
    <w:p w14:paraId="35E1F551" w14:textId="77777777" w:rsidR="0023720F" w:rsidRDefault="0023720F" w:rsidP="00AD443A">
      <w:pPr>
        <w:pStyle w:val="1e"/>
        <w:rPr>
          <w:rStyle w:val="uicontrol"/>
        </w:rPr>
      </w:pPr>
      <w:r>
        <w:rPr>
          <w:rStyle w:val="uicontrol"/>
          <w:rFonts w:hint="eastAsia"/>
        </w:rPr>
        <w:t>进入“云主机”界面</w:t>
      </w:r>
      <w:r>
        <w:rPr>
          <w:rStyle w:val="uicontrol"/>
        </w:rPr>
        <w:t>。</w:t>
      </w:r>
    </w:p>
    <w:p w14:paraId="388D065C" w14:textId="77777777" w:rsidR="0023720F" w:rsidRPr="009F4400" w:rsidRDefault="0023720F" w:rsidP="00AD443A">
      <w:pPr>
        <w:pStyle w:val="1e"/>
        <w:rPr>
          <w:rStyle w:val="uicontrol"/>
        </w:rPr>
      </w:pPr>
      <w:r>
        <w:rPr>
          <w:noProof/>
        </w:rPr>
        <w:drawing>
          <wp:inline distT="0" distB="0" distL="0" distR="0" wp14:anchorId="1466348D" wp14:editId="2FFAB388">
            <wp:extent cx="4657143" cy="1895238"/>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57143" cy="1895238"/>
                    </a:xfrm>
                    <a:prstGeom prst="rect">
                      <a:avLst/>
                    </a:prstGeom>
                  </pic:spPr>
                </pic:pic>
              </a:graphicData>
            </a:graphic>
          </wp:inline>
        </w:drawing>
      </w:r>
    </w:p>
    <w:p w14:paraId="1539BA69" w14:textId="5FA0A395" w:rsidR="0023720F" w:rsidRDefault="0023720F" w:rsidP="00AD443A">
      <w:pPr>
        <w:pStyle w:val="30"/>
        <w:rPr>
          <w:rStyle w:val="uicontrol"/>
        </w:rPr>
      </w:pPr>
      <w:r w:rsidRPr="00821D5A">
        <w:rPr>
          <w:rStyle w:val="uicontrol"/>
        </w:rPr>
        <w:t>单击</w:t>
      </w:r>
      <w:r w:rsidR="00934976">
        <w:rPr>
          <w:rStyle w:val="uicontrol"/>
          <w:rFonts w:hint="eastAsia"/>
        </w:rPr>
        <w:t>“</w:t>
      </w:r>
      <w:r w:rsidRPr="00821D5A">
        <w:rPr>
          <w:rStyle w:val="uicontrol"/>
        </w:rPr>
        <w:t>创建服务</w:t>
      </w:r>
      <w:r w:rsidR="00934976">
        <w:rPr>
          <w:rStyle w:val="uicontrol"/>
          <w:rFonts w:hint="eastAsia"/>
        </w:rPr>
        <w:t>”</w:t>
      </w:r>
      <w:r w:rsidRPr="00821D5A">
        <w:rPr>
          <w:rStyle w:val="uicontrol"/>
        </w:rPr>
        <w:t>。</w:t>
      </w:r>
    </w:p>
    <w:p w14:paraId="62B11074" w14:textId="77777777" w:rsidR="0023720F" w:rsidRPr="00821D5A" w:rsidRDefault="0023720F" w:rsidP="00AD443A">
      <w:pPr>
        <w:pStyle w:val="1e"/>
        <w:rPr>
          <w:rStyle w:val="uicontrol"/>
        </w:rPr>
      </w:pPr>
      <w:r>
        <w:rPr>
          <w:rStyle w:val="uicontrol"/>
          <w:rFonts w:hint="eastAsia"/>
        </w:rPr>
        <w:t>进入“定义服务</w:t>
      </w:r>
      <w:r>
        <w:rPr>
          <w:rStyle w:val="uicontrol"/>
        </w:rPr>
        <w:t>产品</w:t>
      </w:r>
      <w:r>
        <w:rPr>
          <w:rStyle w:val="uicontrol"/>
          <w:rFonts w:hint="eastAsia"/>
        </w:rPr>
        <w:t>”界面</w:t>
      </w:r>
      <w:r>
        <w:rPr>
          <w:rStyle w:val="uicontrol"/>
        </w:rPr>
        <w:t>。</w:t>
      </w:r>
    </w:p>
    <w:p w14:paraId="3DD128D4" w14:textId="77777777" w:rsidR="0023720F" w:rsidRDefault="0023720F" w:rsidP="00AD443A">
      <w:pPr>
        <w:pStyle w:val="30"/>
        <w:rPr>
          <w:rStyle w:val="uicontrol"/>
        </w:rPr>
      </w:pPr>
      <w:r>
        <w:rPr>
          <w:rStyle w:val="uicontrol"/>
          <w:rFonts w:hint="eastAsia"/>
        </w:rPr>
        <w:t>在“选择</w:t>
      </w:r>
      <w:r>
        <w:rPr>
          <w:rStyle w:val="uicontrol"/>
        </w:rPr>
        <w:t>模板</w:t>
      </w:r>
      <w:r>
        <w:rPr>
          <w:rStyle w:val="uicontrol"/>
          <w:rFonts w:hint="eastAsia"/>
        </w:rPr>
        <w:t>”界面</w:t>
      </w:r>
      <w:r>
        <w:rPr>
          <w:rStyle w:val="uicontrol"/>
        </w:rPr>
        <w:t>，</w:t>
      </w:r>
      <w:r>
        <w:rPr>
          <w:rStyle w:val="uicontrol"/>
          <w:rFonts w:hint="eastAsia"/>
        </w:rPr>
        <w:t>选择</w:t>
      </w:r>
      <w:r>
        <w:rPr>
          <w:rStyle w:val="uicontrol"/>
        </w:rPr>
        <w:t>云主机类型</w:t>
      </w:r>
      <w:r>
        <w:rPr>
          <w:rStyle w:val="uicontrol"/>
          <w:rFonts w:hint="eastAsia"/>
        </w:rPr>
        <w:t>和</w:t>
      </w:r>
      <w:r>
        <w:rPr>
          <w:rStyle w:val="uicontrol"/>
        </w:rPr>
        <w:t>审批类型。</w:t>
      </w:r>
    </w:p>
    <w:p w14:paraId="1C181C11" w14:textId="77777777" w:rsidR="0023720F" w:rsidRPr="004B5B01" w:rsidRDefault="0023720F" w:rsidP="00AD443A">
      <w:pPr>
        <w:pStyle w:val="1e"/>
        <w:rPr>
          <w:rStyle w:val="uicontrol"/>
        </w:rPr>
      </w:pPr>
      <w:r>
        <w:rPr>
          <w:noProof/>
        </w:rPr>
        <w:lastRenderedPageBreak/>
        <w:drawing>
          <wp:inline distT="0" distB="0" distL="0" distR="0" wp14:anchorId="3FC6259F" wp14:editId="46C638CD">
            <wp:extent cx="5454000" cy="2234973"/>
            <wp:effectExtent l="19050" t="19050" r="13970" b="13335"/>
            <wp:docPr id="179" name="图片 179" descr="http://support.huawei.com/hdx/pages/DOC1000384983YZG07074/02/DOC1000384983YZG07074/02/resources/help/fig/help02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port.huawei.com/hdx/pages/DOC1000384983YZG07074/02/DOC1000384983YZG07074/02/resources/help/fig/help029_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54000" cy="2234973"/>
                    </a:xfrm>
                    <a:prstGeom prst="rect">
                      <a:avLst/>
                    </a:prstGeom>
                    <a:noFill/>
                    <a:ln>
                      <a:solidFill>
                        <a:schemeClr val="tx1"/>
                      </a:solidFill>
                    </a:ln>
                  </pic:spPr>
                </pic:pic>
              </a:graphicData>
            </a:graphic>
          </wp:inline>
        </w:drawing>
      </w:r>
    </w:p>
    <w:p w14:paraId="63F983DA" w14:textId="3CE652BE" w:rsidR="0023720F" w:rsidRPr="004B5B01" w:rsidRDefault="0023720F" w:rsidP="00AD443A">
      <w:pPr>
        <w:pStyle w:val="30"/>
        <w:rPr>
          <w:rStyle w:val="uicontrol"/>
        </w:rPr>
      </w:pPr>
      <w:r w:rsidRPr="004B5B01">
        <w:rPr>
          <w:rStyle w:val="uicontrol"/>
        </w:rPr>
        <w:t>单击</w:t>
      </w:r>
      <w:r w:rsidR="00934976">
        <w:rPr>
          <w:rStyle w:val="uicontrol"/>
          <w:rFonts w:hint="eastAsia"/>
        </w:rPr>
        <w:t>“</w:t>
      </w:r>
      <w:r w:rsidRPr="004B5B01">
        <w:rPr>
          <w:rStyle w:val="uicontrol"/>
        </w:rPr>
        <w:t>下一步</w:t>
      </w:r>
      <w:r w:rsidR="00934976">
        <w:rPr>
          <w:rStyle w:val="uicontrol"/>
          <w:rFonts w:hint="eastAsia"/>
        </w:rPr>
        <w:t>”</w:t>
      </w:r>
      <w:r w:rsidRPr="004B5B01">
        <w:rPr>
          <w:rStyle w:val="uicontrol"/>
        </w:rPr>
        <w:t>。</w:t>
      </w:r>
      <w:r w:rsidRPr="004B5B01">
        <w:rPr>
          <w:rStyle w:val="uicontrol"/>
        </w:rPr>
        <w:t xml:space="preserve"> </w:t>
      </w:r>
    </w:p>
    <w:p w14:paraId="76442D91" w14:textId="11F2094B" w:rsidR="0023720F" w:rsidRPr="004B5B01" w:rsidRDefault="0023720F" w:rsidP="00AD443A">
      <w:pPr>
        <w:pStyle w:val="1e"/>
        <w:rPr>
          <w:rStyle w:val="uicontrol"/>
        </w:rPr>
      </w:pPr>
      <w:r w:rsidRPr="004B5B01">
        <w:rPr>
          <w:rStyle w:val="uicontrol"/>
        </w:rPr>
        <w:t>进入</w:t>
      </w:r>
      <w:r w:rsidR="00934976">
        <w:rPr>
          <w:rStyle w:val="uicontrol"/>
          <w:rFonts w:hint="eastAsia"/>
        </w:rPr>
        <w:t>“</w:t>
      </w:r>
      <w:r w:rsidRPr="004B5B01">
        <w:rPr>
          <w:rStyle w:val="uicontrol"/>
        </w:rPr>
        <w:t>位置</w:t>
      </w:r>
      <w:r w:rsidR="00934976">
        <w:rPr>
          <w:rStyle w:val="uicontrol"/>
          <w:rFonts w:hint="eastAsia"/>
        </w:rPr>
        <w:t>”</w:t>
      </w:r>
      <w:r w:rsidRPr="004B5B01">
        <w:rPr>
          <w:rStyle w:val="uicontrol"/>
        </w:rPr>
        <w:t>页面。</w:t>
      </w:r>
    </w:p>
    <w:p w14:paraId="3094F8AE" w14:textId="77777777" w:rsidR="0023720F" w:rsidRPr="004B5B01" w:rsidRDefault="0023720F" w:rsidP="00AD443A">
      <w:pPr>
        <w:pStyle w:val="30"/>
        <w:rPr>
          <w:rStyle w:val="uicontrol"/>
        </w:rPr>
      </w:pPr>
      <w:r w:rsidRPr="004B5B01">
        <w:rPr>
          <w:rStyle w:val="uicontrol"/>
        </w:rPr>
        <w:t>选择位置的设置方式。</w:t>
      </w:r>
      <w:r w:rsidRPr="004B5B01">
        <w:rPr>
          <w:rStyle w:val="uicontrol"/>
        </w:rPr>
        <w:t xml:space="preserve"> </w:t>
      </w:r>
    </w:p>
    <w:p w14:paraId="5E14FF5B" w14:textId="00427F36" w:rsidR="0023720F" w:rsidRPr="00494DF2" w:rsidRDefault="00934976" w:rsidP="00AD443A">
      <w:pPr>
        <w:pStyle w:val="4a"/>
        <w:rPr>
          <w:rStyle w:val="uicontrol"/>
        </w:rPr>
      </w:pPr>
      <w:r>
        <w:rPr>
          <w:rStyle w:val="uicontrol"/>
          <w:rFonts w:hint="eastAsia"/>
        </w:rPr>
        <w:t>“</w:t>
      </w:r>
      <w:r w:rsidR="0023720F" w:rsidRPr="00494DF2">
        <w:rPr>
          <w:rStyle w:val="uicontrol"/>
        </w:rPr>
        <w:t>申请时输入</w:t>
      </w:r>
      <w:r>
        <w:rPr>
          <w:rStyle w:val="uicontrol"/>
          <w:rFonts w:hint="eastAsia"/>
        </w:rPr>
        <w:t>”</w:t>
      </w:r>
      <w:r w:rsidR="0023720F" w:rsidRPr="00494DF2">
        <w:rPr>
          <w:rStyle w:val="uicontrol"/>
        </w:rPr>
        <w:t>：由申请该资源的用户在服务申请时设置。</w:t>
      </w:r>
    </w:p>
    <w:p w14:paraId="66951F39" w14:textId="119F8417" w:rsidR="0023720F" w:rsidRPr="00494DF2" w:rsidRDefault="00934976" w:rsidP="00AD443A">
      <w:pPr>
        <w:pStyle w:val="4a"/>
        <w:rPr>
          <w:rStyle w:val="uicontrol"/>
        </w:rPr>
      </w:pPr>
      <w:r>
        <w:rPr>
          <w:rStyle w:val="uicontrol"/>
          <w:rFonts w:hint="eastAsia"/>
        </w:rPr>
        <w:t>“</w:t>
      </w:r>
      <w:r w:rsidR="0023720F" w:rsidRPr="00494DF2">
        <w:rPr>
          <w:rStyle w:val="uicontrol"/>
        </w:rPr>
        <w:t>审批时输入</w:t>
      </w:r>
      <w:r>
        <w:rPr>
          <w:rStyle w:val="uicontrol"/>
          <w:rFonts w:hint="eastAsia"/>
        </w:rPr>
        <w:t>”</w:t>
      </w:r>
      <w:r w:rsidR="0023720F" w:rsidRPr="00494DF2">
        <w:rPr>
          <w:rStyle w:val="uicontrol"/>
        </w:rPr>
        <w:t>：由管理员在资源审批时根据用户需求设置。</w:t>
      </w:r>
    </w:p>
    <w:p w14:paraId="01DBAD65" w14:textId="6C4B594E" w:rsidR="0023720F" w:rsidRPr="00494DF2" w:rsidRDefault="00934976" w:rsidP="00AD443A">
      <w:pPr>
        <w:pStyle w:val="4a"/>
        <w:rPr>
          <w:rStyle w:val="uicontrol"/>
        </w:rPr>
      </w:pPr>
      <w:r>
        <w:rPr>
          <w:rStyle w:val="uicontrol"/>
          <w:rFonts w:hint="eastAsia"/>
        </w:rPr>
        <w:t>“</w:t>
      </w:r>
      <w:r w:rsidR="0023720F" w:rsidRPr="00494DF2">
        <w:rPr>
          <w:rStyle w:val="uicontrol"/>
        </w:rPr>
        <w:t>锁定</w:t>
      </w:r>
      <w:r>
        <w:rPr>
          <w:rStyle w:val="uicontrol"/>
          <w:rFonts w:hint="eastAsia"/>
        </w:rPr>
        <w:t>”</w:t>
      </w:r>
      <w:r w:rsidR="0023720F" w:rsidRPr="00494DF2">
        <w:rPr>
          <w:rStyle w:val="uicontrol"/>
        </w:rPr>
        <w:t>：由管理员在创建服务时设置。</w:t>
      </w:r>
    </w:p>
    <w:p w14:paraId="6397AD71" w14:textId="491FECCC" w:rsidR="0023720F" w:rsidRPr="00494DF2" w:rsidRDefault="0023720F" w:rsidP="00AD443A">
      <w:pPr>
        <w:pStyle w:val="4a"/>
        <w:rPr>
          <w:rStyle w:val="uicontrol"/>
        </w:rPr>
      </w:pPr>
      <w:r w:rsidRPr="00494DF2">
        <w:rPr>
          <w:rStyle w:val="uicontrol"/>
        </w:rPr>
        <w:t>假设选择</w:t>
      </w:r>
      <w:r w:rsidR="00934976">
        <w:rPr>
          <w:rStyle w:val="uicontrol"/>
          <w:rFonts w:hint="eastAsia"/>
        </w:rPr>
        <w:t>“</w:t>
      </w:r>
      <w:r w:rsidR="00934976" w:rsidRPr="00494DF2">
        <w:rPr>
          <w:rStyle w:val="uicontrol"/>
        </w:rPr>
        <w:t>锁定</w:t>
      </w:r>
      <w:r w:rsidR="00934976">
        <w:rPr>
          <w:rStyle w:val="uicontrol"/>
          <w:rFonts w:hint="eastAsia"/>
        </w:rPr>
        <w:t>”</w:t>
      </w:r>
      <w:r w:rsidRPr="00494DF2">
        <w:rPr>
          <w:rStyle w:val="uicontrol"/>
        </w:rPr>
        <w:t>，设置云主机服务的云资源池和可用分区。</w:t>
      </w:r>
    </w:p>
    <w:p w14:paraId="4CE5B945" w14:textId="77777777" w:rsidR="0023720F" w:rsidRPr="00D813E2" w:rsidRDefault="0023720F" w:rsidP="00AD443A">
      <w:pPr>
        <w:pStyle w:val="1e"/>
        <w:rPr>
          <w:rStyle w:val="uicontrol"/>
        </w:rPr>
      </w:pPr>
      <w:r>
        <w:rPr>
          <w:noProof/>
        </w:rPr>
        <w:drawing>
          <wp:inline distT="0" distB="0" distL="0" distR="0" wp14:anchorId="6256111B" wp14:editId="1ADB1160">
            <wp:extent cx="3209524" cy="1676190"/>
            <wp:effectExtent l="0" t="0" r="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09524" cy="1676190"/>
                    </a:xfrm>
                    <a:prstGeom prst="rect">
                      <a:avLst/>
                    </a:prstGeom>
                  </pic:spPr>
                </pic:pic>
              </a:graphicData>
            </a:graphic>
          </wp:inline>
        </w:drawing>
      </w:r>
    </w:p>
    <w:p w14:paraId="24016828" w14:textId="04F177C2" w:rsidR="0023720F" w:rsidRPr="004B5B01" w:rsidRDefault="0023720F" w:rsidP="00AD443A">
      <w:pPr>
        <w:pStyle w:val="30"/>
        <w:rPr>
          <w:rStyle w:val="uicontrol"/>
        </w:rPr>
      </w:pPr>
      <w:r w:rsidRPr="004B5B01">
        <w:rPr>
          <w:rStyle w:val="uicontrol"/>
        </w:rPr>
        <w:t>单击</w:t>
      </w:r>
      <w:r w:rsidR="00934976">
        <w:rPr>
          <w:rStyle w:val="uicontrol"/>
          <w:rFonts w:hint="eastAsia"/>
        </w:rPr>
        <w:t>“</w:t>
      </w:r>
      <w:r w:rsidRPr="004B5B01">
        <w:rPr>
          <w:rStyle w:val="uicontrol"/>
        </w:rPr>
        <w:t>下一步</w:t>
      </w:r>
      <w:r w:rsidR="00934976">
        <w:rPr>
          <w:rStyle w:val="uicontrol"/>
          <w:rFonts w:hint="eastAsia"/>
        </w:rPr>
        <w:t>”</w:t>
      </w:r>
      <w:r w:rsidRPr="004B5B01">
        <w:rPr>
          <w:rStyle w:val="uicontrol"/>
        </w:rPr>
        <w:t>。</w:t>
      </w:r>
      <w:r w:rsidRPr="004B5B01">
        <w:rPr>
          <w:rStyle w:val="uicontrol"/>
        </w:rPr>
        <w:t xml:space="preserve"> </w:t>
      </w:r>
    </w:p>
    <w:p w14:paraId="65058312" w14:textId="1958A17C" w:rsidR="0023720F" w:rsidRPr="004B5B01" w:rsidRDefault="0023720F" w:rsidP="00AD443A">
      <w:pPr>
        <w:pStyle w:val="1e"/>
        <w:rPr>
          <w:rStyle w:val="uicontrol"/>
        </w:rPr>
      </w:pPr>
      <w:r w:rsidRPr="004B5B01">
        <w:rPr>
          <w:rStyle w:val="uicontrol"/>
        </w:rPr>
        <w:t>进入</w:t>
      </w:r>
      <w:r w:rsidR="00934976">
        <w:rPr>
          <w:rStyle w:val="uicontrol"/>
          <w:rFonts w:hint="eastAsia"/>
        </w:rPr>
        <w:t>“</w:t>
      </w:r>
      <w:r w:rsidRPr="004B5B01">
        <w:rPr>
          <w:rStyle w:val="uicontrol"/>
        </w:rPr>
        <w:t>云主机模板</w:t>
      </w:r>
      <w:r w:rsidR="00934976">
        <w:rPr>
          <w:rStyle w:val="uicontrol"/>
          <w:rFonts w:hint="eastAsia"/>
        </w:rPr>
        <w:t>”</w:t>
      </w:r>
      <w:r w:rsidRPr="004B5B01">
        <w:rPr>
          <w:rStyle w:val="uicontrol"/>
        </w:rPr>
        <w:t>页面。</w:t>
      </w:r>
    </w:p>
    <w:p w14:paraId="1F8240C1" w14:textId="24FFFC48" w:rsidR="0023720F" w:rsidRDefault="0023720F" w:rsidP="00AD443A">
      <w:pPr>
        <w:pStyle w:val="30"/>
        <w:rPr>
          <w:rStyle w:val="uicontrol"/>
        </w:rPr>
      </w:pPr>
      <w:r w:rsidRPr="004B5B01">
        <w:rPr>
          <w:rStyle w:val="uicontrol"/>
        </w:rPr>
        <w:t>选择云主机模板的设置方式。如</w:t>
      </w:r>
      <w:hyperlink r:id="rId246" w:anchor="help029__fig02" w:history="1">
        <w:r>
          <w:rPr>
            <w:rStyle w:val="uicontrol"/>
            <w:rFonts w:hint="eastAsia"/>
          </w:rPr>
          <w:t>下图</w:t>
        </w:r>
      </w:hyperlink>
      <w:r w:rsidR="00AD443A">
        <w:rPr>
          <w:rStyle w:val="uicontrol"/>
        </w:rPr>
        <w:t>所</w:t>
      </w:r>
      <w:r w:rsidR="00AD443A">
        <w:rPr>
          <w:rStyle w:val="uicontrol"/>
          <w:rFonts w:hint="eastAsia"/>
        </w:rPr>
        <w:t>示</w:t>
      </w:r>
      <w:r w:rsidR="005B007B">
        <w:rPr>
          <w:rStyle w:val="uicontrol"/>
          <w:rFonts w:hint="eastAsia"/>
        </w:rPr>
        <w:t>。</w:t>
      </w:r>
    </w:p>
    <w:p w14:paraId="47EEA5E2" w14:textId="295EA02D" w:rsidR="00AD443A" w:rsidRPr="004B5B01" w:rsidRDefault="00AD443A" w:rsidP="00AD443A">
      <w:pPr>
        <w:pStyle w:val="1e"/>
        <w:rPr>
          <w:rStyle w:val="uicontrol"/>
        </w:rPr>
      </w:pPr>
      <w:r>
        <w:rPr>
          <w:noProof/>
        </w:rPr>
        <w:drawing>
          <wp:inline distT="0" distB="0" distL="0" distR="0" wp14:anchorId="2E33A65B" wp14:editId="0E81B9E4">
            <wp:extent cx="5486400" cy="1362710"/>
            <wp:effectExtent l="0" t="0" r="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1362710"/>
                    </a:xfrm>
                    <a:prstGeom prst="rect">
                      <a:avLst/>
                    </a:prstGeom>
                  </pic:spPr>
                </pic:pic>
              </a:graphicData>
            </a:graphic>
          </wp:inline>
        </w:drawing>
      </w:r>
    </w:p>
    <w:p w14:paraId="29E2E404" w14:textId="4D69767F" w:rsidR="00AD443A" w:rsidRPr="00494DF2" w:rsidRDefault="00934976" w:rsidP="00AD443A">
      <w:pPr>
        <w:pStyle w:val="4a"/>
        <w:rPr>
          <w:rStyle w:val="uicontrol"/>
        </w:rPr>
      </w:pPr>
      <w:bookmarkStart w:id="244" w:name="help029__fig02"/>
      <w:bookmarkStart w:id="245" w:name="fig02"/>
      <w:bookmarkEnd w:id="244"/>
      <w:bookmarkEnd w:id="245"/>
      <w:r>
        <w:rPr>
          <w:rStyle w:val="uicontrol"/>
          <w:rFonts w:hint="eastAsia"/>
        </w:rPr>
        <w:t>“</w:t>
      </w:r>
      <w:r w:rsidR="00AD443A" w:rsidRPr="00AD443A">
        <w:t>申请时输入</w:t>
      </w:r>
      <w:r>
        <w:rPr>
          <w:rStyle w:val="uicontrol"/>
          <w:rFonts w:hint="eastAsia"/>
        </w:rPr>
        <w:t>”</w:t>
      </w:r>
      <w:r w:rsidR="00AD443A" w:rsidRPr="00AD443A">
        <w:t>：由申请该资源的用户在服务申请时设置。</w:t>
      </w:r>
    </w:p>
    <w:p w14:paraId="00523BE8" w14:textId="5D04E36A" w:rsidR="00AD443A" w:rsidRPr="00494DF2" w:rsidRDefault="00934976" w:rsidP="00AD443A">
      <w:pPr>
        <w:pStyle w:val="4a"/>
        <w:rPr>
          <w:rStyle w:val="uicontrol"/>
        </w:rPr>
      </w:pPr>
      <w:r>
        <w:rPr>
          <w:rStyle w:val="uicontrol"/>
          <w:rFonts w:hint="eastAsia"/>
        </w:rPr>
        <w:lastRenderedPageBreak/>
        <w:t>“</w:t>
      </w:r>
      <w:r w:rsidR="00AD443A" w:rsidRPr="00494DF2">
        <w:rPr>
          <w:rStyle w:val="uicontrol"/>
        </w:rPr>
        <w:t>审批时输入</w:t>
      </w:r>
      <w:r>
        <w:rPr>
          <w:rStyle w:val="uicontrol"/>
          <w:rFonts w:hint="eastAsia"/>
        </w:rPr>
        <w:t>”</w:t>
      </w:r>
      <w:r w:rsidR="00AD443A" w:rsidRPr="00494DF2">
        <w:rPr>
          <w:rStyle w:val="uicontrol"/>
        </w:rPr>
        <w:t>：由管理员在资源审批时根据用户需求设置。</w:t>
      </w:r>
    </w:p>
    <w:p w14:paraId="6DD0ED93" w14:textId="3ED355F9" w:rsidR="00AD443A" w:rsidRPr="00494DF2" w:rsidRDefault="00934976" w:rsidP="00AD443A">
      <w:pPr>
        <w:pStyle w:val="4a"/>
        <w:rPr>
          <w:rStyle w:val="uicontrol"/>
        </w:rPr>
      </w:pPr>
      <w:r>
        <w:rPr>
          <w:rStyle w:val="uicontrol"/>
          <w:rFonts w:hint="eastAsia"/>
        </w:rPr>
        <w:t>“</w:t>
      </w:r>
      <w:r w:rsidR="00AD443A" w:rsidRPr="00494DF2">
        <w:rPr>
          <w:rStyle w:val="uicontrol"/>
        </w:rPr>
        <w:t>锁定</w:t>
      </w:r>
      <w:r>
        <w:rPr>
          <w:rStyle w:val="uicontrol"/>
          <w:rFonts w:hint="eastAsia"/>
        </w:rPr>
        <w:t>”</w:t>
      </w:r>
      <w:r w:rsidR="00AD443A" w:rsidRPr="00494DF2">
        <w:rPr>
          <w:rStyle w:val="uicontrol"/>
        </w:rPr>
        <w:t>：由管理员在创建服务时设置。</w:t>
      </w:r>
    </w:p>
    <w:p w14:paraId="03370663" w14:textId="58A51A66" w:rsidR="00AD443A" w:rsidRPr="00AD443A" w:rsidRDefault="00AD443A" w:rsidP="00AD443A">
      <w:pPr>
        <w:pStyle w:val="1e"/>
        <w:rPr>
          <w:rStyle w:val="uicontrol"/>
        </w:rPr>
      </w:pPr>
      <w:r w:rsidRPr="00AD443A">
        <w:rPr>
          <w:rStyle w:val="uicontrol"/>
        </w:rPr>
        <w:t>假设选择</w:t>
      </w:r>
      <w:r w:rsidR="00573D32">
        <w:rPr>
          <w:rStyle w:val="uicontrol"/>
          <w:rFonts w:hint="eastAsia"/>
        </w:rPr>
        <w:t>“</w:t>
      </w:r>
      <w:r w:rsidRPr="00AD443A">
        <w:rPr>
          <w:rStyle w:val="uicontrol"/>
          <w:rFonts w:hint="eastAsia"/>
        </w:rPr>
        <w:t>锁定</w:t>
      </w:r>
      <w:r w:rsidR="00934976">
        <w:rPr>
          <w:rStyle w:val="uicontrol"/>
          <w:rFonts w:hint="eastAsia"/>
        </w:rPr>
        <w:t>”</w:t>
      </w:r>
      <w:r w:rsidRPr="00AD443A">
        <w:rPr>
          <w:rStyle w:val="uicontrol"/>
        </w:rPr>
        <w:t>，选择满足要求的云主机模板。</w:t>
      </w:r>
    </w:p>
    <w:p w14:paraId="21728945" w14:textId="3105EDC2" w:rsidR="0023720F" w:rsidRPr="004B5B01" w:rsidRDefault="0023720F" w:rsidP="00AD443A">
      <w:pPr>
        <w:pStyle w:val="30"/>
        <w:rPr>
          <w:rStyle w:val="uicontrol"/>
        </w:rPr>
      </w:pPr>
      <w:r w:rsidRPr="004B5B01">
        <w:rPr>
          <w:rStyle w:val="uicontrol"/>
        </w:rPr>
        <w:t>单击</w:t>
      </w:r>
      <w:r w:rsidR="00934976">
        <w:rPr>
          <w:rStyle w:val="uicontrol"/>
          <w:rFonts w:hint="eastAsia"/>
        </w:rPr>
        <w:t>“</w:t>
      </w:r>
      <w:r w:rsidRPr="004B5B01">
        <w:rPr>
          <w:rStyle w:val="uicontrol"/>
        </w:rPr>
        <w:t>下一步</w:t>
      </w:r>
      <w:r w:rsidR="00934976">
        <w:rPr>
          <w:rStyle w:val="uicontrol"/>
          <w:rFonts w:hint="eastAsia"/>
        </w:rPr>
        <w:t>”</w:t>
      </w:r>
      <w:r w:rsidRPr="004B5B01">
        <w:rPr>
          <w:rStyle w:val="uicontrol"/>
        </w:rPr>
        <w:t>。</w:t>
      </w:r>
      <w:r w:rsidRPr="004B5B01">
        <w:rPr>
          <w:rStyle w:val="uicontrol"/>
        </w:rPr>
        <w:t xml:space="preserve"> </w:t>
      </w:r>
    </w:p>
    <w:p w14:paraId="4208CD38" w14:textId="63D91C23" w:rsidR="0023720F" w:rsidRPr="004B5B01" w:rsidRDefault="0023720F" w:rsidP="00AD443A">
      <w:pPr>
        <w:pStyle w:val="1e"/>
        <w:rPr>
          <w:rStyle w:val="uicontrol"/>
        </w:rPr>
      </w:pPr>
      <w:r w:rsidRPr="004B5B01">
        <w:rPr>
          <w:rStyle w:val="uicontrol"/>
        </w:rPr>
        <w:t>进入</w:t>
      </w:r>
      <w:r w:rsidR="00934976">
        <w:rPr>
          <w:rStyle w:val="uicontrol"/>
          <w:rFonts w:hint="eastAsia"/>
        </w:rPr>
        <w:t>“</w:t>
      </w:r>
      <w:r w:rsidRPr="004B5B01">
        <w:rPr>
          <w:rStyle w:val="uicontrol"/>
        </w:rPr>
        <w:t>云主机规格</w:t>
      </w:r>
      <w:r w:rsidR="00934976">
        <w:rPr>
          <w:rStyle w:val="uicontrol"/>
          <w:rFonts w:hint="eastAsia"/>
        </w:rPr>
        <w:t>”</w:t>
      </w:r>
      <w:r w:rsidRPr="004B5B01">
        <w:rPr>
          <w:rStyle w:val="uicontrol"/>
        </w:rPr>
        <w:t>页面。</w:t>
      </w:r>
    </w:p>
    <w:p w14:paraId="66B5BD2D" w14:textId="0121310A" w:rsidR="0023720F" w:rsidRPr="004B5B01" w:rsidRDefault="0023720F" w:rsidP="00AD443A">
      <w:pPr>
        <w:pStyle w:val="30"/>
        <w:rPr>
          <w:rStyle w:val="uicontrol"/>
        </w:rPr>
      </w:pPr>
      <w:r w:rsidRPr="004B5B01">
        <w:rPr>
          <w:rStyle w:val="uicontrol"/>
        </w:rPr>
        <w:t>选择云主机规格的设置方式。如</w:t>
      </w:r>
      <w:hyperlink r:id="rId248" w:anchor="help029__fig03" w:history="1">
        <w:r>
          <w:rPr>
            <w:rStyle w:val="uicontrol"/>
            <w:rFonts w:hint="eastAsia"/>
          </w:rPr>
          <w:t>下图</w:t>
        </w:r>
      </w:hyperlink>
      <w:r w:rsidR="00AD443A">
        <w:rPr>
          <w:rStyle w:val="uicontrol"/>
        </w:rPr>
        <w:t>所示</w:t>
      </w:r>
      <w:r w:rsidR="005B007B">
        <w:rPr>
          <w:rStyle w:val="uicontrol"/>
          <w:rFonts w:hint="eastAsia"/>
        </w:rPr>
        <w:t>。</w:t>
      </w:r>
    </w:p>
    <w:p w14:paraId="7703F807" w14:textId="77777777" w:rsidR="0023720F" w:rsidRDefault="0023720F" w:rsidP="00AD443A">
      <w:pPr>
        <w:pStyle w:val="1e"/>
        <w:rPr>
          <w:rStyle w:val="uicontrol"/>
        </w:rPr>
      </w:pPr>
      <w:r>
        <w:rPr>
          <w:noProof/>
        </w:rPr>
        <w:drawing>
          <wp:inline distT="0" distB="0" distL="0" distR="0" wp14:anchorId="71C6F565" wp14:editId="300E85B6">
            <wp:extent cx="3095238" cy="3228571"/>
            <wp:effectExtent l="19050" t="19050" r="10160" b="1016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95238" cy="3228571"/>
                    </a:xfrm>
                    <a:prstGeom prst="rect">
                      <a:avLst/>
                    </a:prstGeom>
                    <a:ln>
                      <a:solidFill>
                        <a:schemeClr val="tx1"/>
                      </a:solidFill>
                    </a:ln>
                  </pic:spPr>
                </pic:pic>
              </a:graphicData>
            </a:graphic>
          </wp:inline>
        </w:drawing>
      </w:r>
    </w:p>
    <w:p w14:paraId="7D11FD92" w14:textId="00822885" w:rsidR="00AD443A" w:rsidRPr="00494DF2" w:rsidRDefault="00573D32" w:rsidP="00AD443A">
      <w:pPr>
        <w:pStyle w:val="4a"/>
        <w:rPr>
          <w:rStyle w:val="uicontrol"/>
        </w:rPr>
      </w:pPr>
      <w:r>
        <w:rPr>
          <w:rStyle w:val="uicontrol"/>
          <w:rFonts w:hint="eastAsia"/>
        </w:rPr>
        <w:t>“</w:t>
      </w:r>
      <w:r w:rsidR="00AD443A" w:rsidRPr="00494DF2">
        <w:rPr>
          <w:rStyle w:val="uicontrol"/>
        </w:rPr>
        <w:t>申请时输入</w:t>
      </w:r>
      <w:r>
        <w:rPr>
          <w:rStyle w:val="uicontrol"/>
          <w:rFonts w:hint="eastAsia"/>
        </w:rPr>
        <w:t>”</w:t>
      </w:r>
      <w:r w:rsidR="00AD443A" w:rsidRPr="00494DF2">
        <w:rPr>
          <w:rStyle w:val="uicontrol"/>
        </w:rPr>
        <w:t>：由申请该资源的用户在服务申请时设置。</w:t>
      </w:r>
    </w:p>
    <w:p w14:paraId="3639BDBB" w14:textId="22C7D7E1" w:rsidR="00AD443A" w:rsidRPr="00494DF2" w:rsidRDefault="00573D32" w:rsidP="00AD443A">
      <w:pPr>
        <w:pStyle w:val="4a"/>
        <w:rPr>
          <w:rStyle w:val="uicontrol"/>
        </w:rPr>
      </w:pPr>
      <w:r>
        <w:rPr>
          <w:rStyle w:val="uicontrol"/>
          <w:rFonts w:hint="eastAsia"/>
        </w:rPr>
        <w:t>“</w:t>
      </w:r>
      <w:r w:rsidR="00AD443A" w:rsidRPr="00494DF2">
        <w:rPr>
          <w:rStyle w:val="uicontrol"/>
        </w:rPr>
        <w:t>审批时输入</w:t>
      </w:r>
      <w:r>
        <w:rPr>
          <w:rStyle w:val="uicontrol"/>
          <w:rFonts w:hint="eastAsia"/>
        </w:rPr>
        <w:t>”</w:t>
      </w:r>
      <w:r w:rsidR="00AD443A" w:rsidRPr="00494DF2">
        <w:rPr>
          <w:rStyle w:val="uicontrol"/>
        </w:rPr>
        <w:t>：由管理员在资源审批时根据用户需求设置。</w:t>
      </w:r>
    </w:p>
    <w:p w14:paraId="603073CB" w14:textId="20B48AE0" w:rsidR="00AD443A" w:rsidRPr="00494DF2" w:rsidRDefault="00573D32" w:rsidP="00AD443A">
      <w:pPr>
        <w:pStyle w:val="4a"/>
        <w:rPr>
          <w:rStyle w:val="uicontrol"/>
        </w:rPr>
      </w:pPr>
      <w:r>
        <w:rPr>
          <w:rStyle w:val="uicontrol"/>
          <w:rFonts w:hint="eastAsia"/>
        </w:rPr>
        <w:t>“</w:t>
      </w:r>
      <w:r w:rsidR="00AD443A" w:rsidRPr="00494DF2">
        <w:rPr>
          <w:rStyle w:val="uicontrol"/>
        </w:rPr>
        <w:t>锁定</w:t>
      </w:r>
      <w:r>
        <w:rPr>
          <w:rStyle w:val="uicontrol"/>
          <w:rFonts w:hint="eastAsia"/>
        </w:rPr>
        <w:t>”</w:t>
      </w:r>
      <w:r w:rsidR="00AD443A" w:rsidRPr="00494DF2">
        <w:rPr>
          <w:rStyle w:val="uicontrol"/>
        </w:rPr>
        <w:t>：由管理员在创建服务时设置。</w:t>
      </w:r>
    </w:p>
    <w:p w14:paraId="3DD709D0" w14:textId="78090D4F" w:rsidR="00AD443A" w:rsidRDefault="00AD443A" w:rsidP="00AD443A">
      <w:pPr>
        <w:pStyle w:val="1e"/>
        <w:rPr>
          <w:rStyle w:val="uicontrol"/>
        </w:rPr>
      </w:pPr>
      <w:r w:rsidRPr="004B5B01">
        <w:rPr>
          <w:rStyle w:val="uicontrol"/>
        </w:rPr>
        <w:t>假设选择</w:t>
      </w:r>
      <w:r w:rsidR="00573D32">
        <w:rPr>
          <w:rStyle w:val="uicontrol"/>
          <w:rFonts w:hint="eastAsia"/>
        </w:rPr>
        <w:t>“</w:t>
      </w:r>
      <w:r w:rsidRPr="004B5B01">
        <w:rPr>
          <w:rStyle w:val="uicontrol"/>
        </w:rPr>
        <w:t>锁定</w:t>
      </w:r>
      <w:r w:rsidR="00573D32">
        <w:rPr>
          <w:rStyle w:val="uicontrol"/>
          <w:rFonts w:hint="eastAsia"/>
        </w:rPr>
        <w:t>”</w:t>
      </w:r>
      <w:r w:rsidRPr="004B5B01">
        <w:rPr>
          <w:rStyle w:val="uicontrol"/>
        </w:rPr>
        <w:t>，选择满足要求的云主机规格。</w:t>
      </w:r>
    </w:p>
    <w:p w14:paraId="6E4F2831" w14:textId="47BC1F19" w:rsidR="0023720F" w:rsidRPr="00AD443A" w:rsidRDefault="0023720F" w:rsidP="00AD443A">
      <w:pPr>
        <w:pStyle w:val="30"/>
        <w:rPr>
          <w:rStyle w:val="uicontrol"/>
        </w:rPr>
      </w:pPr>
      <w:r w:rsidRPr="00AD443A">
        <w:rPr>
          <w:rStyle w:val="uicontrol"/>
        </w:rPr>
        <w:t>单击</w:t>
      </w:r>
      <w:r w:rsidR="00573D32">
        <w:rPr>
          <w:rStyle w:val="uicontrol"/>
          <w:rFonts w:hint="eastAsia"/>
        </w:rPr>
        <w:t>“</w:t>
      </w:r>
      <w:r w:rsidRPr="00AD443A">
        <w:rPr>
          <w:rStyle w:val="uicontrol"/>
        </w:rPr>
        <w:t>下一步</w:t>
      </w:r>
      <w:r w:rsidR="00573D32">
        <w:rPr>
          <w:rStyle w:val="uicontrol"/>
          <w:rFonts w:hint="eastAsia"/>
        </w:rPr>
        <w:t>”</w:t>
      </w:r>
      <w:r w:rsidRPr="00AD443A">
        <w:rPr>
          <w:rStyle w:val="uicontrol"/>
        </w:rPr>
        <w:t>。</w:t>
      </w:r>
      <w:r w:rsidRPr="00AD443A">
        <w:rPr>
          <w:rStyle w:val="uicontrol"/>
        </w:rPr>
        <w:t xml:space="preserve"> </w:t>
      </w:r>
    </w:p>
    <w:p w14:paraId="6DC5BF2F" w14:textId="3E98104F" w:rsidR="0023720F" w:rsidRPr="00AD443A" w:rsidRDefault="0023720F" w:rsidP="00AD443A">
      <w:pPr>
        <w:pStyle w:val="1e"/>
        <w:rPr>
          <w:rStyle w:val="uicontrol"/>
        </w:rPr>
      </w:pPr>
      <w:r w:rsidRPr="00AD443A">
        <w:rPr>
          <w:rStyle w:val="uicontrol"/>
        </w:rPr>
        <w:t>进入</w:t>
      </w:r>
      <w:r w:rsidR="00573D32">
        <w:rPr>
          <w:rStyle w:val="uicontrol"/>
          <w:rFonts w:hint="eastAsia"/>
        </w:rPr>
        <w:t>“</w:t>
      </w:r>
      <w:r w:rsidRPr="00AD443A">
        <w:rPr>
          <w:rStyle w:val="uicontrol"/>
        </w:rPr>
        <w:t>网络</w:t>
      </w:r>
      <w:r w:rsidR="00573D32">
        <w:rPr>
          <w:rStyle w:val="uicontrol"/>
          <w:rFonts w:hint="eastAsia"/>
        </w:rPr>
        <w:t>”</w:t>
      </w:r>
      <w:r w:rsidRPr="00AD443A">
        <w:rPr>
          <w:rStyle w:val="uicontrol"/>
        </w:rPr>
        <w:t>页面。</w:t>
      </w:r>
    </w:p>
    <w:p w14:paraId="564450C1" w14:textId="77777777" w:rsidR="0023720F" w:rsidRPr="004B5B01" w:rsidRDefault="0023720F" w:rsidP="00AD443A">
      <w:pPr>
        <w:pStyle w:val="30"/>
        <w:rPr>
          <w:rStyle w:val="uicontrol"/>
        </w:rPr>
      </w:pPr>
      <w:r w:rsidRPr="004B5B01">
        <w:rPr>
          <w:rStyle w:val="uicontrol"/>
        </w:rPr>
        <w:t>选择网络的设置方式。</w:t>
      </w:r>
      <w:r w:rsidRPr="004B5B01">
        <w:rPr>
          <w:rStyle w:val="uicontrol"/>
        </w:rPr>
        <w:t xml:space="preserve"> </w:t>
      </w:r>
    </w:p>
    <w:p w14:paraId="15DADE7F" w14:textId="41885B4B" w:rsidR="0023720F" w:rsidRPr="00494DF2" w:rsidRDefault="00573D32" w:rsidP="00AD443A">
      <w:pPr>
        <w:pStyle w:val="4a"/>
        <w:rPr>
          <w:rStyle w:val="uicontrol"/>
        </w:rPr>
      </w:pPr>
      <w:r>
        <w:rPr>
          <w:rStyle w:val="uicontrol"/>
          <w:rFonts w:hint="eastAsia"/>
        </w:rPr>
        <w:t>“</w:t>
      </w:r>
      <w:r w:rsidR="0023720F" w:rsidRPr="00494DF2">
        <w:rPr>
          <w:rStyle w:val="uicontrol"/>
        </w:rPr>
        <w:t>申请时输入</w:t>
      </w:r>
      <w:r>
        <w:rPr>
          <w:rStyle w:val="uicontrol"/>
          <w:rFonts w:hint="eastAsia"/>
        </w:rPr>
        <w:t>”</w:t>
      </w:r>
      <w:r w:rsidR="0023720F" w:rsidRPr="00494DF2">
        <w:rPr>
          <w:rStyle w:val="uicontrol"/>
        </w:rPr>
        <w:t>：由申请该资源的用户在服务申请时设置。</w:t>
      </w:r>
    </w:p>
    <w:p w14:paraId="08967493" w14:textId="07A1AC63" w:rsidR="0023720F" w:rsidRPr="00494DF2" w:rsidRDefault="00573D32" w:rsidP="00AD443A">
      <w:pPr>
        <w:pStyle w:val="4a"/>
        <w:rPr>
          <w:rStyle w:val="uicontrol"/>
        </w:rPr>
      </w:pPr>
      <w:r>
        <w:rPr>
          <w:rStyle w:val="uicontrol"/>
          <w:rFonts w:hint="eastAsia"/>
        </w:rPr>
        <w:t>“</w:t>
      </w:r>
      <w:r w:rsidR="0023720F" w:rsidRPr="00494DF2">
        <w:rPr>
          <w:rStyle w:val="uicontrol"/>
        </w:rPr>
        <w:t>审批时输入</w:t>
      </w:r>
      <w:r>
        <w:rPr>
          <w:rStyle w:val="uicontrol"/>
          <w:rFonts w:hint="eastAsia"/>
        </w:rPr>
        <w:t>”</w:t>
      </w:r>
      <w:r w:rsidR="0023720F" w:rsidRPr="00494DF2">
        <w:rPr>
          <w:rStyle w:val="uicontrol"/>
        </w:rPr>
        <w:t>：由管理员在资源审批时根据用户需求设置。</w:t>
      </w:r>
    </w:p>
    <w:p w14:paraId="0F02D4FE" w14:textId="694B3980" w:rsidR="0023720F" w:rsidRPr="00494DF2" w:rsidRDefault="0023720F" w:rsidP="006338B8">
      <w:pPr>
        <w:pStyle w:val="1e"/>
        <w:rPr>
          <w:rStyle w:val="uicontrol"/>
        </w:rPr>
      </w:pPr>
      <w:r w:rsidRPr="00494DF2">
        <w:rPr>
          <w:rStyle w:val="uicontrol"/>
        </w:rPr>
        <w:t>假设选择</w:t>
      </w:r>
      <w:r w:rsidR="00573D32">
        <w:rPr>
          <w:rStyle w:val="uicontrol"/>
          <w:rFonts w:hint="eastAsia"/>
        </w:rPr>
        <w:t>“</w:t>
      </w:r>
      <w:r w:rsidRPr="00494DF2">
        <w:rPr>
          <w:rStyle w:val="uicontrol"/>
        </w:rPr>
        <w:t>审批时输入</w:t>
      </w:r>
      <w:r w:rsidR="00573D32">
        <w:rPr>
          <w:rStyle w:val="uicontrol"/>
          <w:rFonts w:hint="eastAsia"/>
        </w:rPr>
        <w:t>”</w:t>
      </w:r>
      <w:r w:rsidRPr="00494DF2">
        <w:rPr>
          <w:rStyle w:val="uicontrol"/>
          <w:rFonts w:hint="eastAsia"/>
        </w:rPr>
        <w:t>。</w:t>
      </w:r>
    </w:p>
    <w:p w14:paraId="7AB1C07A" w14:textId="3954E6BB" w:rsidR="0023720F" w:rsidRPr="006D3EF8" w:rsidRDefault="0023720F" w:rsidP="00AD443A">
      <w:pPr>
        <w:pStyle w:val="30"/>
        <w:rPr>
          <w:rStyle w:val="uicontrol"/>
        </w:rPr>
      </w:pPr>
      <w:r w:rsidRPr="006D3EF8">
        <w:rPr>
          <w:rStyle w:val="uicontrol"/>
        </w:rPr>
        <w:t>单击</w:t>
      </w:r>
      <w:r w:rsidR="00573D32">
        <w:rPr>
          <w:rStyle w:val="uicontrol"/>
          <w:rFonts w:hint="eastAsia"/>
        </w:rPr>
        <w:t>“</w:t>
      </w:r>
      <w:r w:rsidRPr="006D3EF8">
        <w:rPr>
          <w:rStyle w:val="uicontrol"/>
        </w:rPr>
        <w:t>下一步</w:t>
      </w:r>
      <w:r w:rsidR="00573D32">
        <w:rPr>
          <w:rStyle w:val="uicontrol"/>
          <w:rFonts w:hint="eastAsia"/>
        </w:rPr>
        <w:t>”</w:t>
      </w:r>
      <w:r w:rsidRPr="006D3EF8">
        <w:rPr>
          <w:rStyle w:val="uicontrol"/>
        </w:rPr>
        <w:t>。</w:t>
      </w:r>
    </w:p>
    <w:p w14:paraId="10320EF8" w14:textId="54C2400B" w:rsidR="0023720F" w:rsidRPr="00AD443A" w:rsidRDefault="0023720F" w:rsidP="00AD443A">
      <w:pPr>
        <w:pStyle w:val="1e"/>
        <w:rPr>
          <w:rStyle w:val="uicontrol"/>
        </w:rPr>
      </w:pPr>
      <w:r w:rsidRPr="00AD443A">
        <w:rPr>
          <w:rStyle w:val="uicontrol"/>
        </w:rPr>
        <w:t>进入</w:t>
      </w:r>
      <w:r w:rsidR="00573D32">
        <w:rPr>
          <w:rStyle w:val="uicontrol"/>
          <w:rFonts w:hint="eastAsia"/>
        </w:rPr>
        <w:t>“</w:t>
      </w:r>
      <w:r w:rsidRPr="00AD443A">
        <w:rPr>
          <w:rStyle w:val="uicontrol"/>
        </w:rPr>
        <w:t>高级属性</w:t>
      </w:r>
      <w:r w:rsidR="00573D32">
        <w:rPr>
          <w:rStyle w:val="uicontrol"/>
          <w:rFonts w:hint="eastAsia"/>
        </w:rPr>
        <w:t>”</w:t>
      </w:r>
      <w:r w:rsidRPr="00AD443A">
        <w:rPr>
          <w:rStyle w:val="uicontrol"/>
        </w:rPr>
        <w:t>页面。</w:t>
      </w:r>
    </w:p>
    <w:p w14:paraId="6B75034D" w14:textId="77777777" w:rsidR="0023720F" w:rsidRPr="004B5B01" w:rsidRDefault="0023720F" w:rsidP="00AD443A">
      <w:pPr>
        <w:pStyle w:val="30"/>
        <w:rPr>
          <w:rStyle w:val="uicontrol"/>
        </w:rPr>
      </w:pPr>
      <w:r w:rsidRPr="004B5B01">
        <w:rPr>
          <w:rStyle w:val="uicontrol"/>
        </w:rPr>
        <w:t>选择密钥</w:t>
      </w:r>
      <w:r w:rsidRPr="004B5B01">
        <w:rPr>
          <w:rStyle w:val="uicontrol"/>
        </w:rPr>
        <w:t>/</w:t>
      </w:r>
      <w:r w:rsidRPr="004B5B01">
        <w:rPr>
          <w:rStyle w:val="uicontrol"/>
        </w:rPr>
        <w:t>密码登录的设置方式。</w:t>
      </w:r>
      <w:r w:rsidRPr="004B5B01">
        <w:rPr>
          <w:rStyle w:val="uicontrol"/>
        </w:rPr>
        <w:t xml:space="preserve"> </w:t>
      </w:r>
    </w:p>
    <w:p w14:paraId="030C9E8E" w14:textId="521DE923" w:rsidR="0023720F" w:rsidRPr="00494DF2" w:rsidRDefault="00573D32" w:rsidP="00AD443A">
      <w:pPr>
        <w:pStyle w:val="4a"/>
        <w:rPr>
          <w:rStyle w:val="uicontrol"/>
        </w:rPr>
      </w:pPr>
      <w:r>
        <w:rPr>
          <w:rStyle w:val="uicontrol"/>
          <w:rFonts w:hint="eastAsia"/>
        </w:rPr>
        <w:lastRenderedPageBreak/>
        <w:t>“</w:t>
      </w:r>
      <w:r w:rsidR="0023720F" w:rsidRPr="00494DF2">
        <w:rPr>
          <w:rStyle w:val="uicontrol"/>
        </w:rPr>
        <w:t>申请时输入</w:t>
      </w:r>
      <w:r>
        <w:rPr>
          <w:rStyle w:val="uicontrol"/>
          <w:rFonts w:hint="eastAsia"/>
        </w:rPr>
        <w:t>”</w:t>
      </w:r>
      <w:r w:rsidR="0023720F" w:rsidRPr="00494DF2">
        <w:rPr>
          <w:rStyle w:val="uicontrol"/>
        </w:rPr>
        <w:t>：由申请该资源的用户在服务申请时设置。</w:t>
      </w:r>
    </w:p>
    <w:p w14:paraId="162B718C" w14:textId="0954F944" w:rsidR="0023720F" w:rsidRPr="00494DF2" w:rsidRDefault="00573D32" w:rsidP="00AD443A">
      <w:pPr>
        <w:pStyle w:val="4a"/>
        <w:rPr>
          <w:rStyle w:val="uicontrol"/>
        </w:rPr>
      </w:pPr>
      <w:r>
        <w:rPr>
          <w:rStyle w:val="uicontrol"/>
          <w:rFonts w:hint="eastAsia"/>
        </w:rPr>
        <w:t>“</w:t>
      </w:r>
      <w:r w:rsidR="0023720F" w:rsidRPr="00494DF2">
        <w:rPr>
          <w:rStyle w:val="uicontrol"/>
        </w:rPr>
        <w:t>审批时输入</w:t>
      </w:r>
      <w:r>
        <w:rPr>
          <w:rStyle w:val="uicontrol"/>
          <w:rFonts w:hint="eastAsia"/>
        </w:rPr>
        <w:t>”</w:t>
      </w:r>
      <w:r w:rsidR="0023720F" w:rsidRPr="00494DF2">
        <w:rPr>
          <w:rStyle w:val="uicontrol"/>
        </w:rPr>
        <w:t>：由管理员在资源审批时根据用户需求设置。</w:t>
      </w:r>
    </w:p>
    <w:p w14:paraId="1BAFD80A" w14:textId="08F19F4B" w:rsidR="0023720F" w:rsidRDefault="0023720F" w:rsidP="00AD443A">
      <w:pPr>
        <w:pStyle w:val="1e"/>
        <w:rPr>
          <w:rStyle w:val="uicontrol"/>
        </w:rPr>
      </w:pPr>
      <w:r w:rsidRPr="006D3EF8">
        <w:rPr>
          <w:rStyle w:val="uicontrol"/>
        </w:rPr>
        <w:t>假设选择</w:t>
      </w:r>
      <w:r w:rsidR="00573D32">
        <w:rPr>
          <w:rStyle w:val="uicontrol"/>
          <w:rFonts w:hint="eastAsia"/>
        </w:rPr>
        <w:t>“</w:t>
      </w:r>
      <w:r w:rsidRPr="006D3EF8">
        <w:rPr>
          <w:rStyle w:val="uicontrol"/>
        </w:rPr>
        <w:t>审批时输入</w:t>
      </w:r>
      <w:r w:rsidR="00573D32">
        <w:rPr>
          <w:rStyle w:val="uicontrol"/>
          <w:rFonts w:hint="eastAsia"/>
        </w:rPr>
        <w:t>”</w:t>
      </w:r>
      <w:r w:rsidR="00AD443A">
        <w:rPr>
          <w:rStyle w:val="uicontrol"/>
          <w:rFonts w:hint="eastAsia"/>
        </w:rPr>
        <w:t>。</w:t>
      </w:r>
    </w:p>
    <w:p w14:paraId="43FFA963" w14:textId="2E6A2FA7" w:rsidR="0023720F" w:rsidRPr="006D3EF8" w:rsidRDefault="0023720F" w:rsidP="00AD443A">
      <w:pPr>
        <w:pStyle w:val="30"/>
        <w:rPr>
          <w:rStyle w:val="uicontrol"/>
        </w:rPr>
      </w:pPr>
      <w:r w:rsidRPr="006D3EF8">
        <w:rPr>
          <w:rStyle w:val="uicontrol"/>
        </w:rPr>
        <w:t>单击</w:t>
      </w:r>
      <w:r w:rsidR="00573D32">
        <w:rPr>
          <w:rStyle w:val="uicontrol"/>
          <w:rFonts w:hint="eastAsia"/>
        </w:rPr>
        <w:t>“</w:t>
      </w:r>
      <w:r w:rsidRPr="006D3EF8">
        <w:rPr>
          <w:rStyle w:val="uicontrol"/>
        </w:rPr>
        <w:t>下一步</w:t>
      </w:r>
      <w:r w:rsidR="00573D32">
        <w:rPr>
          <w:rStyle w:val="uicontrol"/>
          <w:rFonts w:hint="eastAsia"/>
        </w:rPr>
        <w:t>”</w:t>
      </w:r>
      <w:r w:rsidRPr="006D3EF8">
        <w:rPr>
          <w:rStyle w:val="uicontrol"/>
        </w:rPr>
        <w:t>。</w:t>
      </w:r>
    </w:p>
    <w:p w14:paraId="421205D2" w14:textId="7B8592CE" w:rsidR="0023720F" w:rsidRPr="004B5B01" w:rsidRDefault="0023720F" w:rsidP="00AD443A">
      <w:pPr>
        <w:pStyle w:val="1e"/>
        <w:rPr>
          <w:rStyle w:val="uicontrol"/>
        </w:rPr>
      </w:pPr>
      <w:r w:rsidRPr="004B5B01">
        <w:rPr>
          <w:rStyle w:val="uicontrol"/>
        </w:rPr>
        <w:t>进入</w:t>
      </w:r>
      <w:r w:rsidR="00573D32">
        <w:rPr>
          <w:rStyle w:val="uicontrol"/>
          <w:rFonts w:hint="eastAsia"/>
        </w:rPr>
        <w:t>“</w:t>
      </w:r>
      <w:r w:rsidRPr="004B5B01">
        <w:rPr>
          <w:rStyle w:val="uicontrol"/>
        </w:rPr>
        <w:t>基本信息</w:t>
      </w:r>
      <w:r w:rsidR="00573D32">
        <w:rPr>
          <w:rStyle w:val="uicontrol"/>
          <w:rFonts w:hint="eastAsia"/>
        </w:rPr>
        <w:t>”</w:t>
      </w:r>
      <w:r w:rsidRPr="004B5B01">
        <w:rPr>
          <w:rStyle w:val="uicontrol"/>
        </w:rPr>
        <w:t>页面。</w:t>
      </w:r>
    </w:p>
    <w:p w14:paraId="48760E5F" w14:textId="08DB9A29" w:rsidR="0023720F" w:rsidRDefault="0023720F" w:rsidP="00AD443A">
      <w:pPr>
        <w:pStyle w:val="30"/>
        <w:rPr>
          <w:rStyle w:val="uicontrol"/>
        </w:rPr>
      </w:pPr>
      <w:r w:rsidRPr="004B5B01">
        <w:rPr>
          <w:rStyle w:val="uicontrol"/>
        </w:rPr>
        <w:t>填写云主机服务的基本信息，假设将</w:t>
      </w:r>
      <w:r w:rsidR="00573D32">
        <w:rPr>
          <w:rStyle w:val="uicontrol"/>
          <w:rFonts w:hint="eastAsia"/>
        </w:rPr>
        <w:t>“</w:t>
      </w:r>
      <w:r w:rsidRPr="004B5B01">
        <w:rPr>
          <w:rStyle w:val="uicontrol"/>
        </w:rPr>
        <w:t>名称</w:t>
      </w:r>
      <w:r w:rsidR="00573D32">
        <w:rPr>
          <w:rStyle w:val="uicontrol"/>
          <w:rFonts w:hint="eastAsia"/>
        </w:rPr>
        <w:t>”</w:t>
      </w:r>
      <w:r w:rsidRPr="004B5B01">
        <w:rPr>
          <w:rStyle w:val="uicontrol"/>
        </w:rPr>
        <w:t>设置为</w:t>
      </w:r>
      <w:r w:rsidR="00573D32">
        <w:rPr>
          <w:rStyle w:val="uicontrol"/>
          <w:rFonts w:hint="eastAsia"/>
        </w:rPr>
        <w:t>“</w:t>
      </w:r>
      <w:r>
        <w:rPr>
          <w:rStyle w:val="uicontrol"/>
        </w:rPr>
        <w:t>win7_host</w:t>
      </w:r>
      <w:r w:rsidR="00573D32">
        <w:rPr>
          <w:rStyle w:val="uicontrol"/>
          <w:rFonts w:hint="eastAsia"/>
        </w:rPr>
        <w:t>”</w:t>
      </w:r>
      <w:r>
        <w:rPr>
          <w:rStyle w:val="uicontrol"/>
          <w:rFonts w:hint="eastAsia"/>
        </w:rPr>
        <w:t>。</w:t>
      </w:r>
    </w:p>
    <w:p w14:paraId="74123E7B" w14:textId="77777777" w:rsidR="0023720F" w:rsidRPr="00347627" w:rsidRDefault="0023720F" w:rsidP="00AD443A">
      <w:pPr>
        <w:pStyle w:val="1e"/>
        <w:rPr>
          <w:rStyle w:val="uicontrol"/>
        </w:rPr>
      </w:pPr>
      <w:r>
        <w:rPr>
          <w:noProof/>
        </w:rPr>
        <w:drawing>
          <wp:inline distT="0" distB="0" distL="0" distR="0" wp14:anchorId="1FEA8F39" wp14:editId="6174BC54">
            <wp:extent cx="3761905" cy="2866667"/>
            <wp:effectExtent l="19050" t="19050" r="10160" b="1016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61905" cy="2866667"/>
                    </a:xfrm>
                    <a:prstGeom prst="rect">
                      <a:avLst/>
                    </a:prstGeom>
                    <a:ln>
                      <a:solidFill>
                        <a:schemeClr val="tx1"/>
                      </a:solidFill>
                    </a:ln>
                  </pic:spPr>
                </pic:pic>
              </a:graphicData>
            </a:graphic>
          </wp:inline>
        </w:drawing>
      </w:r>
    </w:p>
    <w:p w14:paraId="7AF3EB11" w14:textId="4A0BF89A" w:rsidR="0023720F" w:rsidRPr="004B5B01" w:rsidRDefault="0023720F" w:rsidP="00AD443A">
      <w:pPr>
        <w:pStyle w:val="30"/>
        <w:rPr>
          <w:rStyle w:val="uicontrol"/>
        </w:rPr>
      </w:pPr>
      <w:r w:rsidRPr="004B5B01">
        <w:rPr>
          <w:rStyle w:val="uicontrol"/>
        </w:rPr>
        <w:t>单击</w:t>
      </w:r>
      <w:r w:rsidR="00573D32">
        <w:rPr>
          <w:rStyle w:val="uicontrol"/>
          <w:rFonts w:hint="eastAsia"/>
        </w:rPr>
        <w:t>“</w:t>
      </w:r>
      <w:r w:rsidRPr="004B5B01">
        <w:rPr>
          <w:rStyle w:val="uicontrol"/>
        </w:rPr>
        <w:t>下一步</w:t>
      </w:r>
      <w:r w:rsidR="00573D32">
        <w:rPr>
          <w:rStyle w:val="uicontrol"/>
          <w:rFonts w:hint="eastAsia"/>
        </w:rPr>
        <w:t>”</w:t>
      </w:r>
      <w:r w:rsidRPr="004B5B01">
        <w:rPr>
          <w:rStyle w:val="uicontrol"/>
        </w:rPr>
        <w:t>。</w:t>
      </w:r>
      <w:r w:rsidRPr="004B5B01">
        <w:rPr>
          <w:rStyle w:val="uicontrol"/>
        </w:rPr>
        <w:t xml:space="preserve"> </w:t>
      </w:r>
    </w:p>
    <w:p w14:paraId="7A8DEB13" w14:textId="7D3ACDBD" w:rsidR="0023720F" w:rsidRPr="004B5B01" w:rsidRDefault="0023720F" w:rsidP="00AD443A">
      <w:pPr>
        <w:pStyle w:val="1e"/>
        <w:rPr>
          <w:rStyle w:val="uicontrol"/>
        </w:rPr>
      </w:pPr>
      <w:r w:rsidRPr="004B5B01">
        <w:rPr>
          <w:rStyle w:val="uicontrol"/>
        </w:rPr>
        <w:t>进入</w:t>
      </w:r>
      <w:r w:rsidR="00573D32">
        <w:rPr>
          <w:rStyle w:val="uicontrol"/>
          <w:rFonts w:hint="eastAsia"/>
        </w:rPr>
        <w:t>“</w:t>
      </w:r>
      <w:r w:rsidRPr="004B5B01">
        <w:rPr>
          <w:rStyle w:val="uicontrol"/>
        </w:rPr>
        <w:t>确认信息</w:t>
      </w:r>
      <w:r w:rsidR="00573D32">
        <w:rPr>
          <w:rStyle w:val="uicontrol"/>
          <w:rFonts w:hint="eastAsia"/>
        </w:rPr>
        <w:t>”</w:t>
      </w:r>
      <w:r w:rsidRPr="004B5B01">
        <w:rPr>
          <w:rStyle w:val="uicontrol"/>
        </w:rPr>
        <w:t>页面。</w:t>
      </w:r>
    </w:p>
    <w:p w14:paraId="31803A81" w14:textId="4E9319CD" w:rsidR="0023720F" w:rsidRPr="004B5B01" w:rsidRDefault="0023720F" w:rsidP="00AD443A">
      <w:pPr>
        <w:pStyle w:val="30"/>
        <w:rPr>
          <w:rStyle w:val="uicontrol"/>
        </w:rPr>
      </w:pPr>
      <w:r w:rsidRPr="004B5B01">
        <w:rPr>
          <w:rStyle w:val="uicontrol"/>
        </w:rPr>
        <w:t>确认信息后，单击</w:t>
      </w:r>
      <w:r w:rsidR="00573D32">
        <w:rPr>
          <w:rStyle w:val="uicontrol"/>
          <w:rFonts w:hint="eastAsia"/>
        </w:rPr>
        <w:t>“</w:t>
      </w:r>
      <w:r w:rsidRPr="004B5B01">
        <w:rPr>
          <w:rStyle w:val="uicontrol"/>
        </w:rPr>
        <w:t>创建</w:t>
      </w:r>
      <w:r w:rsidR="00573D32">
        <w:rPr>
          <w:rStyle w:val="uicontrol"/>
          <w:rFonts w:hint="eastAsia"/>
        </w:rPr>
        <w:t>”</w:t>
      </w:r>
      <w:r w:rsidRPr="004B5B01">
        <w:rPr>
          <w:rStyle w:val="uicontrol"/>
        </w:rPr>
        <w:t>。</w:t>
      </w:r>
      <w:r w:rsidRPr="004B5B01">
        <w:rPr>
          <w:rStyle w:val="uicontrol"/>
        </w:rPr>
        <w:t xml:space="preserve"> </w:t>
      </w:r>
    </w:p>
    <w:p w14:paraId="1F51316B" w14:textId="2ABB5424" w:rsidR="0023720F" w:rsidRPr="00AD443A" w:rsidRDefault="0023720F" w:rsidP="006338B8">
      <w:pPr>
        <w:pStyle w:val="1e"/>
        <w:rPr>
          <w:rStyle w:val="uicontrol"/>
        </w:rPr>
      </w:pPr>
      <w:r w:rsidRPr="00AD443A">
        <w:rPr>
          <w:rStyle w:val="uicontrol"/>
        </w:rPr>
        <w:t>在弹出的</w:t>
      </w:r>
      <w:r w:rsidR="00573D32">
        <w:rPr>
          <w:rStyle w:val="uicontrol"/>
          <w:rFonts w:hint="eastAsia"/>
        </w:rPr>
        <w:t>“</w:t>
      </w:r>
      <w:r w:rsidRPr="00AD443A">
        <w:rPr>
          <w:rStyle w:val="uicontrol"/>
        </w:rPr>
        <w:t>提示</w:t>
      </w:r>
      <w:r w:rsidR="00573D32">
        <w:rPr>
          <w:rStyle w:val="uicontrol"/>
          <w:rFonts w:hint="eastAsia"/>
        </w:rPr>
        <w:t>”</w:t>
      </w:r>
      <w:r w:rsidRPr="00AD443A">
        <w:rPr>
          <w:rStyle w:val="uicontrol"/>
        </w:rPr>
        <w:t>对话框中，单击</w:t>
      </w:r>
      <w:r w:rsidR="00573D32">
        <w:rPr>
          <w:rStyle w:val="uicontrol"/>
          <w:rFonts w:hint="eastAsia"/>
        </w:rPr>
        <w:t>“</w:t>
      </w:r>
      <w:r w:rsidRPr="00AD443A">
        <w:rPr>
          <w:rStyle w:val="uicontrol"/>
        </w:rPr>
        <w:t>返回列表</w:t>
      </w:r>
      <w:r w:rsidR="00573D32">
        <w:rPr>
          <w:rStyle w:val="uicontrol"/>
          <w:rFonts w:hint="eastAsia"/>
        </w:rPr>
        <w:t>”</w:t>
      </w:r>
      <w:r w:rsidRPr="00AD443A">
        <w:rPr>
          <w:rStyle w:val="uicontrol"/>
        </w:rPr>
        <w:t>，返回</w:t>
      </w:r>
      <w:r w:rsidR="00573D32">
        <w:rPr>
          <w:rStyle w:val="uicontrol"/>
          <w:rFonts w:hint="eastAsia"/>
        </w:rPr>
        <w:t>“</w:t>
      </w:r>
      <w:r w:rsidRPr="00AD443A">
        <w:rPr>
          <w:rStyle w:val="uicontrol"/>
        </w:rPr>
        <w:t>云主机</w:t>
      </w:r>
      <w:r w:rsidR="00573D32">
        <w:rPr>
          <w:rStyle w:val="uicontrol"/>
          <w:rFonts w:hint="eastAsia"/>
        </w:rPr>
        <w:t>”</w:t>
      </w:r>
      <w:r w:rsidRPr="00AD443A">
        <w:rPr>
          <w:rStyle w:val="uicontrol"/>
        </w:rPr>
        <w:t>页面，显示新建的云主机服务时，表示创建成功。</w:t>
      </w:r>
    </w:p>
    <w:p w14:paraId="08E1A573" w14:textId="08933269" w:rsidR="0023720F" w:rsidRPr="00AD443A" w:rsidRDefault="0023720F" w:rsidP="00AD443A">
      <w:pPr>
        <w:pStyle w:val="30"/>
        <w:rPr>
          <w:rStyle w:val="uicontrol"/>
        </w:rPr>
      </w:pPr>
      <w:r w:rsidRPr="00AD443A">
        <w:rPr>
          <w:rStyle w:val="uicontrol"/>
        </w:rPr>
        <w:t>在</w:t>
      </w:r>
      <w:r w:rsidR="00573D32">
        <w:rPr>
          <w:rStyle w:val="uicontrol"/>
          <w:rFonts w:hint="eastAsia"/>
        </w:rPr>
        <w:t>“</w:t>
      </w:r>
      <w:r w:rsidR="00573D32">
        <w:rPr>
          <w:rStyle w:val="uicontrol"/>
        </w:rPr>
        <w:t>win7_host</w:t>
      </w:r>
      <w:r w:rsidR="00573D32">
        <w:rPr>
          <w:rStyle w:val="uicontrol"/>
          <w:rFonts w:hint="eastAsia"/>
        </w:rPr>
        <w:t>”</w:t>
      </w:r>
      <w:r w:rsidRPr="00AD443A">
        <w:rPr>
          <w:rStyle w:val="uicontrol"/>
        </w:rPr>
        <w:t>的对应区域，单击</w:t>
      </w:r>
      <w:r w:rsidR="00573D32">
        <w:rPr>
          <w:rStyle w:val="uicontrol"/>
          <w:rFonts w:hint="eastAsia"/>
        </w:rPr>
        <w:t>“</w:t>
      </w:r>
      <w:r w:rsidRPr="00AD443A">
        <w:rPr>
          <w:rStyle w:val="uicontrol"/>
        </w:rPr>
        <w:t>发布</w:t>
      </w:r>
      <w:r w:rsidR="00573D32">
        <w:rPr>
          <w:rStyle w:val="uicontrol"/>
          <w:rFonts w:hint="eastAsia"/>
        </w:rPr>
        <w:t>”</w:t>
      </w:r>
      <w:r w:rsidRPr="00AD443A">
        <w:rPr>
          <w:rStyle w:val="uicontrol"/>
        </w:rPr>
        <w:t>。</w:t>
      </w:r>
    </w:p>
    <w:p w14:paraId="5394DC81" w14:textId="77777777" w:rsidR="0023720F" w:rsidRPr="00347627" w:rsidRDefault="0023720F" w:rsidP="00AD443A">
      <w:pPr>
        <w:pStyle w:val="1e"/>
        <w:rPr>
          <w:rStyle w:val="uicontrol"/>
        </w:rPr>
      </w:pPr>
      <w:r>
        <w:rPr>
          <w:noProof/>
        </w:rPr>
        <w:lastRenderedPageBreak/>
        <w:drawing>
          <wp:inline distT="0" distB="0" distL="0" distR="0" wp14:anchorId="07350D4C" wp14:editId="194BDDBA">
            <wp:extent cx="5133333" cy="3428571"/>
            <wp:effectExtent l="0" t="0" r="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33333" cy="3428571"/>
                    </a:xfrm>
                    <a:prstGeom prst="rect">
                      <a:avLst/>
                    </a:prstGeom>
                  </pic:spPr>
                </pic:pic>
              </a:graphicData>
            </a:graphic>
          </wp:inline>
        </w:drawing>
      </w:r>
    </w:p>
    <w:p w14:paraId="10DC35C1" w14:textId="77777777" w:rsidR="0023720F" w:rsidRPr="00AD443A" w:rsidRDefault="0023720F" w:rsidP="00AD443A">
      <w:pPr>
        <w:pStyle w:val="4"/>
        <w:rPr>
          <w:rStyle w:val="uicontrol"/>
          <w:rFonts w:hint="default"/>
        </w:rPr>
      </w:pPr>
      <w:r w:rsidRPr="00AD443A">
        <w:rPr>
          <w:rStyle w:val="uicontrol"/>
        </w:rPr>
        <w:t>云主机</w:t>
      </w:r>
      <w:r w:rsidRPr="00AD443A">
        <w:rPr>
          <w:rStyle w:val="uicontrol"/>
          <w:rFonts w:hint="default"/>
        </w:rPr>
        <w:t>申请</w:t>
      </w:r>
    </w:p>
    <w:p w14:paraId="6B06EE60" w14:textId="486A2BEB" w:rsidR="0023720F" w:rsidRDefault="0023720F" w:rsidP="00AD443A">
      <w:pPr>
        <w:pStyle w:val="30"/>
        <w:rPr>
          <w:rStyle w:val="uicontrol"/>
        </w:rPr>
      </w:pPr>
      <w:r w:rsidRPr="00952E91">
        <w:rPr>
          <w:rStyle w:val="uicontrol"/>
        </w:rPr>
        <w:t>使用</w:t>
      </w:r>
      <w:r w:rsidRPr="00AD443A">
        <w:rPr>
          <w:rStyle w:val="uicontrol"/>
          <w:rFonts w:hint="eastAsia"/>
        </w:rPr>
        <w:t>VDC</w:t>
      </w:r>
      <w:r w:rsidRPr="00AD443A">
        <w:rPr>
          <w:rStyle w:val="uicontrol"/>
          <w:rFonts w:hint="eastAsia"/>
        </w:rPr>
        <w:t>业务员</w:t>
      </w:r>
      <w:r w:rsidRPr="00AD443A">
        <w:rPr>
          <w:rStyle w:val="uicontrol"/>
        </w:rPr>
        <w:t>账户</w:t>
      </w:r>
      <w:r>
        <w:rPr>
          <w:rStyle w:val="uicontrol"/>
        </w:rPr>
        <w:t>权限账户登录</w:t>
      </w:r>
      <w:r w:rsidR="00C658AD">
        <w:rPr>
          <w:rStyle w:val="uicontrol"/>
          <w:rFonts w:hint="eastAsia"/>
        </w:rPr>
        <w:t>ServiceCenter</w:t>
      </w:r>
      <w:r>
        <w:rPr>
          <w:rStyle w:val="uicontrol"/>
          <w:rFonts w:hint="eastAsia"/>
        </w:rPr>
        <w:t>界面</w:t>
      </w:r>
      <w:r>
        <w:rPr>
          <w:rStyle w:val="uicontrol"/>
        </w:rPr>
        <w:t>。如</w:t>
      </w:r>
      <w:r w:rsidR="00573D32">
        <w:rPr>
          <w:rStyle w:val="uicontrol"/>
          <w:rFonts w:hint="eastAsia"/>
        </w:rPr>
        <w:t>“</w:t>
      </w:r>
      <w:r w:rsidRPr="00AD443A">
        <w:rPr>
          <w:rStyle w:val="uicontrol"/>
          <w:b/>
        </w:rPr>
        <w:t>ServiceUser01</w:t>
      </w:r>
      <w:r w:rsidR="00573D32">
        <w:rPr>
          <w:rStyle w:val="uicontrol"/>
          <w:rFonts w:hint="eastAsia"/>
        </w:rPr>
        <w:t>”</w:t>
      </w:r>
      <w:r>
        <w:rPr>
          <w:rStyle w:val="uicontrol"/>
          <w:rFonts w:hint="eastAsia"/>
        </w:rPr>
        <w:t>。</w:t>
      </w:r>
    </w:p>
    <w:p w14:paraId="03F3BABC" w14:textId="517BB9DC" w:rsidR="0023720F" w:rsidRDefault="0023720F" w:rsidP="00AD443A">
      <w:pPr>
        <w:pStyle w:val="30"/>
        <w:rPr>
          <w:rStyle w:val="uicontrol"/>
        </w:rPr>
      </w:pPr>
      <w:r>
        <w:rPr>
          <w:rStyle w:val="uicontrol"/>
          <w:rFonts w:hint="eastAsia"/>
        </w:rPr>
        <w:t>在</w:t>
      </w:r>
      <w:r>
        <w:rPr>
          <w:rStyle w:val="uicontrol"/>
        </w:rPr>
        <w:t>上方导航栏，选择</w:t>
      </w:r>
      <w:proofErr w:type="gramStart"/>
      <w:r w:rsidR="00573D32">
        <w:rPr>
          <w:rStyle w:val="uicontrol"/>
          <w:rFonts w:hint="eastAsia"/>
        </w:rPr>
        <w:t>“</w:t>
      </w:r>
      <w:proofErr w:type="gramEnd"/>
      <w:r>
        <w:rPr>
          <w:rStyle w:val="uicontrol"/>
          <w:rFonts w:hint="eastAsia"/>
        </w:rPr>
        <w:t>计算</w:t>
      </w:r>
      <w:r>
        <w:rPr>
          <w:rStyle w:val="uicontrol"/>
        </w:rPr>
        <w:t>——</w:t>
      </w:r>
      <w:r>
        <w:rPr>
          <w:rStyle w:val="uicontrol"/>
          <w:rFonts w:hint="eastAsia"/>
        </w:rPr>
        <w:t>服务</w:t>
      </w:r>
      <w:r>
        <w:rPr>
          <w:rStyle w:val="uicontrol"/>
        </w:rPr>
        <w:t>——</w:t>
      </w:r>
      <w:r>
        <w:rPr>
          <w:rStyle w:val="uicontrol"/>
        </w:rPr>
        <w:t>云主机</w:t>
      </w:r>
      <w:r>
        <w:rPr>
          <w:rStyle w:val="uicontrol"/>
        </w:rPr>
        <w:t>——</w:t>
      </w:r>
      <w:r w:rsidR="00573D32">
        <w:rPr>
          <w:rStyle w:val="uicontrol"/>
          <w:rFonts w:hint="eastAsia"/>
        </w:rPr>
        <w:t>“</w:t>
      </w:r>
      <w:r>
        <w:rPr>
          <w:rStyle w:val="uicontrol"/>
          <w:rFonts w:hint="eastAsia"/>
        </w:rPr>
        <w:t>win7_host</w:t>
      </w:r>
      <w:r w:rsidR="00573D32">
        <w:rPr>
          <w:rStyle w:val="uicontrol"/>
          <w:rFonts w:hint="eastAsia"/>
        </w:rPr>
        <w:t>”</w:t>
      </w:r>
      <w:r w:rsidR="00573D32" w:rsidRPr="00573D32">
        <w:rPr>
          <w:rStyle w:val="uicontrol"/>
          <w:rFonts w:hint="eastAsia"/>
        </w:rPr>
        <w:t xml:space="preserve"> </w:t>
      </w:r>
      <w:proofErr w:type="gramStart"/>
      <w:r w:rsidR="00573D32">
        <w:rPr>
          <w:rStyle w:val="uicontrol"/>
          <w:rFonts w:hint="eastAsia"/>
        </w:rPr>
        <w:t>”</w:t>
      </w:r>
      <w:proofErr w:type="gramEnd"/>
      <w:r>
        <w:rPr>
          <w:rStyle w:val="uicontrol"/>
          <w:rFonts w:hint="eastAsia"/>
        </w:rPr>
        <w:t>。</w:t>
      </w:r>
    </w:p>
    <w:p w14:paraId="384F7A77" w14:textId="77777777" w:rsidR="0023720F" w:rsidRDefault="0023720F" w:rsidP="00AD443A">
      <w:pPr>
        <w:pStyle w:val="1e"/>
        <w:rPr>
          <w:rStyle w:val="uicontrol"/>
        </w:rPr>
      </w:pPr>
      <w:r>
        <w:rPr>
          <w:rStyle w:val="uicontrol"/>
          <w:rFonts w:hint="eastAsia"/>
        </w:rPr>
        <w:t>进入</w:t>
      </w:r>
      <w:r>
        <w:rPr>
          <w:rStyle w:val="uicontrol"/>
        </w:rPr>
        <w:t>申请界面。</w:t>
      </w:r>
    </w:p>
    <w:p w14:paraId="5C19FB99" w14:textId="77777777" w:rsidR="0023720F" w:rsidRPr="00952E91" w:rsidRDefault="0023720F" w:rsidP="00AD443A">
      <w:pPr>
        <w:pStyle w:val="1e"/>
        <w:rPr>
          <w:rStyle w:val="uicontrol"/>
        </w:rPr>
      </w:pPr>
      <w:r>
        <w:rPr>
          <w:noProof/>
        </w:rPr>
        <w:drawing>
          <wp:inline distT="0" distB="0" distL="0" distR="0" wp14:anchorId="0E85D621" wp14:editId="3F747440">
            <wp:extent cx="4600575" cy="1193165"/>
            <wp:effectExtent l="0" t="0" r="9525" b="698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6146"/>
                    <a:stretch/>
                  </pic:blipFill>
                  <pic:spPr bwMode="auto">
                    <a:xfrm>
                      <a:off x="0" y="0"/>
                      <a:ext cx="4600575" cy="1193165"/>
                    </a:xfrm>
                    <a:prstGeom prst="rect">
                      <a:avLst/>
                    </a:prstGeom>
                    <a:ln>
                      <a:noFill/>
                    </a:ln>
                    <a:extLst>
                      <a:ext uri="{53640926-AAD7-44D8-BBD7-CCE9431645EC}">
                        <a14:shadowObscured xmlns:a14="http://schemas.microsoft.com/office/drawing/2010/main"/>
                      </a:ext>
                    </a:extLst>
                  </pic:spPr>
                </pic:pic>
              </a:graphicData>
            </a:graphic>
          </wp:inline>
        </w:drawing>
      </w:r>
    </w:p>
    <w:p w14:paraId="6BD60AA6" w14:textId="3F38E757" w:rsidR="0023720F" w:rsidRPr="00AD443A" w:rsidRDefault="0023720F" w:rsidP="00AD443A">
      <w:pPr>
        <w:pStyle w:val="30"/>
      </w:pPr>
      <w:r>
        <w:rPr>
          <w:rStyle w:val="uicontrol"/>
          <w:rFonts w:hint="eastAsia"/>
        </w:rPr>
        <w:t>单击“立即</w:t>
      </w:r>
      <w:r>
        <w:rPr>
          <w:rStyle w:val="uicontrol"/>
        </w:rPr>
        <w:t>申请</w:t>
      </w:r>
      <w:r>
        <w:rPr>
          <w:rStyle w:val="uicontrol"/>
          <w:rFonts w:hint="eastAsia"/>
        </w:rPr>
        <w:t>”。</w:t>
      </w:r>
    </w:p>
    <w:p w14:paraId="050FD81D" w14:textId="722FBDFB" w:rsidR="00AD443A" w:rsidRDefault="00AD443A" w:rsidP="00AD443A">
      <w:pPr>
        <w:pStyle w:val="1e"/>
        <w:rPr>
          <w:rStyle w:val="uicontrol"/>
        </w:rPr>
      </w:pPr>
      <w:r>
        <w:rPr>
          <w:noProof/>
        </w:rPr>
        <w:drawing>
          <wp:inline distT="0" distB="0" distL="0" distR="0" wp14:anchorId="2C983E5F" wp14:editId="72D76DD6">
            <wp:extent cx="1695238" cy="1247619"/>
            <wp:effectExtent l="19050" t="19050" r="19685" b="1016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95238" cy="1247619"/>
                    </a:xfrm>
                    <a:prstGeom prst="rect">
                      <a:avLst/>
                    </a:prstGeom>
                    <a:ln>
                      <a:solidFill>
                        <a:schemeClr val="tx1"/>
                      </a:solidFill>
                    </a:ln>
                  </pic:spPr>
                </pic:pic>
              </a:graphicData>
            </a:graphic>
          </wp:inline>
        </w:drawing>
      </w:r>
    </w:p>
    <w:p w14:paraId="0D637BFE" w14:textId="77777777" w:rsidR="0023720F" w:rsidRDefault="0023720F" w:rsidP="00AD443A">
      <w:pPr>
        <w:pStyle w:val="1e"/>
        <w:rPr>
          <w:rStyle w:val="uicontrol"/>
        </w:rPr>
      </w:pPr>
      <w:r>
        <w:rPr>
          <w:rStyle w:val="uicontrol"/>
          <w:rFonts w:hint="eastAsia"/>
        </w:rPr>
        <w:t>跳转</w:t>
      </w:r>
      <w:r>
        <w:rPr>
          <w:rStyle w:val="uicontrol"/>
        </w:rPr>
        <w:t>到主机申请</w:t>
      </w:r>
      <w:r>
        <w:rPr>
          <w:rStyle w:val="uicontrol"/>
          <w:rFonts w:hint="eastAsia"/>
        </w:rPr>
        <w:t>界面</w:t>
      </w:r>
      <w:r>
        <w:rPr>
          <w:rStyle w:val="uicontrol"/>
        </w:rPr>
        <w:t>。</w:t>
      </w:r>
    </w:p>
    <w:p w14:paraId="3C987226" w14:textId="1967472D" w:rsidR="0023720F" w:rsidRDefault="0023720F" w:rsidP="00AD443A">
      <w:pPr>
        <w:pStyle w:val="30"/>
        <w:rPr>
          <w:rStyle w:val="uicontrol"/>
        </w:rPr>
      </w:pPr>
      <w:r>
        <w:rPr>
          <w:rStyle w:val="uicontrol"/>
          <w:rFonts w:hint="eastAsia"/>
        </w:rPr>
        <w:t>填写“云主机</w:t>
      </w:r>
      <w:r>
        <w:rPr>
          <w:rStyle w:val="uicontrol"/>
        </w:rPr>
        <w:t>个数</w:t>
      </w:r>
      <w:r>
        <w:rPr>
          <w:rStyle w:val="uicontrol"/>
          <w:rFonts w:hint="eastAsia"/>
        </w:rPr>
        <w:t>”，</w:t>
      </w:r>
      <w:r>
        <w:rPr>
          <w:rStyle w:val="uicontrol"/>
        </w:rPr>
        <w:t>并</w:t>
      </w:r>
      <w:r>
        <w:rPr>
          <w:rStyle w:val="uicontrol"/>
          <w:rFonts w:hint="eastAsia"/>
        </w:rPr>
        <w:t>在“申请</w:t>
      </w:r>
      <w:r>
        <w:rPr>
          <w:rStyle w:val="uicontrol"/>
        </w:rPr>
        <w:t>天数</w:t>
      </w:r>
      <w:r>
        <w:rPr>
          <w:rStyle w:val="uicontrol"/>
          <w:rFonts w:hint="eastAsia"/>
        </w:rPr>
        <w:t>”右侧</w:t>
      </w:r>
      <w:r>
        <w:rPr>
          <w:rStyle w:val="uicontrol"/>
        </w:rPr>
        <w:t>勾选</w:t>
      </w:r>
      <w:r w:rsidR="00573D32">
        <w:rPr>
          <w:rStyle w:val="uicontrol"/>
          <w:rFonts w:hint="eastAsia"/>
        </w:rPr>
        <w:t>“</w:t>
      </w:r>
      <w:r>
        <w:rPr>
          <w:rStyle w:val="uicontrol"/>
          <w:rFonts w:hint="eastAsia"/>
        </w:rPr>
        <w:t>无限制</w:t>
      </w:r>
      <w:r w:rsidR="00573D32">
        <w:rPr>
          <w:rStyle w:val="uicontrol"/>
          <w:rFonts w:hint="eastAsia"/>
        </w:rPr>
        <w:t>”</w:t>
      </w:r>
      <w:r>
        <w:rPr>
          <w:rStyle w:val="uicontrol"/>
          <w:rFonts w:hint="eastAsia"/>
        </w:rPr>
        <w:t>。</w:t>
      </w:r>
    </w:p>
    <w:p w14:paraId="3F600275" w14:textId="77777777" w:rsidR="0023720F" w:rsidRPr="00952E91" w:rsidRDefault="0023720F" w:rsidP="00AD443A">
      <w:pPr>
        <w:pStyle w:val="1e"/>
        <w:rPr>
          <w:rStyle w:val="uicontrol"/>
        </w:rPr>
      </w:pPr>
      <w:r>
        <w:rPr>
          <w:noProof/>
        </w:rPr>
        <w:lastRenderedPageBreak/>
        <w:drawing>
          <wp:inline distT="0" distB="0" distL="0" distR="0" wp14:anchorId="7303526B" wp14:editId="617DB660">
            <wp:extent cx="4933333" cy="4028571"/>
            <wp:effectExtent l="0" t="0" r="63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33333" cy="4028571"/>
                    </a:xfrm>
                    <a:prstGeom prst="rect">
                      <a:avLst/>
                    </a:prstGeom>
                  </pic:spPr>
                </pic:pic>
              </a:graphicData>
            </a:graphic>
          </wp:inline>
        </w:drawing>
      </w:r>
    </w:p>
    <w:p w14:paraId="614B167F" w14:textId="1D85C440" w:rsidR="0023720F" w:rsidRDefault="0023720F" w:rsidP="00AD443A">
      <w:pPr>
        <w:pStyle w:val="30"/>
        <w:rPr>
          <w:rStyle w:val="uicontrol"/>
        </w:rPr>
      </w:pPr>
      <w:r>
        <w:rPr>
          <w:rStyle w:val="uicontrol"/>
          <w:rFonts w:hint="eastAsia"/>
        </w:rPr>
        <w:t>单击</w:t>
      </w:r>
      <w:r w:rsidR="00573D32">
        <w:rPr>
          <w:rStyle w:val="uicontrol"/>
          <w:rFonts w:hint="eastAsia"/>
        </w:rPr>
        <w:t>“</w:t>
      </w:r>
      <w:r>
        <w:rPr>
          <w:rStyle w:val="uicontrol"/>
          <w:rFonts w:hint="eastAsia"/>
        </w:rPr>
        <w:t>下一步</w:t>
      </w:r>
      <w:r w:rsidR="00573D32">
        <w:rPr>
          <w:rStyle w:val="uicontrol"/>
          <w:rFonts w:hint="eastAsia"/>
        </w:rPr>
        <w:t>”</w:t>
      </w:r>
      <w:r>
        <w:rPr>
          <w:rStyle w:val="uicontrol"/>
          <w:rFonts w:hint="eastAsia"/>
        </w:rPr>
        <w:t>。</w:t>
      </w:r>
    </w:p>
    <w:p w14:paraId="18AAF7BB" w14:textId="6DB06EF6" w:rsidR="0023720F" w:rsidRDefault="0023720F" w:rsidP="00AD443A">
      <w:pPr>
        <w:pStyle w:val="1e"/>
        <w:rPr>
          <w:rStyle w:val="uicontrol"/>
        </w:rPr>
      </w:pPr>
      <w:r>
        <w:rPr>
          <w:rStyle w:val="uicontrol"/>
          <w:rFonts w:hint="eastAsia"/>
        </w:rPr>
        <w:t>进入</w:t>
      </w:r>
      <w:r w:rsidR="00573D32">
        <w:rPr>
          <w:rStyle w:val="uicontrol"/>
          <w:rFonts w:hint="eastAsia"/>
        </w:rPr>
        <w:t>“</w:t>
      </w:r>
      <w:r>
        <w:rPr>
          <w:rStyle w:val="uicontrol"/>
          <w:rFonts w:hint="eastAsia"/>
        </w:rPr>
        <w:t>确认</w:t>
      </w:r>
      <w:r>
        <w:rPr>
          <w:rStyle w:val="uicontrol"/>
        </w:rPr>
        <w:t>信息</w:t>
      </w:r>
      <w:r w:rsidR="00573D32">
        <w:rPr>
          <w:rStyle w:val="uicontrol"/>
          <w:rFonts w:hint="eastAsia"/>
        </w:rPr>
        <w:t>”</w:t>
      </w:r>
      <w:r>
        <w:rPr>
          <w:rStyle w:val="uicontrol"/>
          <w:rFonts w:hint="eastAsia"/>
        </w:rPr>
        <w:t>界面</w:t>
      </w:r>
      <w:r>
        <w:rPr>
          <w:rStyle w:val="uicontrol"/>
        </w:rPr>
        <w:t>。</w:t>
      </w:r>
    </w:p>
    <w:p w14:paraId="71EE827E" w14:textId="56711249" w:rsidR="0023720F" w:rsidRDefault="0023720F" w:rsidP="00AD443A">
      <w:pPr>
        <w:pStyle w:val="30"/>
        <w:rPr>
          <w:rStyle w:val="uicontrol"/>
        </w:rPr>
      </w:pPr>
      <w:r>
        <w:rPr>
          <w:rStyle w:val="uicontrol"/>
          <w:rFonts w:hint="eastAsia"/>
        </w:rPr>
        <w:t>单击</w:t>
      </w:r>
      <w:r w:rsidR="00573D32">
        <w:rPr>
          <w:rStyle w:val="uicontrol"/>
          <w:rFonts w:hint="eastAsia"/>
        </w:rPr>
        <w:t>“</w:t>
      </w:r>
      <w:r>
        <w:rPr>
          <w:rStyle w:val="uicontrol"/>
          <w:rFonts w:hint="eastAsia"/>
        </w:rPr>
        <w:t>提交</w:t>
      </w:r>
      <w:r w:rsidR="00573D32">
        <w:rPr>
          <w:rStyle w:val="uicontrol"/>
          <w:rFonts w:hint="eastAsia"/>
        </w:rPr>
        <w:t>”</w:t>
      </w:r>
      <w:r>
        <w:rPr>
          <w:rStyle w:val="uicontrol"/>
          <w:rFonts w:hint="eastAsia"/>
        </w:rPr>
        <w:t>。</w:t>
      </w:r>
    </w:p>
    <w:p w14:paraId="66111980" w14:textId="77777777" w:rsidR="0023720F" w:rsidRPr="00AD443A" w:rsidRDefault="0023720F" w:rsidP="00AD443A">
      <w:pPr>
        <w:pStyle w:val="4"/>
        <w:rPr>
          <w:rStyle w:val="uicontrol"/>
          <w:rFonts w:hint="default"/>
        </w:rPr>
      </w:pPr>
      <w:r w:rsidRPr="00AD443A">
        <w:rPr>
          <w:rStyle w:val="uicontrol"/>
        </w:rPr>
        <w:t>云主机审批</w:t>
      </w:r>
    </w:p>
    <w:p w14:paraId="390C3BE9" w14:textId="20DCDFE4" w:rsidR="0023720F" w:rsidRDefault="0023720F" w:rsidP="00AD443A">
      <w:pPr>
        <w:pStyle w:val="30"/>
        <w:rPr>
          <w:rStyle w:val="uicontrol"/>
        </w:rPr>
      </w:pPr>
      <w:r>
        <w:rPr>
          <w:rStyle w:val="uicontrol"/>
          <w:rFonts w:hint="eastAsia"/>
        </w:rPr>
        <w:t>使用</w:t>
      </w:r>
      <w:r>
        <w:rPr>
          <w:rStyle w:val="uicontrol"/>
          <w:rFonts w:hint="eastAsia"/>
        </w:rPr>
        <w:t>VDC</w:t>
      </w:r>
      <w:r>
        <w:rPr>
          <w:rStyle w:val="uicontrol"/>
          <w:rFonts w:hint="eastAsia"/>
        </w:rPr>
        <w:t>管理员</w:t>
      </w:r>
      <w:r>
        <w:rPr>
          <w:rStyle w:val="uicontrol"/>
        </w:rPr>
        <w:t>账户登录</w:t>
      </w:r>
      <w:r w:rsidR="00C658AD">
        <w:rPr>
          <w:rStyle w:val="uicontrol"/>
          <w:rFonts w:hint="eastAsia"/>
        </w:rPr>
        <w:t>ServiceCenter</w:t>
      </w:r>
      <w:r>
        <w:rPr>
          <w:rStyle w:val="uicontrol"/>
          <w:rFonts w:hint="eastAsia"/>
        </w:rPr>
        <w:t>，</w:t>
      </w:r>
      <w:r>
        <w:rPr>
          <w:rStyle w:val="uicontrol"/>
        </w:rPr>
        <w:t>如</w:t>
      </w:r>
      <w:r w:rsidR="00573D32">
        <w:rPr>
          <w:rStyle w:val="uicontrol"/>
          <w:rFonts w:hint="eastAsia"/>
        </w:rPr>
        <w:t>“</w:t>
      </w:r>
      <w:r w:rsidRPr="00FA2736">
        <w:rPr>
          <w:rStyle w:val="uicontrol"/>
          <w:b/>
        </w:rPr>
        <w:t>cloud_admin1</w:t>
      </w:r>
      <w:r w:rsidR="00573D32">
        <w:rPr>
          <w:rStyle w:val="uicontrol"/>
          <w:rFonts w:hint="eastAsia"/>
        </w:rPr>
        <w:t>”</w:t>
      </w:r>
      <w:r w:rsidR="00573D32" w:rsidRPr="00573D32">
        <w:rPr>
          <w:rStyle w:val="uicontrol"/>
          <w:rFonts w:hint="eastAsia"/>
        </w:rPr>
        <w:t xml:space="preserve"> </w:t>
      </w:r>
      <w:r w:rsidR="00573D32">
        <w:rPr>
          <w:rStyle w:val="uicontrol"/>
          <w:rFonts w:hint="eastAsia"/>
        </w:rPr>
        <w:t>“</w:t>
      </w:r>
      <w:r w:rsidRPr="00FA2736">
        <w:rPr>
          <w:rStyle w:val="uicontrol"/>
          <w:b/>
        </w:rPr>
        <w:t>Huawei@123</w:t>
      </w:r>
      <w:r w:rsidR="00573D32">
        <w:rPr>
          <w:rStyle w:val="uicontrol"/>
          <w:rFonts w:hint="eastAsia"/>
        </w:rPr>
        <w:t>”</w:t>
      </w:r>
      <w:r>
        <w:rPr>
          <w:rStyle w:val="uicontrol"/>
          <w:rFonts w:hint="eastAsia"/>
        </w:rPr>
        <w:t>。</w:t>
      </w:r>
    </w:p>
    <w:p w14:paraId="25632F84" w14:textId="6E9B308D" w:rsidR="0023720F" w:rsidRDefault="0023720F" w:rsidP="00AD443A">
      <w:pPr>
        <w:pStyle w:val="30"/>
        <w:rPr>
          <w:rStyle w:val="uicontrol"/>
        </w:rPr>
      </w:pPr>
      <w:r>
        <w:rPr>
          <w:rStyle w:val="uicontrol"/>
          <w:rFonts w:hint="eastAsia"/>
        </w:rPr>
        <w:t>在</w:t>
      </w:r>
      <w:r w:rsidR="00C658AD">
        <w:rPr>
          <w:rStyle w:val="uicontrol"/>
          <w:rFonts w:hint="eastAsia"/>
        </w:rPr>
        <w:t>ServiceCenter</w:t>
      </w:r>
      <w:r>
        <w:rPr>
          <w:rStyle w:val="uicontrol"/>
          <w:rFonts w:hint="eastAsia"/>
        </w:rPr>
        <w:t>界面</w:t>
      </w:r>
      <w:r>
        <w:rPr>
          <w:rStyle w:val="uicontrol"/>
        </w:rPr>
        <w:t>右上角单击</w:t>
      </w:r>
      <w:r>
        <w:rPr>
          <w:rStyle w:val="uicontrol"/>
          <w:rFonts w:hint="eastAsia"/>
        </w:rPr>
        <w:t>展开</w:t>
      </w:r>
      <w:r>
        <w:rPr>
          <w:rStyle w:val="uicontrol"/>
          <w:rFonts w:hint="eastAsia"/>
        </w:rPr>
        <w:t>VDC</w:t>
      </w:r>
      <w:r>
        <w:rPr>
          <w:rStyle w:val="uicontrol"/>
          <w:rFonts w:hint="eastAsia"/>
        </w:rPr>
        <w:t>管理员选项，</w:t>
      </w:r>
      <w:r>
        <w:rPr>
          <w:rStyle w:val="uicontrol"/>
        </w:rPr>
        <w:t>选择</w:t>
      </w:r>
      <w:r w:rsidR="00573D32">
        <w:rPr>
          <w:rStyle w:val="uicontrol"/>
          <w:rFonts w:hint="eastAsia"/>
        </w:rPr>
        <w:t>“</w:t>
      </w:r>
      <w:r>
        <w:rPr>
          <w:rStyle w:val="uicontrol"/>
          <w:rFonts w:hint="eastAsia"/>
        </w:rPr>
        <w:t>我</w:t>
      </w:r>
      <w:r>
        <w:rPr>
          <w:rStyle w:val="uicontrol"/>
        </w:rPr>
        <w:t>的待办</w:t>
      </w:r>
      <w:r w:rsidR="00573D32">
        <w:rPr>
          <w:rStyle w:val="uicontrol"/>
          <w:rFonts w:hint="eastAsia"/>
        </w:rPr>
        <w:t>”</w:t>
      </w:r>
      <w:r>
        <w:rPr>
          <w:rStyle w:val="uicontrol"/>
          <w:rFonts w:hint="eastAsia"/>
        </w:rPr>
        <w:t>。</w:t>
      </w:r>
    </w:p>
    <w:p w14:paraId="69229492" w14:textId="36D16406" w:rsidR="0023720F" w:rsidRPr="00AD443A" w:rsidRDefault="0023720F" w:rsidP="00AD443A">
      <w:pPr>
        <w:pStyle w:val="1e"/>
        <w:rPr>
          <w:rStyle w:val="uicontrol"/>
        </w:rPr>
      </w:pPr>
      <w:r w:rsidRPr="00AD443A">
        <w:rPr>
          <w:rStyle w:val="uicontrol"/>
          <w:rFonts w:hint="eastAsia"/>
        </w:rPr>
        <w:t>进入</w:t>
      </w:r>
      <w:r w:rsidR="00573D32">
        <w:rPr>
          <w:rStyle w:val="uicontrol"/>
          <w:rFonts w:hint="eastAsia"/>
        </w:rPr>
        <w:t>“</w:t>
      </w:r>
      <w:r w:rsidRPr="00AD443A">
        <w:rPr>
          <w:rStyle w:val="uicontrol"/>
          <w:rFonts w:hint="eastAsia"/>
        </w:rPr>
        <w:t>用户中心</w:t>
      </w:r>
      <w:r w:rsidRPr="00AD443A">
        <w:rPr>
          <w:rStyle w:val="uicontrol"/>
        </w:rPr>
        <w:t>——</w:t>
      </w:r>
      <w:r w:rsidRPr="00AD443A">
        <w:rPr>
          <w:rStyle w:val="uicontrol"/>
        </w:rPr>
        <w:t>我的待办</w:t>
      </w:r>
      <w:r w:rsidR="00573D32">
        <w:rPr>
          <w:rStyle w:val="uicontrol"/>
          <w:rFonts w:hint="eastAsia"/>
        </w:rPr>
        <w:t>”</w:t>
      </w:r>
      <w:r w:rsidRPr="00AD443A">
        <w:rPr>
          <w:rStyle w:val="uicontrol"/>
          <w:rFonts w:hint="eastAsia"/>
        </w:rPr>
        <w:t>。</w:t>
      </w:r>
    </w:p>
    <w:p w14:paraId="6EAA9907" w14:textId="77777777" w:rsidR="0023720F" w:rsidRPr="00AE1A7A" w:rsidRDefault="0023720F" w:rsidP="00AD443A">
      <w:pPr>
        <w:pStyle w:val="1e"/>
        <w:rPr>
          <w:rStyle w:val="uicontrol"/>
        </w:rPr>
      </w:pPr>
      <w:r>
        <w:rPr>
          <w:noProof/>
        </w:rPr>
        <w:lastRenderedPageBreak/>
        <w:drawing>
          <wp:inline distT="0" distB="0" distL="0" distR="0" wp14:anchorId="2ECA631B" wp14:editId="2548E1AB">
            <wp:extent cx="1457143" cy="3466667"/>
            <wp:effectExtent l="0" t="0" r="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57143" cy="3466667"/>
                    </a:xfrm>
                    <a:prstGeom prst="rect">
                      <a:avLst/>
                    </a:prstGeom>
                  </pic:spPr>
                </pic:pic>
              </a:graphicData>
            </a:graphic>
          </wp:inline>
        </w:drawing>
      </w:r>
    </w:p>
    <w:p w14:paraId="21BD8247" w14:textId="4CDC933E" w:rsidR="0023720F" w:rsidRDefault="0023720F" w:rsidP="00AD443A">
      <w:pPr>
        <w:pStyle w:val="30"/>
        <w:rPr>
          <w:rStyle w:val="uicontrol"/>
        </w:rPr>
      </w:pPr>
      <w:r>
        <w:rPr>
          <w:rStyle w:val="uicontrol"/>
          <w:rFonts w:hint="eastAsia"/>
        </w:rPr>
        <w:t>在</w:t>
      </w:r>
      <w:r>
        <w:rPr>
          <w:rStyle w:val="uicontrol"/>
        </w:rPr>
        <w:t>待办申请所在行，单击</w:t>
      </w:r>
      <w:r w:rsidR="00573D32">
        <w:rPr>
          <w:rStyle w:val="uicontrol"/>
          <w:rFonts w:hint="eastAsia"/>
        </w:rPr>
        <w:t>“</w:t>
      </w:r>
      <w:r>
        <w:rPr>
          <w:rStyle w:val="uicontrol"/>
          <w:rFonts w:hint="eastAsia"/>
        </w:rPr>
        <w:t>审批</w:t>
      </w:r>
      <w:r w:rsidR="00573D32">
        <w:rPr>
          <w:rStyle w:val="uicontrol"/>
          <w:rFonts w:hint="eastAsia"/>
        </w:rPr>
        <w:t>”</w:t>
      </w:r>
      <w:r>
        <w:rPr>
          <w:rStyle w:val="uicontrol"/>
          <w:rFonts w:hint="eastAsia"/>
        </w:rPr>
        <w:t>。</w:t>
      </w:r>
    </w:p>
    <w:p w14:paraId="7E3BA472" w14:textId="77777777" w:rsidR="0023720F" w:rsidRDefault="0023720F" w:rsidP="00AD443A">
      <w:pPr>
        <w:pStyle w:val="1e"/>
        <w:rPr>
          <w:rStyle w:val="uicontrol"/>
        </w:rPr>
      </w:pPr>
      <w:r>
        <w:rPr>
          <w:rStyle w:val="uicontrol"/>
          <w:rFonts w:hint="eastAsia"/>
        </w:rPr>
        <w:t>进入</w:t>
      </w:r>
      <w:r>
        <w:rPr>
          <w:rStyle w:val="uicontrol"/>
        </w:rPr>
        <w:t>审批界面。</w:t>
      </w:r>
    </w:p>
    <w:p w14:paraId="5120B4A1" w14:textId="77777777" w:rsidR="0023720F" w:rsidRPr="00AE1A7A" w:rsidRDefault="0023720F" w:rsidP="00AD443A">
      <w:pPr>
        <w:pStyle w:val="1e"/>
        <w:rPr>
          <w:rStyle w:val="uicontrol"/>
        </w:rPr>
      </w:pPr>
      <w:r>
        <w:rPr>
          <w:noProof/>
        </w:rPr>
        <w:drawing>
          <wp:inline distT="0" distB="0" distL="0" distR="0" wp14:anchorId="7806354F" wp14:editId="4C8A6BB6">
            <wp:extent cx="5454000" cy="42420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54000" cy="424200"/>
                    </a:xfrm>
                    <a:prstGeom prst="rect">
                      <a:avLst/>
                    </a:prstGeom>
                  </pic:spPr>
                </pic:pic>
              </a:graphicData>
            </a:graphic>
          </wp:inline>
        </w:drawing>
      </w:r>
    </w:p>
    <w:p w14:paraId="6EBE7135" w14:textId="0B35D887" w:rsidR="0023720F" w:rsidRDefault="0023720F" w:rsidP="00AD443A">
      <w:pPr>
        <w:pStyle w:val="30"/>
        <w:rPr>
          <w:rStyle w:val="uicontrol"/>
        </w:rPr>
      </w:pPr>
      <w:r>
        <w:rPr>
          <w:rStyle w:val="uicontrol"/>
          <w:rFonts w:hint="eastAsia"/>
        </w:rPr>
        <w:t>在</w:t>
      </w:r>
      <w:r w:rsidR="00573D32">
        <w:rPr>
          <w:rStyle w:val="uicontrol"/>
          <w:rFonts w:hint="eastAsia"/>
        </w:rPr>
        <w:t>“</w:t>
      </w:r>
      <w:r>
        <w:rPr>
          <w:rStyle w:val="uicontrol"/>
          <w:rFonts w:hint="eastAsia"/>
        </w:rPr>
        <w:t>网络</w:t>
      </w:r>
      <w:r>
        <w:rPr>
          <w:rStyle w:val="uicontrol"/>
        </w:rPr>
        <w:t>类型</w:t>
      </w:r>
      <w:r w:rsidR="00573D32">
        <w:rPr>
          <w:rStyle w:val="uicontrol"/>
          <w:rFonts w:hint="eastAsia"/>
        </w:rPr>
        <w:t>”</w:t>
      </w:r>
      <w:r>
        <w:rPr>
          <w:rStyle w:val="uicontrol"/>
          <w:rFonts w:hint="eastAsia"/>
        </w:rPr>
        <w:t>选择</w:t>
      </w:r>
      <w:r w:rsidR="00573D32">
        <w:rPr>
          <w:rStyle w:val="uicontrol"/>
          <w:rFonts w:hint="eastAsia"/>
        </w:rPr>
        <w:t>“</w:t>
      </w:r>
      <w:r>
        <w:rPr>
          <w:rStyle w:val="uicontrol"/>
          <w:rFonts w:hint="eastAsia"/>
        </w:rPr>
        <w:t>直连</w:t>
      </w:r>
      <w:r>
        <w:rPr>
          <w:rStyle w:val="uicontrol"/>
        </w:rPr>
        <w:t>网络</w:t>
      </w:r>
      <w:r w:rsidR="00573D32">
        <w:rPr>
          <w:rStyle w:val="uicontrol"/>
          <w:rFonts w:hint="eastAsia"/>
        </w:rPr>
        <w:t>”</w:t>
      </w:r>
      <w:r>
        <w:rPr>
          <w:rStyle w:val="uicontrol"/>
          <w:rFonts w:hint="eastAsia"/>
        </w:rPr>
        <w:t>，并</w:t>
      </w:r>
      <w:r>
        <w:rPr>
          <w:rStyle w:val="uicontrol"/>
        </w:rPr>
        <w:t>单击</w:t>
      </w:r>
      <w:r>
        <w:rPr>
          <w:rStyle w:val="uicontrol"/>
          <w:rFonts w:hint="eastAsia"/>
        </w:rPr>
        <w:t>网络</w:t>
      </w:r>
      <w:r>
        <w:rPr>
          <w:rStyle w:val="uicontrol"/>
        </w:rPr>
        <w:t>右侧的</w:t>
      </w:r>
      <w:r w:rsidR="00573D32">
        <w:rPr>
          <w:rStyle w:val="uicontrol"/>
          <w:rFonts w:hint="eastAsia"/>
        </w:rPr>
        <w:t>“</w:t>
      </w:r>
      <w:r>
        <w:rPr>
          <w:rStyle w:val="uicontrol"/>
          <w:rFonts w:hint="eastAsia"/>
        </w:rPr>
        <w:t>选择</w:t>
      </w:r>
      <w:r w:rsidR="00573D32">
        <w:rPr>
          <w:rStyle w:val="uicontrol"/>
          <w:rFonts w:hint="eastAsia"/>
        </w:rPr>
        <w:t>”</w:t>
      </w:r>
      <w:r>
        <w:rPr>
          <w:rStyle w:val="uicontrol"/>
          <w:rFonts w:hint="eastAsia"/>
        </w:rPr>
        <w:t>，</w:t>
      </w:r>
      <w:r>
        <w:rPr>
          <w:rStyle w:val="uicontrol"/>
        </w:rPr>
        <w:t>选择</w:t>
      </w:r>
      <w:r>
        <w:rPr>
          <w:rStyle w:val="uicontrol"/>
          <w:rFonts w:hint="eastAsia"/>
        </w:rPr>
        <w:t>之前</w:t>
      </w:r>
      <w:r>
        <w:rPr>
          <w:rStyle w:val="uicontrol"/>
        </w:rPr>
        <w:t>创建好的外部网络。</w:t>
      </w:r>
    </w:p>
    <w:p w14:paraId="3A4A38E7" w14:textId="77777777" w:rsidR="0014765A" w:rsidRDefault="0023720F" w:rsidP="00AD443A">
      <w:pPr>
        <w:pStyle w:val="1e"/>
        <w:rPr>
          <w:rStyle w:val="uicontrol"/>
        </w:rPr>
      </w:pPr>
      <w:r>
        <w:rPr>
          <w:noProof/>
        </w:rPr>
        <w:drawing>
          <wp:inline distT="0" distB="0" distL="0" distR="0" wp14:anchorId="7EC6386D" wp14:editId="0CF4A434">
            <wp:extent cx="5454000" cy="2066081"/>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54000" cy="2066081"/>
                    </a:xfrm>
                    <a:prstGeom prst="rect">
                      <a:avLst/>
                    </a:prstGeom>
                  </pic:spPr>
                </pic:pic>
              </a:graphicData>
            </a:graphic>
          </wp:inline>
        </w:drawing>
      </w:r>
    </w:p>
    <w:p w14:paraId="1B09ED9A" w14:textId="4C75D0A8" w:rsidR="0023720F" w:rsidRPr="00AE1A7A" w:rsidRDefault="0023720F" w:rsidP="0014765A">
      <w:pPr>
        <w:pStyle w:val="1e"/>
        <w:rPr>
          <w:rStyle w:val="uicontrol"/>
        </w:rPr>
      </w:pPr>
      <w:r w:rsidRPr="0014765A">
        <w:rPr>
          <w:noProof/>
        </w:rPr>
        <w:drawing>
          <wp:inline distT="0" distB="0" distL="0" distR="0" wp14:anchorId="7571A590" wp14:editId="5B439CD2">
            <wp:extent cx="5454000" cy="1254925"/>
            <wp:effectExtent l="0" t="0" r="0" b="254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54000" cy="1254925"/>
                    </a:xfrm>
                    <a:prstGeom prst="rect">
                      <a:avLst/>
                    </a:prstGeom>
                  </pic:spPr>
                </pic:pic>
              </a:graphicData>
            </a:graphic>
          </wp:inline>
        </w:drawing>
      </w:r>
    </w:p>
    <w:p w14:paraId="66ECDD6C" w14:textId="1BEFAADE" w:rsidR="0023720F" w:rsidRDefault="0023720F" w:rsidP="0014765A">
      <w:pPr>
        <w:pStyle w:val="30"/>
        <w:rPr>
          <w:rStyle w:val="uicontrol"/>
        </w:rPr>
      </w:pPr>
      <w:r>
        <w:rPr>
          <w:rStyle w:val="uicontrol"/>
          <w:rFonts w:hint="eastAsia"/>
        </w:rPr>
        <w:lastRenderedPageBreak/>
        <w:t>单击</w:t>
      </w:r>
      <w:r w:rsidR="00573D32">
        <w:rPr>
          <w:rStyle w:val="uicontrol"/>
          <w:rFonts w:hint="eastAsia"/>
        </w:rPr>
        <w:t>“</w:t>
      </w:r>
      <w:r>
        <w:rPr>
          <w:rStyle w:val="uicontrol"/>
          <w:rFonts w:hint="eastAsia"/>
        </w:rPr>
        <w:t>下一步</w:t>
      </w:r>
      <w:r w:rsidR="00573D32">
        <w:rPr>
          <w:rStyle w:val="uicontrol"/>
          <w:rFonts w:hint="eastAsia"/>
        </w:rPr>
        <w:t>”</w:t>
      </w:r>
      <w:r>
        <w:rPr>
          <w:rStyle w:val="uicontrol"/>
          <w:rFonts w:hint="eastAsia"/>
        </w:rPr>
        <w:t>。</w:t>
      </w:r>
    </w:p>
    <w:p w14:paraId="27F76615" w14:textId="77777777" w:rsidR="0023720F" w:rsidRDefault="0023720F" w:rsidP="0014765A">
      <w:pPr>
        <w:pStyle w:val="1e"/>
        <w:rPr>
          <w:rStyle w:val="uicontrol"/>
        </w:rPr>
      </w:pPr>
      <w:r>
        <w:rPr>
          <w:rStyle w:val="uicontrol"/>
          <w:rFonts w:hint="eastAsia"/>
        </w:rPr>
        <w:t>进入“高级</w:t>
      </w:r>
      <w:r>
        <w:rPr>
          <w:rStyle w:val="uicontrol"/>
        </w:rPr>
        <w:t>属性</w:t>
      </w:r>
      <w:r>
        <w:rPr>
          <w:rStyle w:val="uicontrol"/>
          <w:rFonts w:hint="eastAsia"/>
        </w:rPr>
        <w:t>”界面</w:t>
      </w:r>
      <w:r>
        <w:rPr>
          <w:rStyle w:val="uicontrol"/>
        </w:rPr>
        <w:t>。</w:t>
      </w:r>
    </w:p>
    <w:p w14:paraId="5913F20B" w14:textId="18A47AA2" w:rsidR="0023720F" w:rsidRDefault="0023720F" w:rsidP="0014765A">
      <w:pPr>
        <w:pStyle w:val="30"/>
        <w:rPr>
          <w:rStyle w:val="uicontrol"/>
        </w:rPr>
      </w:pPr>
      <w:r>
        <w:rPr>
          <w:rStyle w:val="uicontrol"/>
          <w:rFonts w:hint="eastAsia"/>
        </w:rPr>
        <w:t>输入账户名</w:t>
      </w:r>
      <w:r>
        <w:rPr>
          <w:rStyle w:val="uicontrol"/>
        </w:rPr>
        <w:t>为</w:t>
      </w:r>
      <w:r w:rsidR="00573D32">
        <w:rPr>
          <w:rStyle w:val="uicontrol"/>
          <w:rFonts w:hint="eastAsia"/>
        </w:rPr>
        <w:t>“</w:t>
      </w:r>
      <w:r w:rsidRPr="0014765A">
        <w:rPr>
          <w:rStyle w:val="uicontrol"/>
          <w:b/>
        </w:rPr>
        <w:t>Administrator</w:t>
      </w:r>
      <w:r w:rsidR="00573D32">
        <w:rPr>
          <w:rStyle w:val="uicontrol"/>
          <w:rFonts w:hint="eastAsia"/>
        </w:rPr>
        <w:t>”</w:t>
      </w:r>
      <w:r>
        <w:rPr>
          <w:rStyle w:val="uicontrol"/>
          <w:rFonts w:hint="eastAsia"/>
        </w:rPr>
        <w:t>的符合</w:t>
      </w:r>
      <w:r>
        <w:rPr>
          <w:rStyle w:val="uicontrol"/>
        </w:rPr>
        <w:t>要求的</w:t>
      </w:r>
      <w:r>
        <w:rPr>
          <w:rStyle w:val="uicontrol"/>
          <w:rFonts w:hint="eastAsia"/>
        </w:rPr>
        <w:t>密码，</w:t>
      </w:r>
      <w:r>
        <w:rPr>
          <w:rStyle w:val="uicontrol"/>
        </w:rPr>
        <w:t>如</w:t>
      </w:r>
      <w:r w:rsidR="00573D32">
        <w:rPr>
          <w:rStyle w:val="uicontrol"/>
          <w:rFonts w:hint="eastAsia"/>
        </w:rPr>
        <w:t>“</w:t>
      </w:r>
      <w:r w:rsidRPr="0014765A">
        <w:rPr>
          <w:rStyle w:val="uicontrol"/>
          <w:b/>
        </w:rPr>
        <w:t>Huawei@123</w:t>
      </w:r>
      <w:r w:rsidR="00573D32">
        <w:rPr>
          <w:rStyle w:val="uicontrol"/>
          <w:rFonts w:hint="eastAsia"/>
        </w:rPr>
        <w:t>”</w:t>
      </w:r>
      <w:r>
        <w:rPr>
          <w:rStyle w:val="uicontrol"/>
          <w:rFonts w:hint="eastAsia"/>
        </w:rPr>
        <w:t>。</w:t>
      </w:r>
    </w:p>
    <w:p w14:paraId="6D397599" w14:textId="44E50124" w:rsidR="0023720F" w:rsidRDefault="0023720F" w:rsidP="0014765A">
      <w:pPr>
        <w:pStyle w:val="30"/>
        <w:rPr>
          <w:rStyle w:val="uicontrol"/>
        </w:rPr>
      </w:pPr>
      <w:r>
        <w:rPr>
          <w:rStyle w:val="uicontrol"/>
          <w:rFonts w:hint="eastAsia"/>
        </w:rPr>
        <w:t>单击</w:t>
      </w:r>
      <w:r w:rsidR="00573D32">
        <w:rPr>
          <w:rStyle w:val="uicontrol"/>
          <w:rFonts w:hint="eastAsia"/>
        </w:rPr>
        <w:t>“</w:t>
      </w:r>
      <w:r>
        <w:rPr>
          <w:rStyle w:val="uicontrol"/>
          <w:rFonts w:hint="eastAsia"/>
        </w:rPr>
        <w:t>下一</w:t>
      </w:r>
      <w:r>
        <w:rPr>
          <w:rStyle w:val="uicontrol"/>
        </w:rPr>
        <w:t>步</w:t>
      </w:r>
      <w:r w:rsidR="00573D32">
        <w:rPr>
          <w:rStyle w:val="uicontrol"/>
          <w:rFonts w:hint="eastAsia"/>
        </w:rPr>
        <w:t>”</w:t>
      </w:r>
      <w:r>
        <w:rPr>
          <w:rStyle w:val="uicontrol"/>
          <w:rFonts w:hint="eastAsia"/>
        </w:rPr>
        <w:t>。</w:t>
      </w:r>
    </w:p>
    <w:p w14:paraId="5061541C" w14:textId="77777777" w:rsidR="0023720F" w:rsidRDefault="0023720F" w:rsidP="0014765A">
      <w:pPr>
        <w:pStyle w:val="1e"/>
        <w:rPr>
          <w:rStyle w:val="uicontrol"/>
        </w:rPr>
      </w:pPr>
      <w:r>
        <w:rPr>
          <w:rStyle w:val="uicontrol"/>
          <w:rFonts w:hint="eastAsia"/>
        </w:rPr>
        <w:t>进入“确认</w:t>
      </w:r>
      <w:r>
        <w:rPr>
          <w:rStyle w:val="uicontrol"/>
        </w:rPr>
        <w:t>信息</w:t>
      </w:r>
      <w:r>
        <w:rPr>
          <w:rStyle w:val="uicontrol"/>
          <w:rFonts w:hint="eastAsia"/>
        </w:rPr>
        <w:t>”界面</w:t>
      </w:r>
      <w:r>
        <w:rPr>
          <w:rStyle w:val="uicontrol"/>
        </w:rPr>
        <w:t>。</w:t>
      </w:r>
    </w:p>
    <w:p w14:paraId="40E494CE" w14:textId="0DDD2011" w:rsidR="0023720F" w:rsidRDefault="0023720F" w:rsidP="0014765A">
      <w:pPr>
        <w:pStyle w:val="30"/>
        <w:rPr>
          <w:rStyle w:val="uicontrol"/>
        </w:rPr>
      </w:pPr>
      <w:r>
        <w:rPr>
          <w:rStyle w:val="uicontrol"/>
          <w:rFonts w:hint="eastAsia"/>
        </w:rPr>
        <w:t>确认</w:t>
      </w:r>
      <w:r>
        <w:rPr>
          <w:rStyle w:val="uicontrol"/>
        </w:rPr>
        <w:t>无误后，</w:t>
      </w:r>
      <w:r>
        <w:rPr>
          <w:rStyle w:val="uicontrol"/>
          <w:rFonts w:hint="eastAsia"/>
        </w:rPr>
        <w:t>选择</w:t>
      </w:r>
      <w:r>
        <w:rPr>
          <w:rStyle w:val="uicontrol"/>
        </w:rPr>
        <w:t>审批结果</w:t>
      </w:r>
      <w:r>
        <w:rPr>
          <w:rStyle w:val="uicontrol"/>
          <w:rFonts w:hint="eastAsia"/>
        </w:rPr>
        <w:t>为</w:t>
      </w:r>
      <w:r w:rsidR="00573D32">
        <w:rPr>
          <w:rStyle w:val="uicontrol"/>
          <w:rFonts w:hint="eastAsia"/>
        </w:rPr>
        <w:t>“</w:t>
      </w:r>
      <w:r>
        <w:rPr>
          <w:rStyle w:val="uicontrol"/>
          <w:rFonts w:hint="eastAsia"/>
        </w:rPr>
        <w:t>同意</w:t>
      </w:r>
      <w:r w:rsidR="00573D32">
        <w:rPr>
          <w:rStyle w:val="uicontrol"/>
          <w:rFonts w:hint="eastAsia"/>
        </w:rPr>
        <w:t>”</w:t>
      </w:r>
      <w:r>
        <w:rPr>
          <w:rStyle w:val="uicontrol"/>
          <w:rFonts w:hint="eastAsia"/>
        </w:rPr>
        <w:t>。</w:t>
      </w:r>
    </w:p>
    <w:p w14:paraId="1C2D8C7D" w14:textId="26D36BB6" w:rsidR="0023720F" w:rsidRDefault="0023720F" w:rsidP="0014765A">
      <w:pPr>
        <w:pStyle w:val="30"/>
        <w:rPr>
          <w:rStyle w:val="uicontrol"/>
        </w:rPr>
      </w:pPr>
      <w:r>
        <w:rPr>
          <w:rStyle w:val="uicontrol"/>
        </w:rPr>
        <w:t>单</w:t>
      </w:r>
      <w:r w:rsidRPr="00AE1A7A">
        <w:rPr>
          <w:rStyle w:val="uicontrol"/>
        </w:rPr>
        <w:t>击</w:t>
      </w:r>
      <w:r w:rsidR="00573D32">
        <w:rPr>
          <w:rStyle w:val="uicontrol"/>
          <w:rFonts w:hint="eastAsia"/>
        </w:rPr>
        <w:t>“</w:t>
      </w:r>
      <w:r w:rsidRPr="00AE1A7A">
        <w:rPr>
          <w:rStyle w:val="uicontrol"/>
          <w:rFonts w:hint="eastAsia"/>
        </w:rPr>
        <w:t>提交</w:t>
      </w:r>
      <w:r w:rsidR="00573D32">
        <w:rPr>
          <w:rStyle w:val="uicontrol"/>
          <w:rFonts w:hint="eastAsia"/>
        </w:rPr>
        <w:t>”</w:t>
      </w:r>
      <w:r w:rsidRPr="00AE1A7A">
        <w:rPr>
          <w:rStyle w:val="uicontrol"/>
          <w:rFonts w:hint="eastAsia"/>
        </w:rPr>
        <w:t>。</w:t>
      </w:r>
    </w:p>
    <w:p w14:paraId="1A734F3C" w14:textId="77777777" w:rsidR="0023720F" w:rsidRPr="0014765A" w:rsidRDefault="0023720F" w:rsidP="0014765A">
      <w:pPr>
        <w:pStyle w:val="4"/>
        <w:rPr>
          <w:rStyle w:val="uicontrol"/>
          <w:rFonts w:hint="default"/>
        </w:rPr>
      </w:pPr>
      <w:r w:rsidRPr="0014765A">
        <w:rPr>
          <w:rStyle w:val="uicontrol"/>
        </w:rPr>
        <w:t>云</w:t>
      </w:r>
      <w:r w:rsidRPr="0014765A">
        <w:rPr>
          <w:rStyle w:val="uicontrol"/>
          <w:rFonts w:hint="default"/>
        </w:rPr>
        <w:t>主机服务使用</w:t>
      </w:r>
    </w:p>
    <w:p w14:paraId="54B370A3" w14:textId="099D6D1C" w:rsidR="0023720F" w:rsidRDefault="0023720F" w:rsidP="0014765A">
      <w:pPr>
        <w:pStyle w:val="30"/>
        <w:rPr>
          <w:rStyle w:val="uicontrol"/>
        </w:rPr>
      </w:pPr>
      <w:r w:rsidRPr="009F4221">
        <w:rPr>
          <w:rStyle w:val="uicontrol"/>
        </w:rPr>
        <w:t>使用</w:t>
      </w:r>
      <w:r w:rsidRPr="009F4221">
        <w:rPr>
          <w:rStyle w:val="uicontrol"/>
        </w:rPr>
        <w:t>VDC</w:t>
      </w:r>
      <w:r w:rsidRPr="009F4221">
        <w:rPr>
          <w:rStyle w:val="uicontrol"/>
        </w:rPr>
        <w:t>业务员账户登录</w:t>
      </w:r>
      <w:r w:rsidR="00C658AD">
        <w:rPr>
          <w:rStyle w:val="uicontrol"/>
        </w:rPr>
        <w:t>ServiceCenter</w:t>
      </w:r>
      <w:r w:rsidR="0014765A">
        <w:rPr>
          <w:rStyle w:val="uicontrol"/>
          <w:rFonts w:hint="eastAsia"/>
        </w:rPr>
        <w:t>，</w:t>
      </w:r>
      <w:r>
        <w:rPr>
          <w:rStyle w:val="uicontrol"/>
          <w:rFonts w:hint="eastAsia"/>
        </w:rPr>
        <w:t>如</w:t>
      </w:r>
      <w:r w:rsidR="00573D32">
        <w:rPr>
          <w:rStyle w:val="uicontrol"/>
          <w:rFonts w:hint="eastAsia"/>
        </w:rPr>
        <w:t>“</w:t>
      </w:r>
      <w:r w:rsidRPr="0014765A">
        <w:rPr>
          <w:rStyle w:val="uicontrol"/>
          <w:b/>
        </w:rPr>
        <w:t>ServiceUser01</w:t>
      </w:r>
      <w:r w:rsidR="00573D32">
        <w:rPr>
          <w:rStyle w:val="uicontrol"/>
          <w:rFonts w:hint="eastAsia"/>
        </w:rPr>
        <w:t>”</w:t>
      </w:r>
      <w:r w:rsidR="00CD5740">
        <w:rPr>
          <w:rStyle w:val="uicontrol"/>
          <w:rFonts w:hint="eastAsia"/>
        </w:rPr>
        <w:t>。</w:t>
      </w:r>
    </w:p>
    <w:p w14:paraId="02F4EDC4" w14:textId="0B09FB9A" w:rsidR="0023720F" w:rsidRDefault="0023720F" w:rsidP="0014765A">
      <w:pPr>
        <w:pStyle w:val="30"/>
        <w:rPr>
          <w:rStyle w:val="uicontrol"/>
        </w:rPr>
      </w:pPr>
      <w:r>
        <w:rPr>
          <w:rStyle w:val="uicontrol"/>
          <w:rFonts w:hint="eastAsia"/>
        </w:rPr>
        <w:t>在</w:t>
      </w:r>
      <w:r>
        <w:rPr>
          <w:rStyle w:val="uicontrol"/>
        </w:rPr>
        <w:t>上方导航栏</w:t>
      </w:r>
      <w:r>
        <w:rPr>
          <w:rStyle w:val="uicontrol"/>
          <w:rFonts w:hint="eastAsia"/>
        </w:rPr>
        <w:t>单击</w:t>
      </w:r>
      <w:r w:rsidR="00573D32">
        <w:rPr>
          <w:rStyle w:val="uicontrol"/>
          <w:rFonts w:hint="eastAsia"/>
        </w:rPr>
        <w:t>“</w:t>
      </w:r>
      <w:r>
        <w:rPr>
          <w:rStyle w:val="uicontrol"/>
          <w:rFonts w:hint="eastAsia"/>
        </w:rPr>
        <w:t>控制台</w:t>
      </w:r>
      <w:r>
        <w:rPr>
          <w:rStyle w:val="uicontrol"/>
        </w:rPr>
        <w:t>——</w:t>
      </w:r>
      <w:r>
        <w:rPr>
          <w:rStyle w:val="uicontrol"/>
        </w:rPr>
        <w:t>云主机</w:t>
      </w:r>
      <w:r w:rsidR="00573D32">
        <w:rPr>
          <w:rStyle w:val="uicontrol"/>
          <w:rFonts w:hint="eastAsia"/>
        </w:rPr>
        <w:t>”</w:t>
      </w:r>
      <w:r>
        <w:rPr>
          <w:rStyle w:val="uicontrol"/>
          <w:rFonts w:hint="eastAsia"/>
        </w:rPr>
        <w:t>。</w:t>
      </w:r>
    </w:p>
    <w:p w14:paraId="095235CC" w14:textId="77777777" w:rsidR="0023720F" w:rsidRPr="009F4221" w:rsidRDefault="0023720F" w:rsidP="0014765A">
      <w:pPr>
        <w:pStyle w:val="1e"/>
        <w:rPr>
          <w:rStyle w:val="uicontrol"/>
        </w:rPr>
      </w:pPr>
      <w:r>
        <w:rPr>
          <w:noProof/>
        </w:rPr>
        <w:drawing>
          <wp:inline distT="0" distB="0" distL="0" distR="0" wp14:anchorId="4FA896CD" wp14:editId="11AE1D6D">
            <wp:extent cx="3809524" cy="2400000"/>
            <wp:effectExtent l="0" t="0" r="63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09524" cy="2400000"/>
                    </a:xfrm>
                    <a:prstGeom prst="rect">
                      <a:avLst/>
                    </a:prstGeom>
                  </pic:spPr>
                </pic:pic>
              </a:graphicData>
            </a:graphic>
          </wp:inline>
        </w:drawing>
      </w:r>
    </w:p>
    <w:p w14:paraId="31E6926D" w14:textId="77777777" w:rsidR="0023720F" w:rsidRDefault="0023720F" w:rsidP="0014765A">
      <w:pPr>
        <w:pStyle w:val="30"/>
        <w:rPr>
          <w:rStyle w:val="uicontrol"/>
        </w:rPr>
      </w:pPr>
      <w:r>
        <w:rPr>
          <w:rStyle w:val="uicontrol"/>
          <w:rFonts w:hint="eastAsia"/>
        </w:rPr>
        <w:t>在</w:t>
      </w:r>
      <w:r>
        <w:rPr>
          <w:rStyle w:val="uicontrol"/>
        </w:rPr>
        <w:t>云主机界面，可以看到</w:t>
      </w:r>
      <w:r>
        <w:rPr>
          <w:rStyle w:val="uicontrol"/>
          <w:rFonts w:hint="eastAsia"/>
        </w:rPr>
        <w:t>新发</w:t>
      </w:r>
      <w:r>
        <w:rPr>
          <w:rStyle w:val="uicontrol"/>
        </w:rPr>
        <w:t>的云主机。</w:t>
      </w:r>
    </w:p>
    <w:p w14:paraId="758C3CB9" w14:textId="77777777" w:rsidR="0023720F" w:rsidRPr="00085621" w:rsidRDefault="0023720F" w:rsidP="0014765A">
      <w:pPr>
        <w:pStyle w:val="1e"/>
        <w:rPr>
          <w:rStyle w:val="uicontrol"/>
        </w:rPr>
      </w:pPr>
      <w:r>
        <w:rPr>
          <w:noProof/>
        </w:rPr>
        <w:drawing>
          <wp:inline distT="0" distB="0" distL="0" distR="0" wp14:anchorId="5FABA81A" wp14:editId="2CEC2D6D">
            <wp:extent cx="5454000" cy="481013"/>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54000" cy="481013"/>
                    </a:xfrm>
                    <a:prstGeom prst="rect">
                      <a:avLst/>
                    </a:prstGeom>
                  </pic:spPr>
                </pic:pic>
              </a:graphicData>
            </a:graphic>
          </wp:inline>
        </w:drawing>
      </w:r>
    </w:p>
    <w:p w14:paraId="20026DB2" w14:textId="63FBC769" w:rsidR="0023720F" w:rsidRDefault="0023720F" w:rsidP="0014765A">
      <w:pPr>
        <w:pStyle w:val="30"/>
        <w:rPr>
          <w:rStyle w:val="uicontrol"/>
        </w:rPr>
      </w:pPr>
      <w:r>
        <w:rPr>
          <w:rStyle w:val="uicontrol"/>
          <w:rFonts w:hint="eastAsia"/>
        </w:rPr>
        <w:t>在</w:t>
      </w:r>
      <w:r>
        <w:rPr>
          <w:rStyle w:val="uicontrol"/>
        </w:rPr>
        <w:t>云主机所在行，单击</w:t>
      </w:r>
      <w:r w:rsidR="00573D32">
        <w:rPr>
          <w:rStyle w:val="uicontrol"/>
          <w:rFonts w:hint="eastAsia"/>
        </w:rPr>
        <w:t>“</w:t>
      </w:r>
      <w:r>
        <w:rPr>
          <w:rStyle w:val="uicontrol"/>
          <w:rFonts w:hint="eastAsia"/>
        </w:rPr>
        <w:t>更多——</w:t>
      </w:r>
      <w:r>
        <w:rPr>
          <w:rStyle w:val="uicontrol"/>
          <w:rFonts w:hint="eastAsia"/>
        </w:rPr>
        <w:t>VNC</w:t>
      </w:r>
      <w:r>
        <w:rPr>
          <w:rStyle w:val="uicontrol"/>
          <w:rFonts w:hint="eastAsia"/>
        </w:rPr>
        <w:t>登录</w:t>
      </w:r>
      <w:r w:rsidR="00573D32">
        <w:rPr>
          <w:rStyle w:val="uicontrol"/>
          <w:rFonts w:hint="eastAsia"/>
        </w:rPr>
        <w:t>”</w:t>
      </w:r>
      <w:r>
        <w:rPr>
          <w:rStyle w:val="uicontrol"/>
          <w:rFonts w:hint="eastAsia"/>
        </w:rPr>
        <w:t>，</w:t>
      </w:r>
      <w:r>
        <w:rPr>
          <w:rStyle w:val="uicontrol"/>
        </w:rPr>
        <w:t>即可登录到所获取的云主机中。</w:t>
      </w:r>
    </w:p>
    <w:p w14:paraId="183717DD" w14:textId="77777777" w:rsidR="0023720F" w:rsidRPr="00085621" w:rsidRDefault="0023720F" w:rsidP="0014765A">
      <w:pPr>
        <w:pStyle w:val="1e"/>
        <w:rPr>
          <w:rStyle w:val="uicontrol"/>
        </w:rPr>
      </w:pPr>
      <w:r>
        <w:rPr>
          <w:noProof/>
        </w:rPr>
        <w:lastRenderedPageBreak/>
        <w:drawing>
          <wp:inline distT="0" distB="0" distL="0" distR="0" wp14:anchorId="1E6CE0A6" wp14:editId="3D74BF71">
            <wp:extent cx="4267943" cy="32385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74961" cy="3243825"/>
                    </a:xfrm>
                    <a:prstGeom prst="rect">
                      <a:avLst/>
                    </a:prstGeom>
                  </pic:spPr>
                </pic:pic>
              </a:graphicData>
            </a:graphic>
          </wp:inline>
        </w:drawing>
      </w:r>
    </w:p>
    <w:p w14:paraId="149B36BB" w14:textId="5A596388" w:rsidR="0023720F" w:rsidRPr="00CD5740" w:rsidRDefault="0023720F" w:rsidP="00CD5740">
      <w:pPr>
        <w:pStyle w:val="30"/>
        <w:rPr>
          <w:rStyle w:val="uicontrol"/>
        </w:rPr>
      </w:pPr>
      <w:r w:rsidRPr="00CD5740">
        <w:rPr>
          <w:rStyle w:val="uicontrol"/>
          <w:rFonts w:hint="eastAsia"/>
        </w:rPr>
        <w:t>单击</w:t>
      </w:r>
      <w:r w:rsidR="00573D32">
        <w:rPr>
          <w:rStyle w:val="uicontrol"/>
          <w:rFonts w:hint="eastAsia"/>
        </w:rPr>
        <w:t>“</w:t>
      </w:r>
      <w:r w:rsidRPr="00CD5740">
        <w:rPr>
          <w:rStyle w:val="uicontrol"/>
          <w:rFonts w:hint="eastAsia"/>
        </w:rPr>
        <w:t>更多</w:t>
      </w:r>
      <w:r w:rsidR="00573D32">
        <w:rPr>
          <w:rStyle w:val="uicontrol"/>
          <w:rFonts w:hint="eastAsia"/>
        </w:rPr>
        <w:t>”</w:t>
      </w:r>
      <w:r w:rsidRPr="00CD5740">
        <w:rPr>
          <w:rStyle w:val="uicontrol"/>
          <w:rFonts w:hint="eastAsia"/>
        </w:rPr>
        <w:t>，</w:t>
      </w:r>
      <w:r w:rsidRPr="00CD5740">
        <w:rPr>
          <w:rStyle w:val="uicontrol"/>
        </w:rPr>
        <w:t>可以对云主机进行其他操作。</w:t>
      </w:r>
    </w:p>
    <w:p w14:paraId="218F5550" w14:textId="77777777" w:rsidR="0023720F" w:rsidRPr="00CD5740" w:rsidRDefault="0023720F" w:rsidP="00CD5740">
      <w:pPr>
        <w:pStyle w:val="3"/>
      </w:pPr>
      <w:bookmarkStart w:id="246" w:name="_Toc497466151"/>
      <w:bookmarkStart w:id="247" w:name="_Toc500505226"/>
      <w:r w:rsidRPr="00CD5740">
        <w:rPr>
          <w:rFonts w:hint="eastAsia"/>
        </w:rPr>
        <w:t>云磁盘</w:t>
      </w:r>
      <w:r w:rsidRPr="00CD5740">
        <w:t>服务</w:t>
      </w:r>
      <w:bookmarkEnd w:id="246"/>
      <w:bookmarkEnd w:id="247"/>
    </w:p>
    <w:p w14:paraId="12C8AC71" w14:textId="77777777" w:rsidR="0023720F" w:rsidRPr="00CD5740" w:rsidRDefault="0023720F" w:rsidP="00CD5740">
      <w:pPr>
        <w:pStyle w:val="4"/>
        <w:rPr>
          <w:rFonts w:hint="default"/>
        </w:rPr>
      </w:pPr>
      <w:r w:rsidRPr="00CD5740">
        <w:t>云磁盘服务创建</w:t>
      </w:r>
    </w:p>
    <w:p w14:paraId="378C1E61" w14:textId="307B2933" w:rsidR="0023720F" w:rsidRDefault="0023720F" w:rsidP="00CD5740">
      <w:pPr>
        <w:pStyle w:val="30"/>
        <w:rPr>
          <w:rStyle w:val="uicontrol"/>
        </w:rPr>
      </w:pPr>
      <w:r w:rsidRPr="00034AFE">
        <w:rPr>
          <w:rStyle w:val="uicontrol"/>
        </w:rPr>
        <w:t>在浏览器中输入</w:t>
      </w:r>
      <w:r>
        <w:rPr>
          <w:rStyle w:val="uicontrol"/>
        </w:rPr>
        <w:t>ManageOne</w:t>
      </w:r>
      <w:r w:rsidRPr="00034AFE">
        <w:rPr>
          <w:rStyle w:val="uicontrol"/>
        </w:rPr>
        <w:t xml:space="preserve"> </w:t>
      </w:r>
      <w:r>
        <w:rPr>
          <w:rStyle w:val="uicontrol"/>
        </w:rPr>
        <w:t>ServiceCenter</w:t>
      </w:r>
      <w:r w:rsidRPr="00034AFE">
        <w:rPr>
          <w:rStyle w:val="uicontrol"/>
        </w:rPr>
        <w:t>的</w:t>
      </w:r>
      <w:r w:rsidRPr="00034AFE">
        <w:rPr>
          <w:rStyle w:val="uicontrol"/>
        </w:rPr>
        <w:t>IP</w:t>
      </w:r>
      <w:r w:rsidRPr="00034AFE">
        <w:rPr>
          <w:rStyle w:val="uicontrol"/>
        </w:rPr>
        <w:t>地址。该地址可在</w:t>
      </w:r>
      <w:r w:rsidR="00573D32">
        <w:rPr>
          <w:rStyle w:val="uicontrol"/>
          <w:rFonts w:hint="eastAsia"/>
        </w:rPr>
        <w:t>“</w:t>
      </w:r>
      <w:r w:rsidRPr="00034AFE">
        <w:rPr>
          <w:rStyle w:val="uicontrol"/>
        </w:rPr>
        <w:t xml:space="preserve">FusionSphere </w:t>
      </w:r>
      <w:r w:rsidR="00671925">
        <w:rPr>
          <w:rStyle w:val="uicontrol"/>
        </w:rPr>
        <w:t>CPS</w:t>
      </w:r>
      <w:r w:rsidR="00740B41">
        <w:rPr>
          <w:rStyle w:val="uicontrol"/>
          <w:rFonts w:hint="eastAsia"/>
        </w:rPr>
        <w:t>——</w:t>
      </w:r>
      <w:r>
        <w:rPr>
          <w:rStyle w:val="uicontrol"/>
          <w:rFonts w:hint="eastAsia"/>
        </w:rPr>
        <w:t>云化服务</w:t>
      </w:r>
      <w:r w:rsidR="00740B41">
        <w:rPr>
          <w:rStyle w:val="uicontrol"/>
          <w:rFonts w:hint="eastAsia"/>
        </w:rPr>
        <w:t>——</w:t>
      </w:r>
      <w:r>
        <w:rPr>
          <w:rStyle w:val="uicontrol"/>
        </w:rPr>
        <w:t>FusionSphere OpenStack OM</w:t>
      </w:r>
      <w:r w:rsidR="00740B41">
        <w:rPr>
          <w:rStyle w:val="uicontrol"/>
          <w:rFonts w:hint="eastAsia"/>
        </w:rPr>
        <w:t>——</w:t>
      </w:r>
      <w:r w:rsidR="00C658AD">
        <w:rPr>
          <w:rStyle w:val="uicontrol"/>
        </w:rPr>
        <w:t>ServiceCenter</w:t>
      </w:r>
      <w:r>
        <w:rPr>
          <w:rStyle w:val="uicontrol"/>
          <w:rFonts w:hint="eastAsia"/>
        </w:rPr>
        <w:t>虚拟机</w:t>
      </w:r>
      <w:r w:rsidR="00573D32">
        <w:rPr>
          <w:rStyle w:val="uicontrol"/>
          <w:rFonts w:hint="eastAsia"/>
        </w:rPr>
        <w:t>”</w:t>
      </w:r>
      <w:r>
        <w:rPr>
          <w:rStyle w:val="uicontrol"/>
          <w:rFonts w:hint="eastAsia"/>
        </w:rPr>
        <w:t>中</w:t>
      </w:r>
      <w:r>
        <w:rPr>
          <w:rStyle w:val="uicontrol"/>
        </w:rPr>
        <w:t>查看。</w:t>
      </w:r>
    </w:p>
    <w:p w14:paraId="157632FA" w14:textId="599A344E" w:rsidR="0023720F" w:rsidRDefault="0023720F" w:rsidP="00CD5740">
      <w:pPr>
        <w:pStyle w:val="30"/>
        <w:rPr>
          <w:rStyle w:val="uicontrol"/>
        </w:rPr>
      </w:pPr>
      <w:r>
        <w:rPr>
          <w:rStyle w:val="uicontrol"/>
          <w:rFonts w:hint="eastAsia"/>
        </w:rPr>
        <w:t>输入超级管理员账号</w:t>
      </w:r>
      <w:r>
        <w:rPr>
          <w:rStyle w:val="uicontrol"/>
        </w:rPr>
        <w:t>与密码，登陆界面。默认</w:t>
      </w:r>
      <w:r>
        <w:rPr>
          <w:rStyle w:val="uicontrol"/>
          <w:rFonts w:hint="eastAsia"/>
        </w:rPr>
        <w:t>管理员账号</w:t>
      </w:r>
      <w:r>
        <w:rPr>
          <w:rStyle w:val="uicontrol"/>
        </w:rPr>
        <w:t>为</w:t>
      </w:r>
      <w:r w:rsidR="00740B41">
        <w:rPr>
          <w:rStyle w:val="uicontrol"/>
          <w:rFonts w:hint="eastAsia"/>
        </w:rPr>
        <w:t>“</w:t>
      </w:r>
      <w:r w:rsidR="00740B41" w:rsidRPr="00CD5740">
        <w:rPr>
          <w:rStyle w:val="uicontrol"/>
          <w:rFonts w:hint="eastAsia"/>
          <w:b/>
        </w:rPr>
        <w:t>cloud_</w:t>
      </w:r>
      <w:r w:rsidR="00740B41" w:rsidRPr="00CD5740">
        <w:rPr>
          <w:rStyle w:val="uicontrol"/>
          <w:b/>
        </w:rPr>
        <w:t>admin</w:t>
      </w:r>
      <w:r w:rsidR="00740B41">
        <w:rPr>
          <w:rStyle w:val="uicontrol"/>
          <w:rFonts w:hint="eastAsia"/>
        </w:rPr>
        <w:t>”</w:t>
      </w:r>
      <w:r w:rsidR="00CD5740">
        <w:rPr>
          <w:rStyle w:val="uicontrol"/>
          <w:rFonts w:hint="eastAsia"/>
        </w:rPr>
        <w:t>，</w:t>
      </w:r>
      <w:r>
        <w:rPr>
          <w:rStyle w:val="uicontrol"/>
          <w:rFonts w:hint="eastAsia"/>
        </w:rPr>
        <w:t>密码</w:t>
      </w:r>
      <w:r>
        <w:rPr>
          <w:rStyle w:val="uicontrol"/>
        </w:rPr>
        <w:t>为</w:t>
      </w:r>
      <w:r w:rsidR="00740B41">
        <w:rPr>
          <w:rStyle w:val="uicontrol"/>
          <w:rFonts w:hint="eastAsia"/>
        </w:rPr>
        <w:t>“</w:t>
      </w:r>
      <w:r w:rsidR="00740B41" w:rsidRPr="00CD5740">
        <w:rPr>
          <w:rStyle w:val="uicontrol"/>
          <w:rFonts w:hint="eastAsia"/>
          <w:b/>
        </w:rPr>
        <w:t>F</w:t>
      </w:r>
      <w:r w:rsidR="00740B41" w:rsidRPr="00CD5740">
        <w:rPr>
          <w:rStyle w:val="uicontrol"/>
          <w:b/>
        </w:rPr>
        <w:t>usionSphere123</w:t>
      </w:r>
      <w:r w:rsidR="00740B41">
        <w:rPr>
          <w:rStyle w:val="uicontrol"/>
          <w:rFonts w:hint="eastAsia"/>
        </w:rPr>
        <w:t>”</w:t>
      </w:r>
      <w:r>
        <w:rPr>
          <w:rStyle w:val="uicontrol"/>
          <w:rFonts w:hint="eastAsia"/>
        </w:rPr>
        <w:t>。</w:t>
      </w:r>
    </w:p>
    <w:p w14:paraId="728E5C16" w14:textId="3788AF4B" w:rsidR="0023720F" w:rsidRDefault="0023720F" w:rsidP="00CD5740">
      <w:pPr>
        <w:pStyle w:val="30"/>
        <w:rPr>
          <w:rStyle w:val="uicontrol"/>
        </w:rPr>
      </w:pPr>
      <w:r w:rsidRPr="00FC65B8">
        <w:rPr>
          <w:rStyle w:val="uicontrol"/>
        </w:rPr>
        <w:t>在</w:t>
      </w:r>
      <w:r>
        <w:rPr>
          <w:rStyle w:val="uicontrol"/>
          <w:rFonts w:hint="eastAsia"/>
        </w:rPr>
        <w:t>ManageOne</w:t>
      </w:r>
      <w:r>
        <w:rPr>
          <w:rStyle w:val="uicontrol"/>
        </w:rPr>
        <w:t xml:space="preserve"> ServiceCenter</w:t>
      </w:r>
      <w:r>
        <w:rPr>
          <w:rStyle w:val="uicontrol"/>
          <w:rFonts w:hint="eastAsia"/>
        </w:rPr>
        <w:t>界面上方</w:t>
      </w:r>
      <w:r>
        <w:rPr>
          <w:rStyle w:val="uicontrol"/>
        </w:rPr>
        <w:t>导航栏，单击</w:t>
      </w:r>
      <w:r w:rsidR="00573D32">
        <w:rPr>
          <w:rStyle w:val="uicontrol"/>
          <w:rFonts w:hint="eastAsia"/>
        </w:rPr>
        <w:t>“</w:t>
      </w:r>
      <w:r>
        <w:rPr>
          <w:rStyle w:val="uicontrol"/>
          <w:rFonts w:hint="eastAsia"/>
        </w:rPr>
        <w:t>服务</w:t>
      </w:r>
      <w:r w:rsidR="00740B41">
        <w:rPr>
          <w:rStyle w:val="uicontrol"/>
          <w:rFonts w:hint="eastAsia"/>
        </w:rPr>
        <w:t>——</w:t>
      </w:r>
      <w:r>
        <w:rPr>
          <w:rStyle w:val="uicontrol"/>
          <w:rFonts w:hint="eastAsia"/>
        </w:rPr>
        <w:t>存储</w:t>
      </w:r>
      <w:r w:rsidR="00740B41">
        <w:rPr>
          <w:rStyle w:val="uicontrol"/>
          <w:rFonts w:hint="eastAsia"/>
        </w:rPr>
        <w:t>——</w:t>
      </w:r>
      <w:r>
        <w:rPr>
          <w:rStyle w:val="uicontrol"/>
          <w:rFonts w:hint="eastAsia"/>
        </w:rPr>
        <w:t>云硬盘</w:t>
      </w:r>
      <w:r w:rsidR="00573D32">
        <w:rPr>
          <w:rStyle w:val="uicontrol"/>
          <w:rFonts w:hint="eastAsia"/>
        </w:rPr>
        <w:t>”</w:t>
      </w:r>
      <w:r>
        <w:rPr>
          <w:rStyle w:val="uicontrol"/>
          <w:rFonts w:hint="eastAsia"/>
        </w:rPr>
        <w:t>。</w:t>
      </w:r>
    </w:p>
    <w:p w14:paraId="5A6FABD4" w14:textId="0F3C8F9D" w:rsidR="0023720F" w:rsidRDefault="0023720F" w:rsidP="00CD5740">
      <w:pPr>
        <w:pStyle w:val="1e"/>
        <w:rPr>
          <w:rStyle w:val="uicontrol"/>
        </w:rPr>
      </w:pPr>
      <w:r>
        <w:rPr>
          <w:rStyle w:val="uicontrol"/>
          <w:rFonts w:hint="eastAsia"/>
        </w:rPr>
        <w:t>进入</w:t>
      </w:r>
      <w:r w:rsidR="00573D32">
        <w:rPr>
          <w:rStyle w:val="uicontrol"/>
          <w:rFonts w:hint="eastAsia"/>
        </w:rPr>
        <w:t>“</w:t>
      </w:r>
      <w:r>
        <w:rPr>
          <w:rStyle w:val="uicontrol"/>
          <w:rFonts w:hint="eastAsia"/>
        </w:rPr>
        <w:t>云</w:t>
      </w:r>
      <w:r>
        <w:rPr>
          <w:rStyle w:val="uicontrol"/>
        </w:rPr>
        <w:t>硬盘</w:t>
      </w:r>
      <w:r w:rsidR="00573D32">
        <w:rPr>
          <w:rStyle w:val="uicontrol"/>
          <w:rFonts w:hint="eastAsia"/>
        </w:rPr>
        <w:t>”</w:t>
      </w:r>
      <w:r>
        <w:rPr>
          <w:rStyle w:val="uicontrol"/>
          <w:rFonts w:hint="eastAsia"/>
        </w:rPr>
        <w:t>界面</w:t>
      </w:r>
      <w:r>
        <w:rPr>
          <w:rStyle w:val="uicontrol"/>
        </w:rPr>
        <w:t>。</w:t>
      </w:r>
    </w:p>
    <w:p w14:paraId="091FDD54" w14:textId="77777777" w:rsidR="0023720F" w:rsidRPr="00D93949" w:rsidRDefault="0023720F" w:rsidP="00CD5740">
      <w:pPr>
        <w:pStyle w:val="1e"/>
        <w:rPr>
          <w:rStyle w:val="uicontrol"/>
        </w:rPr>
      </w:pPr>
      <w:r>
        <w:rPr>
          <w:noProof/>
        </w:rPr>
        <w:drawing>
          <wp:inline distT="0" distB="0" distL="0" distR="0" wp14:anchorId="73C38BB1" wp14:editId="2FD2FB17">
            <wp:extent cx="3876190" cy="204761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876190" cy="2047619"/>
                    </a:xfrm>
                    <a:prstGeom prst="rect">
                      <a:avLst/>
                    </a:prstGeom>
                  </pic:spPr>
                </pic:pic>
              </a:graphicData>
            </a:graphic>
          </wp:inline>
        </w:drawing>
      </w:r>
    </w:p>
    <w:p w14:paraId="267A95EA" w14:textId="77777777" w:rsidR="0023720F" w:rsidRDefault="0023720F" w:rsidP="00CD5740">
      <w:pPr>
        <w:pStyle w:val="30"/>
        <w:rPr>
          <w:rStyle w:val="uicontrol"/>
        </w:rPr>
      </w:pPr>
      <w:r>
        <w:rPr>
          <w:rStyle w:val="uicontrol"/>
          <w:rFonts w:hint="eastAsia"/>
        </w:rPr>
        <w:t>单击“创建服务”。</w:t>
      </w:r>
    </w:p>
    <w:p w14:paraId="47D606E7" w14:textId="77777777" w:rsidR="0023720F" w:rsidRDefault="0023720F" w:rsidP="00CD5740">
      <w:pPr>
        <w:pStyle w:val="1e"/>
        <w:rPr>
          <w:rStyle w:val="uicontrol"/>
        </w:rPr>
      </w:pPr>
      <w:r>
        <w:rPr>
          <w:rStyle w:val="uicontrol"/>
          <w:rFonts w:hint="eastAsia"/>
        </w:rPr>
        <w:t>进入“服务</w:t>
      </w:r>
      <w:r>
        <w:rPr>
          <w:rStyle w:val="uicontrol"/>
        </w:rPr>
        <w:t>定义产品</w:t>
      </w:r>
      <w:r>
        <w:rPr>
          <w:rStyle w:val="uicontrol"/>
          <w:rFonts w:hint="eastAsia"/>
        </w:rPr>
        <w:t>”界面</w:t>
      </w:r>
      <w:r>
        <w:rPr>
          <w:rStyle w:val="uicontrol"/>
        </w:rPr>
        <w:t>。</w:t>
      </w:r>
    </w:p>
    <w:p w14:paraId="78D39E09" w14:textId="77777777" w:rsidR="0023720F" w:rsidRPr="00D93949" w:rsidRDefault="0023720F" w:rsidP="00CD5740">
      <w:pPr>
        <w:pStyle w:val="1e"/>
        <w:rPr>
          <w:rStyle w:val="uicontrol"/>
        </w:rPr>
      </w:pPr>
      <w:r>
        <w:rPr>
          <w:noProof/>
        </w:rPr>
        <w:lastRenderedPageBreak/>
        <w:drawing>
          <wp:inline distT="0" distB="0" distL="0" distR="0" wp14:anchorId="4BF76983" wp14:editId="6D979D5B">
            <wp:extent cx="1095238" cy="124761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095238" cy="1247619"/>
                    </a:xfrm>
                    <a:prstGeom prst="rect">
                      <a:avLst/>
                    </a:prstGeom>
                  </pic:spPr>
                </pic:pic>
              </a:graphicData>
            </a:graphic>
          </wp:inline>
        </w:drawing>
      </w:r>
    </w:p>
    <w:p w14:paraId="6962C277" w14:textId="749AAA05" w:rsidR="0023720F" w:rsidRPr="00D93949" w:rsidRDefault="0023720F" w:rsidP="00CD5740">
      <w:pPr>
        <w:pStyle w:val="30"/>
        <w:rPr>
          <w:rStyle w:val="uicontrol"/>
        </w:rPr>
      </w:pPr>
      <w:r w:rsidRPr="00D93949">
        <w:rPr>
          <w:rStyle w:val="uicontrol"/>
        </w:rPr>
        <w:t>选择</w:t>
      </w:r>
      <w:r w:rsidR="00573D32">
        <w:rPr>
          <w:rStyle w:val="uicontrol"/>
          <w:rFonts w:hint="eastAsia"/>
        </w:rPr>
        <w:t>“</w:t>
      </w:r>
      <w:r w:rsidRPr="00D93949">
        <w:rPr>
          <w:rStyle w:val="uicontrol"/>
        </w:rPr>
        <w:t>审批类型</w:t>
      </w:r>
      <w:r w:rsidR="00573D32">
        <w:rPr>
          <w:rStyle w:val="uicontrol"/>
          <w:rFonts w:hint="eastAsia"/>
        </w:rPr>
        <w:t>”</w:t>
      </w:r>
      <w:r w:rsidRPr="00D93949">
        <w:rPr>
          <w:rStyle w:val="uicontrol"/>
        </w:rPr>
        <w:t>。如</w:t>
      </w:r>
      <w:hyperlink r:id="rId264" w:anchor="help030__d803e92" w:history="1">
        <w:r>
          <w:rPr>
            <w:rStyle w:val="uicontrol"/>
            <w:rFonts w:hint="eastAsia"/>
          </w:rPr>
          <w:t>下图</w:t>
        </w:r>
      </w:hyperlink>
      <w:r w:rsidR="00CD5740">
        <w:rPr>
          <w:rStyle w:val="uicontrol"/>
        </w:rPr>
        <w:t>所示</w:t>
      </w:r>
      <w:r w:rsidR="005B007B">
        <w:rPr>
          <w:rStyle w:val="uicontrol"/>
          <w:rFonts w:hint="eastAsia"/>
        </w:rPr>
        <w:t>。</w:t>
      </w:r>
    </w:p>
    <w:p w14:paraId="0CCB5189" w14:textId="77777777" w:rsidR="0023720F" w:rsidRPr="00494DF2" w:rsidRDefault="0023720F" w:rsidP="00CD5740">
      <w:pPr>
        <w:pStyle w:val="4a"/>
        <w:rPr>
          <w:rStyle w:val="uicontrol"/>
        </w:rPr>
      </w:pPr>
      <w:r w:rsidRPr="00494DF2">
        <w:rPr>
          <w:rStyle w:val="uicontrol"/>
        </w:rPr>
        <w:t>无需审批：用户在提交服务申请后，不需要通过管理员审批，系统会自动实施发放服务。</w:t>
      </w:r>
    </w:p>
    <w:p w14:paraId="6F03A35F" w14:textId="77777777" w:rsidR="0023720F" w:rsidRPr="00494DF2" w:rsidRDefault="0023720F" w:rsidP="00CD5740">
      <w:pPr>
        <w:pStyle w:val="4a"/>
        <w:rPr>
          <w:rStyle w:val="uicontrol"/>
        </w:rPr>
      </w:pPr>
      <w:r w:rsidRPr="00494DF2">
        <w:rPr>
          <w:rStyle w:val="uicontrol"/>
        </w:rPr>
        <w:t>VDC</w:t>
      </w:r>
      <w:r w:rsidRPr="00494DF2">
        <w:rPr>
          <w:rStyle w:val="uicontrol"/>
        </w:rPr>
        <w:t>管理员审批：用户在提交服务申请后，需要由</w:t>
      </w:r>
      <w:r w:rsidRPr="00494DF2">
        <w:rPr>
          <w:rStyle w:val="uicontrol"/>
        </w:rPr>
        <w:t>VDC</w:t>
      </w:r>
      <w:r w:rsidRPr="00494DF2">
        <w:rPr>
          <w:rStyle w:val="uicontrol"/>
        </w:rPr>
        <w:t>管理员审批通过后，系统才会实施发放服务。如果是</w:t>
      </w:r>
      <w:r w:rsidRPr="00494DF2">
        <w:rPr>
          <w:rStyle w:val="uicontrol"/>
        </w:rPr>
        <w:t>VDC</w:t>
      </w:r>
      <w:r w:rsidRPr="00494DF2">
        <w:rPr>
          <w:rStyle w:val="uicontrol"/>
        </w:rPr>
        <w:t>管理员提交的服务申请，且不需要审批时输入参数时，无需</w:t>
      </w:r>
      <w:r w:rsidRPr="00494DF2">
        <w:rPr>
          <w:rStyle w:val="uicontrol"/>
        </w:rPr>
        <w:t>VDC</w:t>
      </w:r>
      <w:r w:rsidRPr="00494DF2">
        <w:rPr>
          <w:rStyle w:val="uicontrol"/>
        </w:rPr>
        <w:t>管理员审批，系统直接实施发放服务。</w:t>
      </w:r>
    </w:p>
    <w:p w14:paraId="799F72F6" w14:textId="77777777" w:rsidR="0023720F" w:rsidRPr="00494DF2" w:rsidRDefault="0023720F" w:rsidP="00CD5740">
      <w:pPr>
        <w:pStyle w:val="4a"/>
        <w:rPr>
          <w:rStyle w:val="uicontrol"/>
        </w:rPr>
      </w:pPr>
      <w:r w:rsidRPr="00494DF2">
        <w:rPr>
          <w:rStyle w:val="uicontrol"/>
        </w:rPr>
        <w:t>多级审批：用户在提交服务申请后，需要逐级审批通过后，系统才会实施发放服务。最多可设置</w:t>
      </w:r>
      <w:r w:rsidRPr="00494DF2">
        <w:rPr>
          <w:rStyle w:val="uicontrol"/>
        </w:rPr>
        <w:t>5</w:t>
      </w:r>
      <w:r w:rsidRPr="00494DF2">
        <w:rPr>
          <w:rStyle w:val="uicontrol"/>
        </w:rPr>
        <w:t>级，默认第</w:t>
      </w:r>
      <w:r w:rsidRPr="00494DF2">
        <w:rPr>
          <w:rStyle w:val="uicontrol"/>
        </w:rPr>
        <w:t>1</w:t>
      </w:r>
      <w:r w:rsidRPr="00494DF2">
        <w:rPr>
          <w:rStyle w:val="uicontrol"/>
        </w:rPr>
        <w:t>级审批角色为</w:t>
      </w:r>
      <w:r w:rsidRPr="00494DF2">
        <w:rPr>
          <w:rStyle w:val="uicontrol"/>
        </w:rPr>
        <w:t>VDC</w:t>
      </w:r>
      <w:r w:rsidRPr="00494DF2">
        <w:rPr>
          <w:rStyle w:val="uicontrol"/>
        </w:rPr>
        <w:t>管理员。</w:t>
      </w:r>
    </w:p>
    <w:p w14:paraId="750A4685" w14:textId="02F00B5B" w:rsidR="0023720F" w:rsidRDefault="0023720F" w:rsidP="00CD5740">
      <w:pPr>
        <w:pStyle w:val="1e"/>
        <w:rPr>
          <w:rStyle w:val="uicontrol"/>
        </w:rPr>
      </w:pPr>
      <w:r w:rsidRPr="00D93949">
        <w:rPr>
          <w:rStyle w:val="uicontrol"/>
        </w:rPr>
        <w:t>假设将</w:t>
      </w:r>
      <w:r w:rsidR="00573D32">
        <w:rPr>
          <w:rStyle w:val="uicontrol"/>
          <w:rFonts w:hint="eastAsia"/>
        </w:rPr>
        <w:t>“</w:t>
      </w:r>
      <w:r w:rsidRPr="00D93949">
        <w:rPr>
          <w:rStyle w:val="uicontrol"/>
        </w:rPr>
        <w:t>审批类型</w:t>
      </w:r>
      <w:r w:rsidR="00573D32">
        <w:rPr>
          <w:rStyle w:val="uicontrol"/>
          <w:rFonts w:hint="eastAsia"/>
        </w:rPr>
        <w:t>”</w:t>
      </w:r>
      <w:r w:rsidRPr="00D93949">
        <w:rPr>
          <w:rStyle w:val="uicontrol"/>
        </w:rPr>
        <w:t>配置为</w:t>
      </w:r>
      <w:r w:rsidR="00573D32">
        <w:rPr>
          <w:rStyle w:val="uicontrol"/>
          <w:rFonts w:hint="eastAsia"/>
        </w:rPr>
        <w:t>“</w:t>
      </w:r>
      <w:r w:rsidRPr="00D93949">
        <w:rPr>
          <w:rStyle w:val="uicontrol"/>
        </w:rPr>
        <w:t>VDC</w:t>
      </w:r>
      <w:r w:rsidRPr="00D93949">
        <w:rPr>
          <w:rStyle w:val="uicontrol"/>
        </w:rPr>
        <w:t>管理员审批</w:t>
      </w:r>
      <w:bookmarkStart w:id="248" w:name="help030__d803e92"/>
      <w:bookmarkStart w:id="249" w:name="d803e92"/>
      <w:bookmarkEnd w:id="248"/>
      <w:bookmarkEnd w:id="249"/>
      <w:r w:rsidR="00573D32">
        <w:rPr>
          <w:rStyle w:val="uicontrol"/>
          <w:rFonts w:hint="eastAsia"/>
        </w:rPr>
        <w:t>”</w:t>
      </w:r>
      <w:r w:rsidR="00CD5740">
        <w:rPr>
          <w:rStyle w:val="uicontrol"/>
          <w:rFonts w:hint="eastAsia"/>
        </w:rPr>
        <w:t>。</w:t>
      </w:r>
    </w:p>
    <w:p w14:paraId="26403F99" w14:textId="77777777" w:rsidR="0023720F" w:rsidRPr="004A62A5" w:rsidRDefault="0023720F" w:rsidP="00CD5740">
      <w:pPr>
        <w:pStyle w:val="1e"/>
        <w:rPr>
          <w:rStyle w:val="uicontrol"/>
        </w:rPr>
      </w:pPr>
      <w:r>
        <w:rPr>
          <w:noProof/>
        </w:rPr>
        <w:drawing>
          <wp:inline distT="0" distB="0" distL="0" distR="0" wp14:anchorId="6C7C92EF" wp14:editId="5C73ABB3">
            <wp:extent cx="5454000" cy="1682913"/>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54000" cy="1682913"/>
                    </a:xfrm>
                    <a:prstGeom prst="rect">
                      <a:avLst/>
                    </a:prstGeom>
                  </pic:spPr>
                </pic:pic>
              </a:graphicData>
            </a:graphic>
          </wp:inline>
        </w:drawing>
      </w:r>
    </w:p>
    <w:p w14:paraId="09D49DFD" w14:textId="156DCD8C" w:rsidR="0023720F" w:rsidRPr="00D93949" w:rsidRDefault="0023720F" w:rsidP="00CD5740">
      <w:pPr>
        <w:pStyle w:val="30"/>
        <w:rPr>
          <w:rStyle w:val="uicontrol"/>
        </w:rPr>
      </w:pPr>
      <w:r w:rsidRPr="00D93949">
        <w:rPr>
          <w:rStyle w:val="uicontrol"/>
        </w:rPr>
        <w:t>单击</w:t>
      </w:r>
      <w:r w:rsidR="00573D32">
        <w:rPr>
          <w:rStyle w:val="uicontrol"/>
          <w:rFonts w:hint="eastAsia"/>
        </w:rPr>
        <w:t>“</w:t>
      </w:r>
      <w:r w:rsidRPr="00D93949">
        <w:rPr>
          <w:rStyle w:val="uicontrol"/>
        </w:rPr>
        <w:t>下一步</w:t>
      </w:r>
      <w:r w:rsidR="00573D32">
        <w:rPr>
          <w:rStyle w:val="uicontrol"/>
          <w:rFonts w:hint="eastAsia"/>
        </w:rPr>
        <w:t>”</w:t>
      </w:r>
      <w:r w:rsidRPr="00D93949">
        <w:rPr>
          <w:rStyle w:val="uicontrol"/>
        </w:rPr>
        <w:t>。</w:t>
      </w:r>
      <w:r w:rsidRPr="00D93949">
        <w:rPr>
          <w:rStyle w:val="uicontrol"/>
        </w:rPr>
        <w:t xml:space="preserve"> </w:t>
      </w:r>
    </w:p>
    <w:p w14:paraId="3CBD9860" w14:textId="4B688F0B" w:rsidR="0023720F" w:rsidRPr="00D93949" w:rsidRDefault="0023720F" w:rsidP="00CD5740">
      <w:pPr>
        <w:pStyle w:val="1e"/>
        <w:rPr>
          <w:rStyle w:val="uicontrol"/>
        </w:rPr>
      </w:pPr>
      <w:r w:rsidRPr="00D93949">
        <w:rPr>
          <w:rStyle w:val="uicontrol"/>
        </w:rPr>
        <w:t>进入</w:t>
      </w:r>
      <w:r w:rsidR="00573D32">
        <w:rPr>
          <w:rStyle w:val="uicontrol"/>
          <w:rFonts w:hint="eastAsia"/>
        </w:rPr>
        <w:t>“</w:t>
      </w:r>
      <w:r w:rsidRPr="00D93949">
        <w:rPr>
          <w:rStyle w:val="uicontrol"/>
        </w:rPr>
        <w:t>位置</w:t>
      </w:r>
      <w:r w:rsidR="00573D32">
        <w:rPr>
          <w:rStyle w:val="uicontrol"/>
          <w:rFonts w:hint="eastAsia"/>
        </w:rPr>
        <w:t>”</w:t>
      </w:r>
      <w:r w:rsidRPr="00D93949">
        <w:rPr>
          <w:rStyle w:val="uicontrol"/>
        </w:rPr>
        <w:t>页面。</w:t>
      </w:r>
    </w:p>
    <w:p w14:paraId="508B6DD2" w14:textId="77777777" w:rsidR="0023720F" w:rsidRPr="00D93949" w:rsidRDefault="0023720F" w:rsidP="00CD5740">
      <w:pPr>
        <w:pStyle w:val="30"/>
        <w:rPr>
          <w:rStyle w:val="uicontrol"/>
        </w:rPr>
      </w:pPr>
      <w:r w:rsidRPr="00D93949">
        <w:rPr>
          <w:rStyle w:val="uicontrol"/>
        </w:rPr>
        <w:t>选择位置的设置方式。</w:t>
      </w:r>
      <w:r w:rsidRPr="00D93949">
        <w:rPr>
          <w:rStyle w:val="uicontrol"/>
        </w:rPr>
        <w:t xml:space="preserve"> </w:t>
      </w:r>
    </w:p>
    <w:p w14:paraId="1000EE0E" w14:textId="23D43D43" w:rsidR="0023720F" w:rsidRPr="00494DF2" w:rsidRDefault="00573D32" w:rsidP="00CD5740">
      <w:pPr>
        <w:pStyle w:val="4a"/>
        <w:rPr>
          <w:rStyle w:val="uicontrol"/>
        </w:rPr>
      </w:pPr>
      <w:r>
        <w:rPr>
          <w:rStyle w:val="uicontrol"/>
          <w:rFonts w:hint="eastAsia"/>
        </w:rPr>
        <w:t>“</w:t>
      </w:r>
      <w:r w:rsidR="0023720F" w:rsidRPr="00494DF2">
        <w:rPr>
          <w:rStyle w:val="uicontrol"/>
        </w:rPr>
        <w:t>申请时输入</w:t>
      </w:r>
      <w:r>
        <w:rPr>
          <w:rStyle w:val="uicontrol"/>
          <w:rFonts w:hint="eastAsia"/>
        </w:rPr>
        <w:t>”</w:t>
      </w:r>
      <w:r w:rsidR="0023720F" w:rsidRPr="00494DF2">
        <w:rPr>
          <w:rStyle w:val="uicontrol"/>
        </w:rPr>
        <w:t>：由申请该资源的用户在服务申请时设置。</w:t>
      </w:r>
    </w:p>
    <w:p w14:paraId="0EB93D9F" w14:textId="2C03A53E" w:rsidR="0023720F" w:rsidRPr="00494DF2" w:rsidRDefault="00573D32" w:rsidP="00CD5740">
      <w:pPr>
        <w:pStyle w:val="4a"/>
        <w:rPr>
          <w:rStyle w:val="uicontrol"/>
        </w:rPr>
      </w:pPr>
      <w:r>
        <w:rPr>
          <w:rStyle w:val="uicontrol"/>
          <w:rFonts w:hint="eastAsia"/>
        </w:rPr>
        <w:t>“</w:t>
      </w:r>
      <w:r w:rsidR="0023720F" w:rsidRPr="00494DF2">
        <w:rPr>
          <w:rStyle w:val="uicontrol"/>
        </w:rPr>
        <w:t>审批时输入</w:t>
      </w:r>
      <w:r>
        <w:rPr>
          <w:rStyle w:val="uicontrol"/>
          <w:rFonts w:hint="eastAsia"/>
        </w:rPr>
        <w:t>”</w:t>
      </w:r>
      <w:r w:rsidR="0023720F" w:rsidRPr="00494DF2">
        <w:rPr>
          <w:rStyle w:val="uicontrol"/>
        </w:rPr>
        <w:t>：由</w:t>
      </w:r>
      <w:r w:rsidR="0023720F" w:rsidRPr="00494DF2">
        <w:rPr>
          <w:rStyle w:val="uicontrol"/>
        </w:rPr>
        <w:t>VDC</w:t>
      </w:r>
      <w:r w:rsidR="0023720F" w:rsidRPr="00494DF2">
        <w:rPr>
          <w:rStyle w:val="uicontrol"/>
        </w:rPr>
        <w:t>管理员在资源审批时根据用户需求设置。</w:t>
      </w:r>
    </w:p>
    <w:p w14:paraId="737DA884" w14:textId="113D7B3C" w:rsidR="0023720F" w:rsidRPr="00494DF2" w:rsidRDefault="00573D32" w:rsidP="00CD5740">
      <w:pPr>
        <w:pStyle w:val="4a"/>
        <w:rPr>
          <w:rStyle w:val="uicontrol"/>
        </w:rPr>
      </w:pPr>
      <w:r>
        <w:rPr>
          <w:rStyle w:val="uicontrol"/>
          <w:rFonts w:hint="eastAsia"/>
        </w:rPr>
        <w:t>“</w:t>
      </w:r>
      <w:r w:rsidR="0023720F" w:rsidRPr="00494DF2">
        <w:rPr>
          <w:rStyle w:val="uicontrol"/>
        </w:rPr>
        <w:t>锁定</w:t>
      </w:r>
      <w:r>
        <w:rPr>
          <w:rStyle w:val="uicontrol"/>
          <w:rFonts w:hint="eastAsia"/>
        </w:rPr>
        <w:t>”</w:t>
      </w:r>
      <w:r w:rsidR="0023720F" w:rsidRPr="00494DF2">
        <w:rPr>
          <w:rStyle w:val="uicontrol"/>
        </w:rPr>
        <w:t>：由系统超级管理员在创建服务时设置。</w:t>
      </w:r>
    </w:p>
    <w:p w14:paraId="36B6D327" w14:textId="07077883" w:rsidR="0023720F" w:rsidRPr="00D93949" w:rsidRDefault="0023720F" w:rsidP="00CD5740">
      <w:pPr>
        <w:pStyle w:val="30"/>
        <w:rPr>
          <w:rStyle w:val="uicontrol"/>
        </w:rPr>
      </w:pPr>
      <w:r w:rsidRPr="00D93949">
        <w:rPr>
          <w:rStyle w:val="uicontrol"/>
        </w:rPr>
        <w:t>当选择</w:t>
      </w:r>
      <w:r w:rsidR="00573D32">
        <w:rPr>
          <w:rStyle w:val="uicontrol"/>
          <w:rFonts w:hint="eastAsia"/>
        </w:rPr>
        <w:t>“</w:t>
      </w:r>
      <w:r w:rsidR="00573D32" w:rsidRPr="00494DF2">
        <w:rPr>
          <w:rStyle w:val="uicontrol"/>
        </w:rPr>
        <w:t>锁定</w:t>
      </w:r>
      <w:r w:rsidR="00573D32">
        <w:rPr>
          <w:rStyle w:val="uicontrol"/>
          <w:rFonts w:hint="eastAsia"/>
        </w:rPr>
        <w:t>”</w:t>
      </w:r>
      <w:r w:rsidRPr="00D93949">
        <w:rPr>
          <w:rStyle w:val="uicontrol"/>
        </w:rPr>
        <w:t>时，需要配置云资源池和可用分区。</w:t>
      </w:r>
      <w:r w:rsidR="00573D32">
        <w:rPr>
          <w:rStyle w:val="uicontrol"/>
          <w:rFonts w:hint="eastAsia"/>
        </w:rPr>
        <w:t>“</w:t>
      </w:r>
      <w:r w:rsidRPr="00D93949">
        <w:rPr>
          <w:rStyle w:val="uicontrol"/>
        </w:rPr>
        <w:t>云资源池</w:t>
      </w:r>
      <w:r w:rsidR="00573D32">
        <w:rPr>
          <w:rStyle w:val="uicontrol"/>
          <w:rFonts w:hint="eastAsia"/>
        </w:rPr>
        <w:t>”</w:t>
      </w:r>
      <w:r w:rsidRPr="00D93949">
        <w:rPr>
          <w:rStyle w:val="uicontrol"/>
        </w:rPr>
        <w:t>下拉选项值来源于</w:t>
      </w:r>
      <w:r w:rsidR="00573D32">
        <w:rPr>
          <w:rStyle w:val="uicontrol"/>
          <w:rFonts w:hint="eastAsia"/>
        </w:rPr>
        <w:t>“</w:t>
      </w:r>
      <w:r w:rsidRPr="00D93949">
        <w:rPr>
          <w:rStyle w:val="uicontrol"/>
        </w:rPr>
        <w:t>云资源</w:t>
      </w:r>
      <w:r>
        <w:rPr>
          <w:rStyle w:val="uicontrol"/>
        </w:rPr>
        <w:t>——</w:t>
      </w:r>
      <w:r w:rsidRPr="00D93949">
        <w:rPr>
          <w:rStyle w:val="uicontrol"/>
        </w:rPr>
        <w:t>云资源</w:t>
      </w:r>
      <w:r>
        <w:rPr>
          <w:rStyle w:val="uicontrol"/>
        </w:rPr>
        <w:t>——</w:t>
      </w:r>
      <w:r w:rsidRPr="00D93949">
        <w:rPr>
          <w:rStyle w:val="uicontrol"/>
        </w:rPr>
        <w:t>云资源池</w:t>
      </w:r>
      <w:r w:rsidR="00573D32">
        <w:rPr>
          <w:rStyle w:val="uicontrol"/>
          <w:rFonts w:hint="eastAsia"/>
        </w:rPr>
        <w:t>”</w:t>
      </w:r>
      <w:r w:rsidRPr="00D93949">
        <w:rPr>
          <w:rStyle w:val="uicontrol"/>
        </w:rPr>
        <w:t>中的云资源池列表。</w:t>
      </w:r>
    </w:p>
    <w:p w14:paraId="1ECF5B1B" w14:textId="5BD72C0B" w:rsidR="0023720F" w:rsidRPr="00D93949" w:rsidRDefault="0023720F" w:rsidP="00CD5740">
      <w:pPr>
        <w:pStyle w:val="30"/>
        <w:rPr>
          <w:rStyle w:val="uicontrol"/>
        </w:rPr>
      </w:pPr>
      <w:r w:rsidRPr="00D93949">
        <w:rPr>
          <w:rStyle w:val="uicontrol"/>
        </w:rPr>
        <w:t>单击</w:t>
      </w:r>
      <w:r w:rsidR="00573D32">
        <w:rPr>
          <w:rStyle w:val="uicontrol"/>
          <w:rFonts w:hint="eastAsia"/>
        </w:rPr>
        <w:t>“</w:t>
      </w:r>
      <w:r w:rsidRPr="00D93949">
        <w:rPr>
          <w:rStyle w:val="uicontrol"/>
        </w:rPr>
        <w:t>下一步</w:t>
      </w:r>
      <w:r w:rsidR="00573D32">
        <w:rPr>
          <w:rStyle w:val="uicontrol"/>
          <w:rFonts w:hint="eastAsia"/>
        </w:rPr>
        <w:t>”</w:t>
      </w:r>
      <w:r w:rsidRPr="00D93949">
        <w:rPr>
          <w:rStyle w:val="uicontrol"/>
        </w:rPr>
        <w:t>。</w:t>
      </w:r>
      <w:r w:rsidRPr="00D93949">
        <w:rPr>
          <w:rStyle w:val="uicontrol"/>
        </w:rPr>
        <w:t xml:space="preserve"> </w:t>
      </w:r>
    </w:p>
    <w:p w14:paraId="13E6EFC8" w14:textId="656767FE" w:rsidR="0023720F" w:rsidRPr="00D93949" w:rsidRDefault="0023720F" w:rsidP="00CD5740">
      <w:pPr>
        <w:pStyle w:val="1e"/>
        <w:rPr>
          <w:rStyle w:val="uicontrol"/>
        </w:rPr>
      </w:pPr>
      <w:r w:rsidRPr="00D93949">
        <w:rPr>
          <w:rStyle w:val="uicontrol"/>
        </w:rPr>
        <w:t>进入</w:t>
      </w:r>
      <w:r w:rsidR="00573D32">
        <w:rPr>
          <w:rStyle w:val="uicontrol"/>
          <w:rFonts w:hint="eastAsia"/>
        </w:rPr>
        <w:t>“</w:t>
      </w:r>
      <w:r w:rsidRPr="00D93949">
        <w:rPr>
          <w:rStyle w:val="uicontrol"/>
        </w:rPr>
        <w:t>配置存储</w:t>
      </w:r>
      <w:r w:rsidR="00573D32">
        <w:rPr>
          <w:rStyle w:val="uicontrol"/>
          <w:rFonts w:hint="eastAsia"/>
        </w:rPr>
        <w:t>”</w:t>
      </w:r>
      <w:r w:rsidRPr="00D93949">
        <w:rPr>
          <w:rStyle w:val="uicontrol"/>
        </w:rPr>
        <w:t>页面。</w:t>
      </w:r>
    </w:p>
    <w:p w14:paraId="1D897E63" w14:textId="095E6BF6" w:rsidR="0023720F" w:rsidRPr="00D93949" w:rsidRDefault="0023720F" w:rsidP="00CD5740">
      <w:pPr>
        <w:pStyle w:val="30"/>
        <w:rPr>
          <w:rStyle w:val="uicontrol"/>
        </w:rPr>
      </w:pPr>
      <w:r w:rsidRPr="00D93949">
        <w:rPr>
          <w:rStyle w:val="uicontrol"/>
        </w:rPr>
        <w:t>配置存储容量、存储</w:t>
      </w:r>
      <w:proofErr w:type="gramStart"/>
      <w:r w:rsidRPr="00D93949">
        <w:rPr>
          <w:rStyle w:val="uicontrol"/>
        </w:rPr>
        <w:t>类型等云硬盘</w:t>
      </w:r>
      <w:proofErr w:type="gramEnd"/>
      <w:r w:rsidRPr="00D93949">
        <w:rPr>
          <w:rStyle w:val="uicontrol"/>
        </w:rPr>
        <w:t>参数。如</w:t>
      </w:r>
      <w:hyperlink r:id="rId266" w:anchor="help030__d803e177" w:history="1">
        <w:r>
          <w:rPr>
            <w:rStyle w:val="uicontrol"/>
            <w:rFonts w:hint="eastAsia"/>
          </w:rPr>
          <w:t>下图</w:t>
        </w:r>
      </w:hyperlink>
      <w:r w:rsidR="00CD5740">
        <w:rPr>
          <w:rStyle w:val="uicontrol"/>
        </w:rPr>
        <w:t>所示</w:t>
      </w:r>
      <w:r w:rsidR="005B007B">
        <w:rPr>
          <w:rStyle w:val="uicontrol"/>
          <w:rFonts w:hint="eastAsia"/>
        </w:rPr>
        <w:t>。</w:t>
      </w:r>
    </w:p>
    <w:p w14:paraId="3EC24E51" w14:textId="77777777" w:rsidR="0023720F" w:rsidRPr="004A62A5" w:rsidRDefault="0023720F" w:rsidP="00CD5740">
      <w:pPr>
        <w:pStyle w:val="1e"/>
        <w:rPr>
          <w:rStyle w:val="uicontrol"/>
        </w:rPr>
      </w:pPr>
      <w:bookmarkStart w:id="250" w:name="help030__d803e177"/>
      <w:bookmarkStart w:id="251" w:name="d803e177"/>
      <w:bookmarkEnd w:id="250"/>
      <w:bookmarkEnd w:id="251"/>
      <w:r>
        <w:rPr>
          <w:noProof/>
        </w:rPr>
        <w:lastRenderedPageBreak/>
        <w:drawing>
          <wp:inline distT="0" distB="0" distL="0" distR="0" wp14:anchorId="4AED5561" wp14:editId="1067CEA4">
            <wp:extent cx="5454000" cy="2078706"/>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54000" cy="2078706"/>
                    </a:xfrm>
                    <a:prstGeom prst="rect">
                      <a:avLst/>
                    </a:prstGeom>
                  </pic:spPr>
                </pic:pic>
              </a:graphicData>
            </a:graphic>
          </wp:inline>
        </w:drawing>
      </w:r>
    </w:p>
    <w:p w14:paraId="3F4355AA" w14:textId="10374DD6" w:rsidR="0023720F" w:rsidRPr="004A62A5" w:rsidRDefault="0023720F" w:rsidP="00CD5740">
      <w:pPr>
        <w:pStyle w:val="30"/>
        <w:rPr>
          <w:rStyle w:val="uicontrol"/>
        </w:rPr>
      </w:pPr>
      <w:r w:rsidRPr="004A62A5">
        <w:rPr>
          <w:rStyle w:val="uicontrol"/>
        </w:rPr>
        <w:t>单击</w:t>
      </w:r>
      <w:r w:rsidR="00573D32">
        <w:rPr>
          <w:rStyle w:val="uicontrol"/>
          <w:rFonts w:hint="eastAsia"/>
        </w:rPr>
        <w:t>“</w:t>
      </w:r>
      <w:r w:rsidRPr="004A62A5">
        <w:rPr>
          <w:rStyle w:val="uicontrol"/>
        </w:rPr>
        <w:t>下一步</w:t>
      </w:r>
      <w:r w:rsidR="00573D32">
        <w:rPr>
          <w:rStyle w:val="uicontrol"/>
          <w:rFonts w:hint="eastAsia"/>
        </w:rPr>
        <w:t>”</w:t>
      </w:r>
      <w:r w:rsidRPr="004A62A5">
        <w:rPr>
          <w:rStyle w:val="uicontrol"/>
        </w:rPr>
        <w:t>。</w:t>
      </w:r>
      <w:r w:rsidRPr="004A62A5">
        <w:rPr>
          <w:rStyle w:val="uicontrol"/>
        </w:rPr>
        <w:t xml:space="preserve"> </w:t>
      </w:r>
    </w:p>
    <w:p w14:paraId="153A253D" w14:textId="198C3305" w:rsidR="0023720F" w:rsidRPr="004A62A5" w:rsidRDefault="0023720F" w:rsidP="00CD5740">
      <w:pPr>
        <w:pStyle w:val="1e"/>
        <w:rPr>
          <w:rStyle w:val="uicontrol"/>
        </w:rPr>
      </w:pPr>
      <w:r w:rsidRPr="004A62A5">
        <w:rPr>
          <w:rStyle w:val="uicontrol"/>
        </w:rPr>
        <w:t>进入</w:t>
      </w:r>
      <w:r w:rsidR="00573D32">
        <w:rPr>
          <w:rStyle w:val="uicontrol"/>
          <w:rFonts w:hint="eastAsia"/>
        </w:rPr>
        <w:t>“</w:t>
      </w:r>
      <w:r w:rsidRPr="004A62A5">
        <w:rPr>
          <w:rStyle w:val="uicontrol"/>
        </w:rPr>
        <w:t>基本信息</w:t>
      </w:r>
      <w:r w:rsidR="00573D32">
        <w:rPr>
          <w:rStyle w:val="uicontrol"/>
          <w:rFonts w:hint="eastAsia"/>
        </w:rPr>
        <w:t>”</w:t>
      </w:r>
      <w:r w:rsidRPr="004A62A5">
        <w:rPr>
          <w:rStyle w:val="uicontrol"/>
        </w:rPr>
        <w:t>页面。</w:t>
      </w:r>
    </w:p>
    <w:p w14:paraId="72B35DC3" w14:textId="77777777" w:rsidR="0023720F" w:rsidRPr="004A62A5" w:rsidRDefault="0023720F" w:rsidP="00CD5740">
      <w:pPr>
        <w:pStyle w:val="30"/>
        <w:rPr>
          <w:rStyle w:val="uicontrol"/>
        </w:rPr>
      </w:pPr>
      <w:r w:rsidRPr="004A62A5">
        <w:rPr>
          <w:rStyle w:val="uicontrol"/>
        </w:rPr>
        <w:t>配置云硬盘基本信息。</w:t>
      </w:r>
      <w:r w:rsidRPr="004A62A5">
        <w:rPr>
          <w:rStyle w:val="uicontrol"/>
        </w:rPr>
        <w:t xml:space="preserve"> </w:t>
      </w:r>
    </w:p>
    <w:p w14:paraId="6621026A" w14:textId="4E5EFC7B" w:rsidR="0023720F" w:rsidRPr="004A62A5" w:rsidRDefault="00573D32" w:rsidP="00CD5740">
      <w:pPr>
        <w:pStyle w:val="1e"/>
        <w:rPr>
          <w:rStyle w:val="uicontrol"/>
        </w:rPr>
      </w:pPr>
      <w:r>
        <w:rPr>
          <w:rStyle w:val="uicontrol"/>
          <w:rFonts w:hint="eastAsia"/>
        </w:rPr>
        <w:t>“</w:t>
      </w:r>
      <w:r w:rsidR="0023720F" w:rsidRPr="004A62A5">
        <w:rPr>
          <w:rStyle w:val="uicontrol"/>
        </w:rPr>
        <w:t>名称</w:t>
      </w:r>
      <w:r>
        <w:rPr>
          <w:rStyle w:val="uicontrol"/>
          <w:rFonts w:hint="eastAsia"/>
        </w:rPr>
        <w:t>”</w:t>
      </w:r>
      <w:r w:rsidR="0023720F" w:rsidRPr="004A62A5">
        <w:rPr>
          <w:rStyle w:val="uicontrol"/>
        </w:rPr>
        <w:t>假设配置为</w:t>
      </w:r>
      <w:r>
        <w:rPr>
          <w:rStyle w:val="uicontrol"/>
          <w:rFonts w:hint="eastAsia"/>
        </w:rPr>
        <w:t>“</w:t>
      </w:r>
      <w:r w:rsidR="0023720F">
        <w:rPr>
          <w:rStyle w:val="uicontrol"/>
        </w:rPr>
        <w:t>CloudStorage</w:t>
      </w:r>
      <w:r>
        <w:rPr>
          <w:rStyle w:val="uicontrol"/>
          <w:rFonts w:hint="eastAsia"/>
        </w:rPr>
        <w:t>”</w:t>
      </w:r>
      <w:r w:rsidR="0023720F" w:rsidRPr="004A62A5">
        <w:rPr>
          <w:rStyle w:val="uicontrol"/>
        </w:rPr>
        <w:t>。</w:t>
      </w:r>
    </w:p>
    <w:p w14:paraId="1B669106" w14:textId="4982AB2F" w:rsidR="0023720F" w:rsidRPr="004A62A5" w:rsidRDefault="0023720F" w:rsidP="00CD5740">
      <w:pPr>
        <w:pStyle w:val="30"/>
        <w:rPr>
          <w:rStyle w:val="uicontrol"/>
        </w:rPr>
      </w:pPr>
      <w:r w:rsidRPr="004A62A5">
        <w:rPr>
          <w:rStyle w:val="uicontrol"/>
        </w:rPr>
        <w:t>单击</w:t>
      </w:r>
      <w:r w:rsidR="00573D32">
        <w:rPr>
          <w:rStyle w:val="uicontrol"/>
          <w:rFonts w:hint="eastAsia"/>
        </w:rPr>
        <w:t>“</w:t>
      </w:r>
      <w:r w:rsidRPr="004A62A5">
        <w:rPr>
          <w:rStyle w:val="uicontrol"/>
        </w:rPr>
        <w:t>下一步</w:t>
      </w:r>
      <w:r w:rsidR="00573D32">
        <w:rPr>
          <w:rStyle w:val="uicontrol"/>
          <w:rFonts w:hint="eastAsia"/>
        </w:rPr>
        <w:t>”</w:t>
      </w:r>
      <w:r w:rsidRPr="004A62A5">
        <w:rPr>
          <w:rStyle w:val="uicontrol"/>
        </w:rPr>
        <w:t>。</w:t>
      </w:r>
      <w:r w:rsidRPr="004A62A5">
        <w:rPr>
          <w:rStyle w:val="uicontrol"/>
        </w:rPr>
        <w:t xml:space="preserve"> </w:t>
      </w:r>
    </w:p>
    <w:p w14:paraId="48D657F7" w14:textId="2AAB9316" w:rsidR="0023720F" w:rsidRPr="004A62A5" w:rsidRDefault="0023720F" w:rsidP="00CD5740">
      <w:pPr>
        <w:pStyle w:val="1e"/>
        <w:rPr>
          <w:rStyle w:val="uicontrol"/>
        </w:rPr>
      </w:pPr>
      <w:r w:rsidRPr="004A62A5">
        <w:rPr>
          <w:rStyle w:val="uicontrol"/>
        </w:rPr>
        <w:t>进入</w:t>
      </w:r>
      <w:r w:rsidR="00573D32">
        <w:rPr>
          <w:rStyle w:val="uicontrol"/>
          <w:rFonts w:hint="eastAsia"/>
        </w:rPr>
        <w:t>“</w:t>
      </w:r>
      <w:r w:rsidRPr="004A62A5">
        <w:rPr>
          <w:rStyle w:val="uicontrol"/>
        </w:rPr>
        <w:t>确认信息</w:t>
      </w:r>
      <w:r w:rsidR="00573D32">
        <w:rPr>
          <w:rStyle w:val="uicontrol"/>
          <w:rFonts w:hint="eastAsia"/>
        </w:rPr>
        <w:t>”</w:t>
      </w:r>
      <w:r w:rsidRPr="004A62A5">
        <w:rPr>
          <w:rStyle w:val="uicontrol"/>
        </w:rPr>
        <w:t>页面，确认信息无误。</w:t>
      </w:r>
    </w:p>
    <w:p w14:paraId="61F96ED4" w14:textId="09020DA5" w:rsidR="0023720F" w:rsidRPr="004A62A5" w:rsidRDefault="0023720F" w:rsidP="00CD5740">
      <w:pPr>
        <w:pStyle w:val="30"/>
        <w:rPr>
          <w:rStyle w:val="uicontrol"/>
        </w:rPr>
      </w:pPr>
      <w:r w:rsidRPr="004A62A5">
        <w:rPr>
          <w:rStyle w:val="uicontrol"/>
        </w:rPr>
        <w:t>单击</w:t>
      </w:r>
      <w:r w:rsidR="00573D32">
        <w:rPr>
          <w:rStyle w:val="uicontrol"/>
          <w:rFonts w:hint="eastAsia"/>
        </w:rPr>
        <w:t>“</w:t>
      </w:r>
      <w:r w:rsidRPr="004A62A5">
        <w:rPr>
          <w:rStyle w:val="uicontrol"/>
        </w:rPr>
        <w:t>创建</w:t>
      </w:r>
      <w:r w:rsidR="00573D32">
        <w:rPr>
          <w:rStyle w:val="uicontrol"/>
          <w:rFonts w:hint="eastAsia"/>
        </w:rPr>
        <w:t>”</w:t>
      </w:r>
      <w:r w:rsidRPr="004A62A5">
        <w:rPr>
          <w:rStyle w:val="uicontrol"/>
        </w:rPr>
        <w:t>。</w:t>
      </w:r>
      <w:r w:rsidRPr="004A62A5">
        <w:rPr>
          <w:rStyle w:val="uicontrol"/>
        </w:rPr>
        <w:t xml:space="preserve"> </w:t>
      </w:r>
    </w:p>
    <w:p w14:paraId="391D9B86" w14:textId="26E03281" w:rsidR="0023720F" w:rsidRPr="004A62A5" w:rsidRDefault="0023720F" w:rsidP="00EB7F0F">
      <w:pPr>
        <w:pStyle w:val="1e"/>
        <w:rPr>
          <w:rStyle w:val="uicontrol"/>
        </w:rPr>
      </w:pPr>
      <w:r w:rsidRPr="004A62A5">
        <w:rPr>
          <w:rStyle w:val="uicontrol"/>
        </w:rPr>
        <w:t>在弹出的</w:t>
      </w:r>
      <w:r w:rsidR="00573D32">
        <w:rPr>
          <w:rStyle w:val="uicontrol"/>
          <w:rFonts w:hint="eastAsia"/>
        </w:rPr>
        <w:t>“</w:t>
      </w:r>
      <w:r w:rsidRPr="004A62A5">
        <w:rPr>
          <w:rStyle w:val="uicontrol"/>
        </w:rPr>
        <w:t>提示</w:t>
      </w:r>
      <w:r w:rsidR="00573D32">
        <w:rPr>
          <w:rStyle w:val="uicontrol"/>
          <w:rFonts w:hint="eastAsia"/>
        </w:rPr>
        <w:t>”</w:t>
      </w:r>
      <w:r w:rsidRPr="004A62A5">
        <w:rPr>
          <w:rStyle w:val="uicontrol"/>
        </w:rPr>
        <w:t>对话框中，单击</w:t>
      </w:r>
      <w:r w:rsidR="00573D32">
        <w:rPr>
          <w:rStyle w:val="uicontrol"/>
          <w:rFonts w:hint="eastAsia"/>
        </w:rPr>
        <w:t>“</w:t>
      </w:r>
      <w:r w:rsidRPr="004A62A5">
        <w:rPr>
          <w:rStyle w:val="uicontrol"/>
        </w:rPr>
        <w:t>返回列表</w:t>
      </w:r>
      <w:r w:rsidR="00573D32">
        <w:rPr>
          <w:rStyle w:val="uicontrol"/>
          <w:rFonts w:hint="eastAsia"/>
        </w:rPr>
        <w:t>”</w:t>
      </w:r>
      <w:r w:rsidRPr="004A62A5">
        <w:rPr>
          <w:rStyle w:val="uicontrol"/>
        </w:rPr>
        <w:t>，返回</w:t>
      </w:r>
      <w:r w:rsidR="00573D32">
        <w:rPr>
          <w:rStyle w:val="uicontrol"/>
          <w:rFonts w:hint="eastAsia"/>
        </w:rPr>
        <w:t>“</w:t>
      </w:r>
      <w:r w:rsidRPr="004A62A5">
        <w:rPr>
          <w:rStyle w:val="uicontrol"/>
        </w:rPr>
        <w:t>云硬盘</w:t>
      </w:r>
      <w:r w:rsidR="00573D32">
        <w:rPr>
          <w:rStyle w:val="uicontrol"/>
          <w:rFonts w:hint="eastAsia"/>
        </w:rPr>
        <w:t>”</w:t>
      </w:r>
      <w:r w:rsidRPr="004A62A5">
        <w:rPr>
          <w:rStyle w:val="uicontrol"/>
        </w:rPr>
        <w:t>页面，显示新建的云硬盘服务时，表示创建成功。</w:t>
      </w:r>
    </w:p>
    <w:p w14:paraId="3FE43BB9" w14:textId="3200EA2E" w:rsidR="0023720F" w:rsidRDefault="0023720F" w:rsidP="00CD5740">
      <w:pPr>
        <w:pStyle w:val="30"/>
        <w:rPr>
          <w:rStyle w:val="uicontrol"/>
        </w:rPr>
      </w:pPr>
      <w:r w:rsidRPr="004A62A5">
        <w:rPr>
          <w:rStyle w:val="uicontrol"/>
        </w:rPr>
        <w:t>在</w:t>
      </w:r>
      <w:r w:rsidR="00573D32">
        <w:rPr>
          <w:rStyle w:val="uicontrol"/>
          <w:rFonts w:hint="eastAsia"/>
        </w:rPr>
        <w:t>“</w:t>
      </w:r>
      <w:r w:rsidRPr="003B22C2">
        <w:rPr>
          <w:rStyle w:val="uicontrol"/>
        </w:rPr>
        <w:t>CloudStorage</w:t>
      </w:r>
      <w:r w:rsidR="00573D32">
        <w:rPr>
          <w:rStyle w:val="uicontrol"/>
          <w:rFonts w:hint="eastAsia"/>
        </w:rPr>
        <w:t>”</w:t>
      </w:r>
      <w:r w:rsidRPr="004A62A5">
        <w:rPr>
          <w:rStyle w:val="uicontrol"/>
        </w:rPr>
        <w:t>的对应区域，单击</w:t>
      </w:r>
      <w:r w:rsidR="00573D32">
        <w:rPr>
          <w:rStyle w:val="uicontrol"/>
          <w:rFonts w:hint="eastAsia"/>
        </w:rPr>
        <w:t>“</w:t>
      </w:r>
      <w:r w:rsidRPr="004A62A5">
        <w:rPr>
          <w:rStyle w:val="uicontrol"/>
        </w:rPr>
        <w:t>发布</w:t>
      </w:r>
      <w:r w:rsidR="00573D32">
        <w:rPr>
          <w:rStyle w:val="uicontrol"/>
          <w:rFonts w:hint="eastAsia"/>
        </w:rPr>
        <w:t>”</w:t>
      </w:r>
      <w:r w:rsidRPr="004A62A5">
        <w:rPr>
          <w:rStyle w:val="uicontrol"/>
        </w:rPr>
        <w:t>。</w:t>
      </w:r>
    </w:p>
    <w:p w14:paraId="31D3EC18" w14:textId="77777777" w:rsidR="0023720F" w:rsidRPr="00CD5740" w:rsidRDefault="0023720F" w:rsidP="00CD5740">
      <w:pPr>
        <w:pStyle w:val="4"/>
        <w:rPr>
          <w:rStyle w:val="uicontrol"/>
          <w:rFonts w:hint="default"/>
        </w:rPr>
      </w:pPr>
      <w:r w:rsidRPr="00CD5740">
        <w:rPr>
          <w:rStyle w:val="uicontrol"/>
        </w:rPr>
        <w:t>云</w:t>
      </w:r>
      <w:r w:rsidRPr="00CD5740">
        <w:rPr>
          <w:rStyle w:val="uicontrol"/>
          <w:rFonts w:hint="default"/>
        </w:rPr>
        <w:t>磁盘服务申请</w:t>
      </w:r>
    </w:p>
    <w:p w14:paraId="2A151DED" w14:textId="059FB248" w:rsidR="0023720F" w:rsidRDefault="0023720F" w:rsidP="00CD5740">
      <w:pPr>
        <w:pStyle w:val="30"/>
        <w:rPr>
          <w:rStyle w:val="uicontrol"/>
        </w:rPr>
      </w:pPr>
      <w:r w:rsidRPr="00322AB3">
        <w:rPr>
          <w:rStyle w:val="uicontrol"/>
        </w:rPr>
        <w:t>使用</w:t>
      </w:r>
      <w:r w:rsidRPr="00322AB3">
        <w:rPr>
          <w:rStyle w:val="uicontrol"/>
        </w:rPr>
        <w:t>VDC</w:t>
      </w:r>
      <w:r w:rsidRPr="00322AB3">
        <w:rPr>
          <w:rStyle w:val="uicontrol"/>
        </w:rPr>
        <w:t>业务员账号登录</w:t>
      </w:r>
      <w:r w:rsidR="00C658AD">
        <w:rPr>
          <w:rStyle w:val="uicontrol"/>
        </w:rPr>
        <w:t>ServiceCenter</w:t>
      </w:r>
      <w:r w:rsidRPr="00322AB3">
        <w:rPr>
          <w:rStyle w:val="uicontrol"/>
        </w:rPr>
        <w:t>，如</w:t>
      </w:r>
      <w:r w:rsidR="00573D32">
        <w:rPr>
          <w:rStyle w:val="uicontrol"/>
          <w:rFonts w:hint="eastAsia"/>
        </w:rPr>
        <w:t>“</w:t>
      </w:r>
      <w:r w:rsidRPr="00CD5740">
        <w:rPr>
          <w:rStyle w:val="uicontrol"/>
          <w:b/>
        </w:rPr>
        <w:t>ServiceUser01</w:t>
      </w:r>
      <w:r w:rsidR="00573D32">
        <w:rPr>
          <w:rStyle w:val="uicontrol"/>
          <w:rFonts w:hint="eastAsia"/>
        </w:rPr>
        <w:t>”</w:t>
      </w:r>
      <w:r>
        <w:rPr>
          <w:rStyle w:val="uicontrol"/>
          <w:rFonts w:hint="eastAsia"/>
        </w:rPr>
        <w:t>。</w:t>
      </w:r>
    </w:p>
    <w:p w14:paraId="0729D256" w14:textId="3C262383" w:rsidR="0023720F" w:rsidRDefault="0023720F" w:rsidP="00CD5740">
      <w:pPr>
        <w:pStyle w:val="30"/>
        <w:rPr>
          <w:rStyle w:val="uicontrol"/>
        </w:rPr>
      </w:pPr>
      <w:r>
        <w:rPr>
          <w:rStyle w:val="uicontrol"/>
          <w:rFonts w:hint="eastAsia"/>
        </w:rPr>
        <w:t>在</w:t>
      </w:r>
      <w:r>
        <w:rPr>
          <w:rStyle w:val="uicontrol"/>
        </w:rPr>
        <w:t>上方</w:t>
      </w:r>
      <w:r>
        <w:rPr>
          <w:rStyle w:val="uicontrol"/>
          <w:rFonts w:hint="eastAsia"/>
        </w:rPr>
        <w:t>导航栏</w:t>
      </w:r>
      <w:r>
        <w:rPr>
          <w:rStyle w:val="uicontrol"/>
        </w:rPr>
        <w:t>，</w:t>
      </w:r>
      <w:r>
        <w:rPr>
          <w:rStyle w:val="uicontrol"/>
          <w:rFonts w:hint="eastAsia"/>
        </w:rPr>
        <w:t>单击</w:t>
      </w:r>
      <w:proofErr w:type="gramStart"/>
      <w:r w:rsidR="00573D32">
        <w:rPr>
          <w:rStyle w:val="uicontrol"/>
          <w:rFonts w:hint="eastAsia"/>
        </w:rPr>
        <w:t>“</w:t>
      </w:r>
      <w:proofErr w:type="gramEnd"/>
      <w:r>
        <w:rPr>
          <w:rStyle w:val="uicontrol"/>
          <w:rFonts w:hint="eastAsia"/>
        </w:rPr>
        <w:t>服务</w:t>
      </w:r>
      <w:r>
        <w:rPr>
          <w:rStyle w:val="uicontrol"/>
        </w:rPr>
        <w:t>——</w:t>
      </w:r>
      <w:r>
        <w:rPr>
          <w:rStyle w:val="uicontrol"/>
          <w:rFonts w:hint="eastAsia"/>
        </w:rPr>
        <w:t>存储</w:t>
      </w:r>
      <w:r>
        <w:rPr>
          <w:rStyle w:val="uicontrol"/>
        </w:rPr>
        <w:t>——</w:t>
      </w:r>
      <w:r>
        <w:rPr>
          <w:rStyle w:val="uicontrol"/>
          <w:rFonts w:hint="eastAsia"/>
        </w:rPr>
        <w:t>云硬盘</w:t>
      </w:r>
      <w:r>
        <w:rPr>
          <w:rStyle w:val="uicontrol"/>
        </w:rPr>
        <w:t>——</w:t>
      </w:r>
      <w:r w:rsidR="00573D32">
        <w:rPr>
          <w:rStyle w:val="uicontrol"/>
          <w:rFonts w:hint="eastAsia"/>
        </w:rPr>
        <w:t>“</w:t>
      </w:r>
      <w:r w:rsidRPr="00CD5740">
        <w:rPr>
          <w:rStyle w:val="uicontrol"/>
          <w:b/>
        </w:rPr>
        <w:t>CloudStorag</w:t>
      </w:r>
      <w:r w:rsidR="00573D32">
        <w:rPr>
          <w:rStyle w:val="uicontrol"/>
          <w:rFonts w:hint="eastAsia"/>
        </w:rPr>
        <w:t>”</w:t>
      </w:r>
      <w:r w:rsidR="00573D32" w:rsidRPr="00573D32">
        <w:rPr>
          <w:rStyle w:val="uicontrol"/>
          <w:rFonts w:hint="eastAsia"/>
        </w:rPr>
        <w:t xml:space="preserve"> </w:t>
      </w:r>
      <w:proofErr w:type="gramStart"/>
      <w:r w:rsidR="00573D32">
        <w:rPr>
          <w:rStyle w:val="uicontrol"/>
          <w:rFonts w:hint="eastAsia"/>
        </w:rPr>
        <w:t>”</w:t>
      </w:r>
      <w:proofErr w:type="gramEnd"/>
      <w:r>
        <w:rPr>
          <w:rStyle w:val="uicontrol"/>
          <w:rFonts w:hint="eastAsia"/>
        </w:rPr>
        <w:t>。</w:t>
      </w:r>
    </w:p>
    <w:p w14:paraId="6A76DA6C" w14:textId="77777777" w:rsidR="0023720F" w:rsidRDefault="0023720F" w:rsidP="00CD5740">
      <w:pPr>
        <w:pStyle w:val="1e"/>
        <w:rPr>
          <w:rStyle w:val="uicontrol"/>
        </w:rPr>
      </w:pPr>
      <w:r>
        <w:rPr>
          <w:rStyle w:val="uicontrol"/>
          <w:rFonts w:hint="eastAsia"/>
        </w:rPr>
        <w:t>进入服务</w:t>
      </w:r>
      <w:r>
        <w:rPr>
          <w:rStyle w:val="uicontrol"/>
        </w:rPr>
        <w:t>申请界面。</w:t>
      </w:r>
    </w:p>
    <w:p w14:paraId="6CA64F60" w14:textId="77777777" w:rsidR="0023720F" w:rsidRPr="00322AB3" w:rsidRDefault="0023720F" w:rsidP="00CD5740">
      <w:pPr>
        <w:pStyle w:val="1e"/>
        <w:rPr>
          <w:rStyle w:val="uicontrol"/>
        </w:rPr>
      </w:pPr>
      <w:r>
        <w:rPr>
          <w:noProof/>
        </w:rPr>
        <w:drawing>
          <wp:inline distT="0" distB="0" distL="0" distR="0" wp14:anchorId="7E825CC5" wp14:editId="7C38D0CE">
            <wp:extent cx="5454000" cy="1197481"/>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54000" cy="1197481"/>
                    </a:xfrm>
                    <a:prstGeom prst="rect">
                      <a:avLst/>
                    </a:prstGeom>
                  </pic:spPr>
                </pic:pic>
              </a:graphicData>
            </a:graphic>
          </wp:inline>
        </w:drawing>
      </w:r>
    </w:p>
    <w:p w14:paraId="43401687" w14:textId="32B49764" w:rsidR="0023720F" w:rsidRPr="00CD5740" w:rsidRDefault="0023720F" w:rsidP="00573D32">
      <w:pPr>
        <w:pStyle w:val="30"/>
      </w:pPr>
      <w:r>
        <w:rPr>
          <w:rStyle w:val="uicontrol"/>
          <w:rFonts w:hint="eastAsia"/>
        </w:rPr>
        <w:t>单击</w:t>
      </w:r>
      <w:r w:rsidR="00573D32">
        <w:rPr>
          <w:rStyle w:val="uicontrol"/>
          <w:rFonts w:hint="eastAsia"/>
        </w:rPr>
        <w:t>“</w:t>
      </w:r>
      <w:r>
        <w:rPr>
          <w:rStyle w:val="uicontrol"/>
          <w:rFonts w:hint="eastAsia"/>
        </w:rPr>
        <w:t>立即</w:t>
      </w:r>
      <w:r>
        <w:rPr>
          <w:rStyle w:val="uicontrol"/>
        </w:rPr>
        <w:t>申请</w:t>
      </w:r>
      <w:r w:rsidR="00573D32">
        <w:rPr>
          <w:rStyle w:val="uicontrol"/>
          <w:rFonts w:hint="eastAsia"/>
        </w:rPr>
        <w:t>”</w:t>
      </w:r>
      <w:r>
        <w:rPr>
          <w:rStyle w:val="uicontrol"/>
          <w:rFonts w:hint="eastAsia"/>
        </w:rPr>
        <w:t>。</w:t>
      </w:r>
    </w:p>
    <w:p w14:paraId="356003BA" w14:textId="1840CB92" w:rsidR="00CD5740" w:rsidRDefault="00CD5740" w:rsidP="00CD5740">
      <w:pPr>
        <w:pStyle w:val="1e"/>
        <w:rPr>
          <w:rStyle w:val="uicontrol"/>
        </w:rPr>
      </w:pPr>
      <w:r>
        <w:rPr>
          <w:noProof/>
        </w:rPr>
        <w:lastRenderedPageBreak/>
        <w:drawing>
          <wp:inline distT="0" distB="0" distL="0" distR="0" wp14:anchorId="08CE65E0" wp14:editId="712700F0">
            <wp:extent cx="1885714" cy="885714"/>
            <wp:effectExtent l="0" t="0" r="635"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85714" cy="885714"/>
                    </a:xfrm>
                    <a:prstGeom prst="rect">
                      <a:avLst/>
                    </a:prstGeom>
                  </pic:spPr>
                </pic:pic>
              </a:graphicData>
            </a:graphic>
          </wp:inline>
        </w:drawing>
      </w:r>
    </w:p>
    <w:p w14:paraId="0CAD0E3D" w14:textId="77777777" w:rsidR="0023720F" w:rsidRDefault="0023720F" w:rsidP="00CD5740">
      <w:pPr>
        <w:pStyle w:val="1e"/>
        <w:rPr>
          <w:rStyle w:val="uicontrol"/>
        </w:rPr>
      </w:pPr>
      <w:r>
        <w:rPr>
          <w:rStyle w:val="uicontrol"/>
          <w:rFonts w:hint="eastAsia"/>
        </w:rPr>
        <w:t>进入</w:t>
      </w:r>
      <w:r>
        <w:rPr>
          <w:rStyle w:val="uicontrol"/>
        </w:rPr>
        <w:t>申请流程。</w:t>
      </w:r>
    </w:p>
    <w:p w14:paraId="660801CA" w14:textId="60BE215D" w:rsidR="0023720F" w:rsidRDefault="0023720F" w:rsidP="00CD5740">
      <w:pPr>
        <w:pStyle w:val="30"/>
        <w:rPr>
          <w:rStyle w:val="uicontrol"/>
        </w:rPr>
      </w:pPr>
      <w:r>
        <w:rPr>
          <w:rStyle w:val="uicontrol"/>
          <w:rFonts w:hint="eastAsia"/>
        </w:rPr>
        <w:t>填写</w:t>
      </w:r>
      <w:r>
        <w:rPr>
          <w:rStyle w:val="uicontrol"/>
        </w:rPr>
        <w:t>相关</w:t>
      </w:r>
      <w:r>
        <w:rPr>
          <w:rStyle w:val="uicontrol"/>
          <w:rFonts w:hint="eastAsia"/>
        </w:rPr>
        <w:t>参数</w:t>
      </w:r>
      <w:r>
        <w:rPr>
          <w:rStyle w:val="uicontrol"/>
        </w:rPr>
        <w:t>，如无需求，则</w:t>
      </w:r>
      <w:r>
        <w:rPr>
          <w:rStyle w:val="uicontrol"/>
          <w:rFonts w:hint="eastAsia"/>
        </w:rPr>
        <w:t>在</w:t>
      </w:r>
      <w:r>
        <w:rPr>
          <w:rStyle w:val="uicontrol"/>
        </w:rPr>
        <w:t>下方单击</w:t>
      </w:r>
      <w:r w:rsidR="00573D32">
        <w:rPr>
          <w:rStyle w:val="uicontrol"/>
          <w:rFonts w:hint="eastAsia"/>
        </w:rPr>
        <w:t>“</w:t>
      </w:r>
      <w:r>
        <w:rPr>
          <w:rStyle w:val="uicontrol"/>
          <w:rFonts w:hint="eastAsia"/>
        </w:rPr>
        <w:t>提交</w:t>
      </w:r>
      <w:r w:rsidR="00573D32">
        <w:rPr>
          <w:rStyle w:val="uicontrol"/>
          <w:rFonts w:hint="eastAsia"/>
        </w:rPr>
        <w:t>”</w:t>
      </w:r>
      <w:r>
        <w:rPr>
          <w:rStyle w:val="uicontrol"/>
          <w:rFonts w:hint="eastAsia"/>
        </w:rPr>
        <w:t>。</w:t>
      </w:r>
    </w:p>
    <w:p w14:paraId="5C399519" w14:textId="77777777" w:rsidR="0023720F" w:rsidRPr="00322AB3" w:rsidRDefault="0023720F" w:rsidP="00CD5740">
      <w:pPr>
        <w:pStyle w:val="30"/>
      </w:pPr>
      <w:r>
        <w:rPr>
          <w:rStyle w:val="uicontrol"/>
          <w:rFonts w:hint="eastAsia"/>
        </w:rPr>
        <w:t>弹出</w:t>
      </w:r>
      <w:r>
        <w:rPr>
          <w:rStyle w:val="uicontrol"/>
        </w:rPr>
        <w:t>对话框，显示申请已经提交。</w:t>
      </w:r>
    </w:p>
    <w:p w14:paraId="2819BD72" w14:textId="77777777" w:rsidR="0023720F" w:rsidRPr="00CD5740" w:rsidRDefault="0023720F" w:rsidP="00CD5740">
      <w:pPr>
        <w:pStyle w:val="4"/>
        <w:rPr>
          <w:rFonts w:hint="default"/>
        </w:rPr>
      </w:pPr>
      <w:r w:rsidRPr="00CD5740">
        <w:t>云</w:t>
      </w:r>
      <w:r w:rsidRPr="00CD5740">
        <w:rPr>
          <w:rFonts w:hint="default"/>
        </w:rPr>
        <w:t>磁盘服务审批</w:t>
      </w:r>
    </w:p>
    <w:p w14:paraId="7E857E53" w14:textId="1EEF01B0" w:rsidR="0023720F" w:rsidRDefault="0023720F" w:rsidP="00CD5740">
      <w:pPr>
        <w:pStyle w:val="30"/>
        <w:rPr>
          <w:rStyle w:val="uicontrol"/>
        </w:rPr>
      </w:pPr>
      <w:r w:rsidRPr="00517D9B">
        <w:rPr>
          <w:rStyle w:val="uicontrol"/>
          <w:rFonts w:hint="eastAsia"/>
        </w:rPr>
        <w:t>使用</w:t>
      </w:r>
      <w:r w:rsidRPr="00517D9B">
        <w:rPr>
          <w:rStyle w:val="uicontrol"/>
          <w:rFonts w:hint="eastAsia"/>
        </w:rPr>
        <w:t>vdc</w:t>
      </w:r>
      <w:r w:rsidRPr="00517D9B">
        <w:rPr>
          <w:rStyle w:val="uicontrol"/>
          <w:rFonts w:hint="eastAsia"/>
        </w:rPr>
        <w:t>管理员</w:t>
      </w:r>
      <w:r w:rsidRPr="00517D9B">
        <w:rPr>
          <w:rStyle w:val="uicontrol"/>
        </w:rPr>
        <w:t>账户登录</w:t>
      </w:r>
      <w:r w:rsidR="00C658AD">
        <w:rPr>
          <w:rStyle w:val="uicontrol"/>
          <w:rFonts w:hint="eastAsia"/>
        </w:rPr>
        <w:t>ServiceCenter</w:t>
      </w:r>
      <w:r w:rsidRPr="00517D9B">
        <w:rPr>
          <w:rStyle w:val="uicontrol"/>
          <w:rFonts w:hint="eastAsia"/>
        </w:rPr>
        <w:t>。</w:t>
      </w:r>
      <w:r>
        <w:rPr>
          <w:rStyle w:val="uicontrol"/>
          <w:rFonts w:hint="eastAsia"/>
        </w:rPr>
        <w:t>如</w:t>
      </w:r>
      <w:r w:rsidR="00573D32">
        <w:rPr>
          <w:rStyle w:val="uicontrol"/>
          <w:rFonts w:hint="eastAsia"/>
        </w:rPr>
        <w:t>“</w:t>
      </w:r>
      <w:r w:rsidRPr="00CD5740">
        <w:rPr>
          <w:rStyle w:val="uicontrol"/>
          <w:b/>
        </w:rPr>
        <w:t>vdc_admin1</w:t>
      </w:r>
      <w:r w:rsidR="00573D32">
        <w:rPr>
          <w:rStyle w:val="uicontrol"/>
          <w:rFonts w:hint="eastAsia"/>
        </w:rPr>
        <w:t>”</w:t>
      </w:r>
      <w:r>
        <w:rPr>
          <w:rStyle w:val="uicontrol"/>
          <w:rFonts w:hint="eastAsia"/>
        </w:rPr>
        <w:t>。</w:t>
      </w:r>
    </w:p>
    <w:p w14:paraId="624C3408" w14:textId="453439C3" w:rsidR="0023720F" w:rsidRDefault="0023720F" w:rsidP="00CD5740">
      <w:pPr>
        <w:pStyle w:val="30"/>
        <w:rPr>
          <w:rStyle w:val="uicontrol"/>
        </w:rPr>
      </w:pPr>
      <w:r>
        <w:rPr>
          <w:rStyle w:val="uicontrol"/>
          <w:rFonts w:hint="eastAsia"/>
        </w:rPr>
        <w:t>在</w:t>
      </w:r>
      <w:r>
        <w:rPr>
          <w:rStyle w:val="uicontrol"/>
        </w:rPr>
        <w:t>右</w:t>
      </w:r>
      <w:r>
        <w:rPr>
          <w:rStyle w:val="uicontrol"/>
          <w:rFonts w:hint="eastAsia"/>
        </w:rPr>
        <w:t>上角</w:t>
      </w:r>
      <w:r>
        <w:rPr>
          <w:rStyle w:val="uicontrol"/>
        </w:rPr>
        <w:t>单击</w:t>
      </w:r>
      <w:r w:rsidR="00573D32">
        <w:rPr>
          <w:rStyle w:val="uicontrol"/>
          <w:rFonts w:hint="eastAsia"/>
        </w:rPr>
        <w:t>“</w:t>
      </w:r>
      <w:r>
        <w:rPr>
          <w:rStyle w:val="uicontrol"/>
        </w:rPr>
        <w:t>vdcadmin1——</w:t>
      </w:r>
      <w:r>
        <w:rPr>
          <w:rStyle w:val="uicontrol"/>
          <w:rFonts w:hint="eastAsia"/>
        </w:rPr>
        <w:t>我</w:t>
      </w:r>
      <w:r>
        <w:rPr>
          <w:rStyle w:val="uicontrol"/>
        </w:rPr>
        <w:t>的待办</w:t>
      </w:r>
      <w:r w:rsidR="00573D32">
        <w:rPr>
          <w:rStyle w:val="uicontrol"/>
          <w:rFonts w:hint="eastAsia"/>
        </w:rPr>
        <w:t>”</w:t>
      </w:r>
      <w:r>
        <w:rPr>
          <w:rStyle w:val="uicontrol"/>
          <w:rFonts w:hint="eastAsia"/>
        </w:rPr>
        <w:t>。</w:t>
      </w:r>
    </w:p>
    <w:p w14:paraId="2074F6BE" w14:textId="77777777" w:rsidR="0023720F" w:rsidRDefault="0023720F" w:rsidP="00CD5740">
      <w:pPr>
        <w:pStyle w:val="1e"/>
        <w:rPr>
          <w:rStyle w:val="uicontrol"/>
        </w:rPr>
      </w:pPr>
      <w:r>
        <w:rPr>
          <w:rStyle w:val="uicontrol"/>
          <w:rFonts w:hint="eastAsia"/>
        </w:rPr>
        <w:t>进入待办</w:t>
      </w:r>
      <w:r>
        <w:rPr>
          <w:rStyle w:val="uicontrol"/>
        </w:rPr>
        <w:t>申请</w:t>
      </w:r>
      <w:r>
        <w:rPr>
          <w:rStyle w:val="uicontrol"/>
          <w:rFonts w:hint="eastAsia"/>
        </w:rPr>
        <w:t>单界面</w:t>
      </w:r>
      <w:r>
        <w:rPr>
          <w:rStyle w:val="uicontrol"/>
        </w:rPr>
        <w:t>。</w:t>
      </w:r>
    </w:p>
    <w:p w14:paraId="422A96B6" w14:textId="77777777" w:rsidR="0023720F" w:rsidRDefault="0023720F" w:rsidP="00CD5740">
      <w:pPr>
        <w:pStyle w:val="30"/>
        <w:rPr>
          <w:rStyle w:val="uicontrol"/>
        </w:rPr>
      </w:pPr>
      <w:r>
        <w:rPr>
          <w:rStyle w:val="uicontrol"/>
          <w:rFonts w:hint="eastAsia"/>
        </w:rPr>
        <w:t>在云磁盘</w:t>
      </w:r>
      <w:r>
        <w:rPr>
          <w:rStyle w:val="uicontrol"/>
        </w:rPr>
        <w:t>申请所在界面，单击</w:t>
      </w:r>
      <w:r>
        <w:rPr>
          <w:rStyle w:val="uicontrol"/>
          <w:rFonts w:hint="eastAsia"/>
        </w:rPr>
        <w:t>“审批”。</w:t>
      </w:r>
    </w:p>
    <w:p w14:paraId="76E4AD17" w14:textId="77777777" w:rsidR="0023720F" w:rsidRPr="00517D9B" w:rsidRDefault="0023720F" w:rsidP="00CD5740">
      <w:pPr>
        <w:pStyle w:val="1e"/>
        <w:rPr>
          <w:rStyle w:val="uicontrol"/>
        </w:rPr>
      </w:pPr>
      <w:r>
        <w:rPr>
          <w:noProof/>
        </w:rPr>
        <w:drawing>
          <wp:inline distT="0" distB="0" distL="0" distR="0" wp14:anchorId="56BC5825" wp14:editId="6691CF1F">
            <wp:extent cx="5454000" cy="4242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54000" cy="424200"/>
                    </a:xfrm>
                    <a:prstGeom prst="rect">
                      <a:avLst/>
                    </a:prstGeom>
                  </pic:spPr>
                </pic:pic>
              </a:graphicData>
            </a:graphic>
          </wp:inline>
        </w:drawing>
      </w:r>
    </w:p>
    <w:p w14:paraId="3DD1378D" w14:textId="745FAAE0" w:rsidR="0023720F" w:rsidRDefault="0023720F" w:rsidP="00CD5740">
      <w:pPr>
        <w:pStyle w:val="30"/>
        <w:rPr>
          <w:rStyle w:val="uicontrol"/>
        </w:rPr>
      </w:pPr>
      <w:r>
        <w:rPr>
          <w:rStyle w:val="uicontrol"/>
          <w:rFonts w:hint="eastAsia"/>
        </w:rPr>
        <w:t>选择硬盘</w:t>
      </w:r>
      <w:r>
        <w:rPr>
          <w:rStyle w:val="uicontrol"/>
        </w:rPr>
        <w:t>规格</w:t>
      </w:r>
      <w:r>
        <w:rPr>
          <w:rStyle w:val="uicontrol"/>
          <w:rFonts w:hint="eastAsia"/>
        </w:rPr>
        <w:t>（可选），</w:t>
      </w:r>
      <w:r>
        <w:rPr>
          <w:rStyle w:val="uicontrol"/>
        </w:rPr>
        <w:t>并在下方</w:t>
      </w:r>
      <w:r>
        <w:rPr>
          <w:rStyle w:val="uicontrol"/>
          <w:rFonts w:hint="eastAsia"/>
        </w:rPr>
        <w:t>选择</w:t>
      </w:r>
      <w:r w:rsidR="00573D32">
        <w:rPr>
          <w:rStyle w:val="uicontrol"/>
          <w:rFonts w:hint="eastAsia"/>
        </w:rPr>
        <w:t>“</w:t>
      </w:r>
      <w:r>
        <w:rPr>
          <w:rStyle w:val="uicontrol"/>
          <w:rFonts w:hint="eastAsia"/>
        </w:rPr>
        <w:t>同意</w:t>
      </w:r>
      <w:r w:rsidR="00573D32">
        <w:rPr>
          <w:rStyle w:val="uicontrol"/>
          <w:rFonts w:hint="eastAsia"/>
        </w:rPr>
        <w:t>”</w:t>
      </w:r>
      <w:r>
        <w:rPr>
          <w:rStyle w:val="uicontrol"/>
          <w:rFonts w:hint="eastAsia"/>
        </w:rPr>
        <w:t>。</w:t>
      </w:r>
    </w:p>
    <w:p w14:paraId="1E4D0127" w14:textId="3A602472" w:rsidR="0023720F" w:rsidRDefault="0023720F" w:rsidP="00CD5740">
      <w:pPr>
        <w:pStyle w:val="30"/>
        <w:rPr>
          <w:rStyle w:val="uicontrol"/>
        </w:rPr>
      </w:pPr>
      <w:r>
        <w:rPr>
          <w:rStyle w:val="uicontrol"/>
        </w:rPr>
        <w:t>单击</w:t>
      </w:r>
      <w:r w:rsidR="00573D32">
        <w:rPr>
          <w:rStyle w:val="uicontrol"/>
          <w:rFonts w:hint="eastAsia"/>
        </w:rPr>
        <w:t>“</w:t>
      </w:r>
      <w:r>
        <w:rPr>
          <w:rStyle w:val="uicontrol"/>
          <w:rFonts w:hint="eastAsia"/>
        </w:rPr>
        <w:t>提交</w:t>
      </w:r>
      <w:r w:rsidR="00573D32">
        <w:rPr>
          <w:rStyle w:val="uicontrol"/>
          <w:rFonts w:hint="eastAsia"/>
        </w:rPr>
        <w:t>”</w:t>
      </w:r>
      <w:r>
        <w:rPr>
          <w:rStyle w:val="uicontrol"/>
          <w:rFonts w:hint="eastAsia"/>
        </w:rPr>
        <w:t>。</w:t>
      </w:r>
    </w:p>
    <w:p w14:paraId="0B320259" w14:textId="77777777" w:rsidR="0023720F" w:rsidRPr="00CD5740" w:rsidRDefault="0023720F" w:rsidP="00CD5740">
      <w:pPr>
        <w:pStyle w:val="4"/>
        <w:rPr>
          <w:rStyle w:val="uicontrol"/>
          <w:rFonts w:hint="default"/>
        </w:rPr>
      </w:pPr>
      <w:r w:rsidRPr="00CD5740">
        <w:rPr>
          <w:rStyle w:val="uicontrol"/>
        </w:rPr>
        <w:t>云磁盘</w:t>
      </w:r>
      <w:r w:rsidRPr="00CD5740">
        <w:rPr>
          <w:rStyle w:val="uicontrol"/>
          <w:rFonts w:hint="default"/>
        </w:rPr>
        <w:t>服务使用</w:t>
      </w:r>
    </w:p>
    <w:p w14:paraId="1890C742" w14:textId="4E5BB158" w:rsidR="0023720F" w:rsidRDefault="0023720F" w:rsidP="00CD5740">
      <w:pPr>
        <w:pStyle w:val="30"/>
        <w:rPr>
          <w:rStyle w:val="uicontrol"/>
        </w:rPr>
      </w:pPr>
      <w:r w:rsidRPr="00517D9B">
        <w:rPr>
          <w:rStyle w:val="uicontrol"/>
        </w:rPr>
        <w:t>使用</w:t>
      </w:r>
      <w:r w:rsidRPr="00517D9B">
        <w:rPr>
          <w:rStyle w:val="uicontrol"/>
        </w:rPr>
        <w:t>vdc</w:t>
      </w:r>
      <w:r w:rsidRPr="00517D9B">
        <w:rPr>
          <w:rStyle w:val="uicontrol"/>
        </w:rPr>
        <w:t>业务员账号登录</w:t>
      </w:r>
      <w:r w:rsidR="00C658AD">
        <w:rPr>
          <w:rStyle w:val="uicontrol"/>
        </w:rPr>
        <w:t>ServiceCenter</w:t>
      </w:r>
      <w:r w:rsidRPr="00517D9B">
        <w:rPr>
          <w:rStyle w:val="uicontrol"/>
        </w:rPr>
        <w:t>，如</w:t>
      </w:r>
      <w:r w:rsidR="00620F58">
        <w:rPr>
          <w:rStyle w:val="uicontrol"/>
          <w:rFonts w:hint="eastAsia"/>
        </w:rPr>
        <w:t>“</w:t>
      </w:r>
      <w:r w:rsidRPr="00CD5740">
        <w:rPr>
          <w:rStyle w:val="uicontrol"/>
          <w:b/>
        </w:rPr>
        <w:t>ServiceUser01</w:t>
      </w:r>
      <w:r w:rsidR="00620F58">
        <w:rPr>
          <w:rStyle w:val="uicontrol"/>
          <w:rFonts w:hint="eastAsia"/>
        </w:rPr>
        <w:t>”</w:t>
      </w:r>
      <w:r w:rsidRPr="00517D9B">
        <w:rPr>
          <w:rStyle w:val="uicontrol"/>
        </w:rPr>
        <w:t>。</w:t>
      </w:r>
    </w:p>
    <w:p w14:paraId="0538E7ED" w14:textId="0D650A3C" w:rsidR="0023720F" w:rsidRDefault="0023720F" w:rsidP="00CD5740">
      <w:pPr>
        <w:pStyle w:val="30"/>
        <w:rPr>
          <w:rStyle w:val="uicontrol"/>
        </w:rPr>
      </w:pPr>
      <w:r>
        <w:rPr>
          <w:rStyle w:val="uicontrol"/>
          <w:rFonts w:hint="eastAsia"/>
        </w:rPr>
        <w:t>在</w:t>
      </w:r>
      <w:r>
        <w:rPr>
          <w:rStyle w:val="uicontrol"/>
        </w:rPr>
        <w:t>上方导航栏，选择</w:t>
      </w:r>
      <w:r w:rsidR="00620F58">
        <w:rPr>
          <w:rStyle w:val="uicontrol"/>
          <w:rFonts w:hint="eastAsia"/>
        </w:rPr>
        <w:t>“</w:t>
      </w:r>
      <w:r>
        <w:rPr>
          <w:rStyle w:val="uicontrol"/>
          <w:rFonts w:hint="eastAsia"/>
        </w:rPr>
        <w:t>控制台</w:t>
      </w:r>
      <w:r>
        <w:rPr>
          <w:rStyle w:val="uicontrol"/>
        </w:rPr>
        <w:t>——</w:t>
      </w:r>
      <w:r>
        <w:rPr>
          <w:rStyle w:val="uicontrol"/>
        </w:rPr>
        <w:t>云硬盘</w:t>
      </w:r>
      <w:r w:rsidR="00620F58">
        <w:rPr>
          <w:rStyle w:val="uicontrol"/>
          <w:rFonts w:hint="eastAsia"/>
        </w:rPr>
        <w:t>”</w:t>
      </w:r>
      <w:r>
        <w:rPr>
          <w:rStyle w:val="uicontrol"/>
          <w:rFonts w:hint="eastAsia"/>
        </w:rPr>
        <w:t>。</w:t>
      </w:r>
    </w:p>
    <w:p w14:paraId="7326245E" w14:textId="77777777" w:rsidR="0023720F" w:rsidRDefault="0023720F" w:rsidP="00CD5740">
      <w:pPr>
        <w:pStyle w:val="1e"/>
        <w:rPr>
          <w:rStyle w:val="uicontrol"/>
        </w:rPr>
      </w:pPr>
      <w:r>
        <w:rPr>
          <w:rStyle w:val="uicontrol"/>
          <w:rFonts w:hint="eastAsia"/>
        </w:rPr>
        <w:t>进入</w:t>
      </w:r>
      <w:r>
        <w:rPr>
          <w:rStyle w:val="uicontrol"/>
        </w:rPr>
        <w:t>云硬盘界面。</w:t>
      </w:r>
    </w:p>
    <w:p w14:paraId="194E2FF9" w14:textId="77777777" w:rsidR="0023720F" w:rsidRDefault="0023720F" w:rsidP="00CD5740">
      <w:pPr>
        <w:pStyle w:val="1e"/>
        <w:rPr>
          <w:rStyle w:val="uicontrol"/>
        </w:rPr>
      </w:pPr>
      <w:r>
        <w:rPr>
          <w:noProof/>
        </w:rPr>
        <w:drawing>
          <wp:inline distT="0" distB="0" distL="0" distR="0" wp14:anchorId="7B02004C" wp14:editId="16D26C95">
            <wp:extent cx="3790476" cy="2295238"/>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90476" cy="2295238"/>
                    </a:xfrm>
                    <a:prstGeom prst="rect">
                      <a:avLst/>
                    </a:prstGeom>
                  </pic:spPr>
                </pic:pic>
              </a:graphicData>
            </a:graphic>
          </wp:inline>
        </w:drawing>
      </w:r>
    </w:p>
    <w:p w14:paraId="679326D1" w14:textId="0674F1A4" w:rsidR="0023720F" w:rsidRDefault="0023720F" w:rsidP="00CD5740">
      <w:pPr>
        <w:pStyle w:val="30"/>
        <w:rPr>
          <w:rStyle w:val="uicontrol"/>
        </w:rPr>
      </w:pPr>
      <w:r>
        <w:rPr>
          <w:rStyle w:val="uicontrol"/>
          <w:rFonts w:hint="eastAsia"/>
        </w:rPr>
        <w:t>在刚申请</w:t>
      </w:r>
      <w:r>
        <w:rPr>
          <w:rStyle w:val="uicontrol"/>
        </w:rPr>
        <w:t>的云硬盘所在行，单击</w:t>
      </w:r>
      <w:r w:rsidR="00620F58">
        <w:rPr>
          <w:rStyle w:val="uicontrol"/>
          <w:rFonts w:hint="eastAsia"/>
        </w:rPr>
        <w:t>“</w:t>
      </w:r>
      <w:r>
        <w:rPr>
          <w:rStyle w:val="uicontrol"/>
          <w:rFonts w:hint="eastAsia"/>
        </w:rPr>
        <w:t>更多</w:t>
      </w:r>
      <w:r w:rsidR="00620F58">
        <w:rPr>
          <w:rStyle w:val="uicontrol"/>
          <w:rFonts w:hint="eastAsia"/>
        </w:rPr>
        <w:t>”</w:t>
      </w:r>
      <w:r>
        <w:rPr>
          <w:rStyle w:val="uicontrol"/>
          <w:rFonts w:hint="eastAsia"/>
        </w:rPr>
        <w:t>，</w:t>
      </w:r>
      <w:r>
        <w:rPr>
          <w:rStyle w:val="uicontrol"/>
        </w:rPr>
        <w:t>可以对云硬盘进行操作。</w:t>
      </w:r>
    </w:p>
    <w:p w14:paraId="13450515" w14:textId="77777777" w:rsidR="0023720F" w:rsidRPr="00864468" w:rsidRDefault="0023720F" w:rsidP="00CD5740">
      <w:pPr>
        <w:pStyle w:val="1e"/>
        <w:rPr>
          <w:rStyle w:val="uicontrol"/>
        </w:rPr>
      </w:pPr>
      <w:r>
        <w:rPr>
          <w:noProof/>
        </w:rPr>
        <w:lastRenderedPageBreak/>
        <w:drawing>
          <wp:inline distT="0" distB="0" distL="0" distR="0" wp14:anchorId="219C451B" wp14:editId="11D89152">
            <wp:extent cx="5454000" cy="1480913"/>
            <wp:effectExtent l="0" t="0" r="0" b="508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54000" cy="1480913"/>
                    </a:xfrm>
                    <a:prstGeom prst="rect">
                      <a:avLst/>
                    </a:prstGeom>
                  </pic:spPr>
                </pic:pic>
              </a:graphicData>
            </a:graphic>
          </wp:inline>
        </w:drawing>
      </w:r>
    </w:p>
    <w:p w14:paraId="59E0B258" w14:textId="600F9628" w:rsidR="0023720F" w:rsidRPr="00494DF2" w:rsidRDefault="0023720F" w:rsidP="00CD5740">
      <w:pPr>
        <w:pStyle w:val="4a"/>
        <w:rPr>
          <w:rStyle w:val="uicontrol"/>
        </w:rPr>
      </w:pPr>
      <w:r w:rsidRPr="00494DF2">
        <w:rPr>
          <w:rStyle w:val="uicontrol"/>
          <w:rFonts w:hint="eastAsia"/>
        </w:rPr>
        <w:t>修改</w:t>
      </w:r>
      <w:r w:rsidRPr="00494DF2">
        <w:rPr>
          <w:rStyle w:val="uicontrol"/>
        </w:rPr>
        <w:t>：修改云硬盘的名称</w:t>
      </w:r>
      <w:r w:rsidR="00CD5740">
        <w:rPr>
          <w:rStyle w:val="uicontrol"/>
          <w:rFonts w:hint="eastAsia"/>
        </w:rPr>
        <w:t>。</w:t>
      </w:r>
    </w:p>
    <w:p w14:paraId="1C26D142" w14:textId="51006308" w:rsidR="0023720F" w:rsidRPr="00494DF2" w:rsidRDefault="0023720F" w:rsidP="00CD5740">
      <w:pPr>
        <w:pStyle w:val="4a"/>
        <w:rPr>
          <w:rStyle w:val="uicontrol"/>
        </w:rPr>
      </w:pPr>
      <w:r w:rsidRPr="00494DF2">
        <w:rPr>
          <w:rStyle w:val="uicontrol"/>
          <w:rFonts w:hint="eastAsia"/>
        </w:rPr>
        <w:t>挂载</w:t>
      </w:r>
      <w:r w:rsidRPr="00494DF2">
        <w:rPr>
          <w:rStyle w:val="uicontrol"/>
        </w:rPr>
        <w:t>：将云</w:t>
      </w:r>
      <w:r w:rsidRPr="00494DF2">
        <w:rPr>
          <w:rStyle w:val="uicontrol"/>
          <w:rFonts w:hint="eastAsia"/>
        </w:rPr>
        <w:t>硬盘</w:t>
      </w:r>
      <w:r w:rsidRPr="00494DF2">
        <w:rPr>
          <w:rStyle w:val="uicontrol"/>
        </w:rPr>
        <w:t>挂载给云主机使用</w:t>
      </w:r>
      <w:r w:rsidR="00CD5740">
        <w:rPr>
          <w:rStyle w:val="uicontrol"/>
          <w:rFonts w:hint="eastAsia"/>
        </w:rPr>
        <w:t>。</w:t>
      </w:r>
    </w:p>
    <w:p w14:paraId="18368B0C" w14:textId="16E41655" w:rsidR="0023720F" w:rsidRPr="00494DF2" w:rsidRDefault="0023720F" w:rsidP="00CD5740">
      <w:pPr>
        <w:pStyle w:val="4a"/>
        <w:rPr>
          <w:rStyle w:val="uicontrol"/>
        </w:rPr>
      </w:pPr>
      <w:r w:rsidRPr="00494DF2">
        <w:rPr>
          <w:rStyle w:val="uicontrol"/>
          <w:rFonts w:hint="eastAsia"/>
        </w:rPr>
        <w:t>变更</w:t>
      </w:r>
      <w:r w:rsidRPr="00494DF2">
        <w:rPr>
          <w:rStyle w:val="uicontrol"/>
        </w:rPr>
        <w:t>：</w:t>
      </w:r>
      <w:r w:rsidRPr="00494DF2">
        <w:rPr>
          <w:rStyle w:val="uicontrol"/>
          <w:rFonts w:hint="eastAsia"/>
        </w:rPr>
        <w:t>可以</w:t>
      </w:r>
      <w:r w:rsidRPr="00494DF2">
        <w:rPr>
          <w:rStyle w:val="uicontrol"/>
        </w:rPr>
        <w:t>申请变更云硬盘的容量</w:t>
      </w:r>
      <w:r w:rsidR="00CD5740">
        <w:rPr>
          <w:rStyle w:val="uicontrol"/>
          <w:rFonts w:hint="eastAsia"/>
        </w:rPr>
        <w:t>。</w:t>
      </w:r>
    </w:p>
    <w:p w14:paraId="7F811C6E" w14:textId="473967FC" w:rsidR="0023720F" w:rsidRPr="00494DF2" w:rsidRDefault="0023720F" w:rsidP="00CD5740">
      <w:pPr>
        <w:pStyle w:val="4a"/>
        <w:rPr>
          <w:rStyle w:val="uicontrol"/>
        </w:rPr>
      </w:pPr>
      <w:r w:rsidRPr="00494DF2">
        <w:rPr>
          <w:rStyle w:val="uicontrol"/>
          <w:rFonts w:hint="eastAsia"/>
        </w:rPr>
        <w:t>创建</w:t>
      </w:r>
      <w:r w:rsidRPr="00494DF2">
        <w:rPr>
          <w:rStyle w:val="uicontrol"/>
        </w:rPr>
        <w:t>快照：对</w:t>
      </w:r>
      <w:r w:rsidRPr="00494DF2">
        <w:rPr>
          <w:rStyle w:val="uicontrol"/>
          <w:rFonts w:hint="eastAsia"/>
        </w:rPr>
        <w:t>云</w:t>
      </w:r>
      <w:r w:rsidRPr="00494DF2">
        <w:rPr>
          <w:rStyle w:val="uicontrol"/>
        </w:rPr>
        <w:t>硬盘的当前状态进行快照</w:t>
      </w:r>
      <w:r w:rsidR="00CD5740">
        <w:rPr>
          <w:rStyle w:val="uicontrol"/>
          <w:rFonts w:hint="eastAsia"/>
        </w:rPr>
        <w:t>。</w:t>
      </w:r>
    </w:p>
    <w:p w14:paraId="172C9655" w14:textId="72B22DC2" w:rsidR="0023720F" w:rsidRPr="00494DF2" w:rsidRDefault="0023720F" w:rsidP="00CD5740">
      <w:pPr>
        <w:pStyle w:val="4a"/>
        <w:rPr>
          <w:rStyle w:val="uicontrol"/>
        </w:rPr>
      </w:pPr>
      <w:r w:rsidRPr="00494DF2">
        <w:rPr>
          <w:rStyle w:val="uicontrol"/>
          <w:rFonts w:hint="eastAsia"/>
        </w:rPr>
        <w:t>删除</w:t>
      </w:r>
      <w:r w:rsidRPr="00494DF2">
        <w:rPr>
          <w:rStyle w:val="uicontrol"/>
        </w:rPr>
        <w:t>：删除云硬盘</w:t>
      </w:r>
      <w:r w:rsidR="00CD5740">
        <w:rPr>
          <w:rStyle w:val="uicontrol"/>
          <w:rFonts w:hint="eastAsia"/>
        </w:rPr>
        <w:t>。</w:t>
      </w:r>
    </w:p>
    <w:p w14:paraId="249003C9" w14:textId="3892689C" w:rsidR="0023720F" w:rsidRPr="00494DF2" w:rsidRDefault="0023720F" w:rsidP="00CD5740">
      <w:pPr>
        <w:pStyle w:val="4a"/>
        <w:rPr>
          <w:rStyle w:val="uicontrol"/>
        </w:rPr>
      </w:pPr>
      <w:r w:rsidRPr="00494DF2">
        <w:rPr>
          <w:rStyle w:val="uicontrol"/>
          <w:rFonts w:hint="eastAsia"/>
        </w:rPr>
        <w:t>延期</w:t>
      </w:r>
      <w:r w:rsidRPr="00494DF2">
        <w:rPr>
          <w:rStyle w:val="uicontrol"/>
        </w:rPr>
        <w:t>：申请云硬盘使用</w:t>
      </w:r>
      <w:r w:rsidRPr="00494DF2">
        <w:rPr>
          <w:rStyle w:val="uicontrol"/>
          <w:rFonts w:hint="eastAsia"/>
        </w:rPr>
        <w:t>时间</w:t>
      </w:r>
      <w:r w:rsidRPr="00494DF2">
        <w:rPr>
          <w:rStyle w:val="uicontrol"/>
        </w:rPr>
        <w:t>的延期</w:t>
      </w:r>
      <w:r w:rsidR="00CD5740">
        <w:rPr>
          <w:rStyle w:val="uicontrol"/>
          <w:rFonts w:hint="eastAsia"/>
        </w:rPr>
        <w:t>。</w:t>
      </w:r>
    </w:p>
    <w:p w14:paraId="43EE05BE" w14:textId="77777777" w:rsidR="0023720F" w:rsidRPr="00517D9B" w:rsidRDefault="0023720F" w:rsidP="00EB7F0F">
      <w:pPr>
        <w:pStyle w:val="1e"/>
        <w:rPr>
          <w:rStyle w:val="uicontrol"/>
        </w:rPr>
      </w:pPr>
      <w:r>
        <w:rPr>
          <w:rStyle w:val="uicontrol"/>
          <w:rFonts w:hint="eastAsia"/>
        </w:rPr>
        <w:t>根据</w:t>
      </w:r>
      <w:r>
        <w:rPr>
          <w:rStyle w:val="uicontrol"/>
        </w:rPr>
        <w:t>需求对云硬盘进行操作。</w:t>
      </w:r>
    </w:p>
    <w:p w14:paraId="6776955E" w14:textId="77777777" w:rsidR="0023720F" w:rsidRPr="00CD5740" w:rsidRDefault="0023720F" w:rsidP="00CD5740">
      <w:pPr>
        <w:pStyle w:val="3"/>
        <w:rPr>
          <w:rStyle w:val="uicontrol"/>
        </w:rPr>
      </w:pPr>
      <w:bookmarkStart w:id="252" w:name="_Toc497466152"/>
      <w:bookmarkStart w:id="253" w:name="_Toc500505227"/>
      <w:r w:rsidRPr="00CD5740">
        <w:rPr>
          <w:rFonts w:hint="eastAsia"/>
        </w:rPr>
        <w:t>弹性</w:t>
      </w:r>
      <w:r w:rsidRPr="00CD5740">
        <w:rPr>
          <w:rFonts w:hint="eastAsia"/>
        </w:rPr>
        <w:t>IP</w:t>
      </w:r>
      <w:r w:rsidRPr="00CD5740">
        <w:rPr>
          <w:rFonts w:hint="eastAsia"/>
        </w:rPr>
        <w:t>服务</w:t>
      </w:r>
      <w:bookmarkEnd w:id="252"/>
      <w:bookmarkEnd w:id="253"/>
    </w:p>
    <w:p w14:paraId="4B4D1F86" w14:textId="77777777" w:rsidR="0023720F" w:rsidRPr="00CD5740" w:rsidRDefault="0023720F" w:rsidP="00CD5740">
      <w:pPr>
        <w:pStyle w:val="4"/>
        <w:rPr>
          <w:rFonts w:hint="default"/>
        </w:rPr>
      </w:pPr>
      <w:r w:rsidRPr="00CD5740">
        <w:t>弹性</w:t>
      </w:r>
      <w:r w:rsidRPr="00CD5740">
        <w:t>IP</w:t>
      </w:r>
      <w:r w:rsidRPr="00CD5740">
        <w:t>服务创建</w:t>
      </w:r>
    </w:p>
    <w:p w14:paraId="68BF327E" w14:textId="1B5D4490" w:rsidR="0023720F" w:rsidRPr="00E03010" w:rsidRDefault="0023720F" w:rsidP="00CD5740">
      <w:pPr>
        <w:pStyle w:val="30"/>
        <w:rPr>
          <w:rStyle w:val="uicontrol"/>
        </w:rPr>
      </w:pPr>
      <w:r>
        <w:rPr>
          <w:rStyle w:val="uicontrol"/>
          <w:rFonts w:hint="eastAsia"/>
        </w:rPr>
        <w:t>使用</w:t>
      </w:r>
      <w:r w:rsidRPr="00E03010">
        <w:rPr>
          <w:rStyle w:val="uicontrol"/>
        </w:rPr>
        <w:t>系统超级管理员</w:t>
      </w:r>
      <w:r>
        <w:rPr>
          <w:rStyle w:val="uicontrol"/>
          <w:rFonts w:hint="eastAsia"/>
        </w:rPr>
        <w:t>账户</w:t>
      </w:r>
      <w:r w:rsidRPr="00E03010">
        <w:rPr>
          <w:rStyle w:val="uicontrol"/>
        </w:rPr>
        <w:t>登录</w:t>
      </w:r>
      <w:r w:rsidR="00C658AD">
        <w:rPr>
          <w:rStyle w:val="uicontrol"/>
        </w:rPr>
        <w:t>ServiceCenter</w:t>
      </w:r>
      <w:r w:rsidRPr="00E03010">
        <w:rPr>
          <w:rStyle w:val="uicontrol"/>
        </w:rPr>
        <w:t>。</w:t>
      </w:r>
      <w:r>
        <w:rPr>
          <w:rStyle w:val="uicontrol"/>
          <w:rFonts w:hint="eastAsia"/>
        </w:rPr>
        <w:t>如</w:t>
      </w:r>
      <w:r w:rsidR="00620F58">
        <w:rPr>
          <w:rStyle w:val="uicontrol"/>
          <w:rFonts w:hint="eastAsia"/>
        </w:rPr>
        <w:t>“</w:t>
      </w:r>
      <w:r w:rsidRPr="00CD5740">
        <w:rPr>
          <w:rStyle w:val="uicontrol"/>
          <w:b/>
        </w:rPr>
        <w:t>cloud_admin</w:t>
      </w:r>
      <w:r w:rsidR="00620F58">
        <w:rPr>
          <w:rStyle w:val="uicontrol"/>
          <w:rFonts w:hint="eastAsia"/>
        </w:rPr>
        <w:t>”</w:t>
      </w:r>
      <w:r w:rsidR="00CD5740">
        <w:rPr>
          <w:rStyle w:val="uicontrol"/>
          <w:rFonts w:hint="eastAsia"/>
        </w:rPr>
        <w:t>。</w:t>
      </w:r>
    </w:p>
    <w:p w14:paraId="0A00EB50" w14:textId="2046C9AE" w:rsidR="0023720F" w:rsidRDefault="0023720F" w:rsidP="00CD5740">
      <w:pPr>
        <w:pStyle w:val="30"/>
        <w:rPr>
          <w:rStyle w:val="uicontrol"/>
        </w:rPr>
      </w:pPr>
      <w:r>
        <w:rPr>
          <w:rStyle w:val="uicontrol"/>
          <w:rFonts w:hint="eastAsia"/>
        </w:rPr>
        <w:t>在</w:t>
      </w:r>
      <w:r>
        <w:rPr>
          <w:rStyle w:val="uicontrol"/>
        </w:rPr>
        <w:t>上方导航栏，</w:t>
      </w:r>
      <w:r w:rsidRPr="00E03010">
        <w:rPr>
          <w:rStyle w:val="uicontrol"/>
        </w:rPr>
        <w:t>选择</w:t>
      </w:r>
      <w:r w:rsidR="00620F58">
        <w:rPr>
          <w:rStyle w:val="uicontrol"/>
          <w:rFonts w:hint="eastAsia"/>
        </w:rPr>
        <w:t>“</w:t>
      </w:r>
      <w:r w:rsidRPr="00E03010">
        <w:rPr>
          <w:rStyle w:val="uicontrol"/>
        </w:rPr>
        <w:t>服务</w:t>
      </w:r>
      <w:r w:rsidR="00EF78AD">
        <w:rPr>
          <w:rStyle w:val="uicontrol"/>
        </w:rPr>
        <w:t>——</w:t>
      </w:r>
      <w:r w:rsidRPr="00E03010">
        <w:rPr>
          <w:rStyle w:val="uicontrol"/>
        </w:rPr>
        <w:t>网络</w:t>
      </w:r>
      <w:r w:rsidR="00EF78AD">
        <w:rPr>
          <w:rStyle w:val="uicontrol"/>
        </w:rPr>
        <w:t>——</w:t>
      </w:r>
      <w:r w:rsidRPr="00E03010">
        <w:rPr>
          <w:rStyle w:val="uicontrol"/>
        </w:rPr>
        <w:t>弹性</w:t>
      </w:r>
      <w:r w:rsidRPr="00E03010">
        <w:rPr>
          <w:rStyle w:val="uicontrol"/>
        </w:rPr>
        <w:t>IP</w:t>
      </w:r>
      <w:r w:rsidR="00620F58">
        <w:rPr>
          <w:rStyle w:val="uicontrol"/>
          <w:rFonts w:hint="eastAsia"/>
        </w:rPr>
        <w:t>”</w:t>
      </w:r>
      <w:r w:rsidRPr="00E03010">
        <w:rPr>
          <w:rStyle w:val="uicontrol"/>
        </w:rPr>
        <w:t>。</w:t>
      </w:r>
    </w:p>
    <w:p w14:paraId="604FFFE0" w14:textId="77777777" w:rsidR="0023720F" w:rsidRPr="00E03010" w:rsidRDefault="0023720F" w:rsidP="00CD5740">
      <w:pPr>
        <w:pStyle w:val="1e"/>
        <w:rPr>
          <w:rStyle w:val="uicontrol"/>
        </w:rPr>
      </w:pPr>
      <w:r>
        <w:rPr>
          <w:noProof/>
        </w:rPr>
        <w:drawing>
          <wp:inline distT="0" distB="0" distL="0" distR="0" wp14:anchorId="2C945663" wp14:editId="35CA3BD2">
            <wp:extent cx="5454000" cy="1753613"/>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54000" cy="1753613"/>
                    </a:xfrm>
                    <a:prstGeom prst="rect">
                      <a:avLst/>
                    </a:prstGeom>
                  </pic:spPr>
                </pic:pic>
              </a:graphicData>
            </a:graphic>
          </wp:inline>
        </w:drawing>
      </w:r>
    </w:p>
    <w:p w14:paraId="78182DD5" w14:textId="1F9FE89D" w:rsidR="0023720F" w:rsidRPr="00CD5740" w:rsidRDefault="0023720F" w:rsidP="00CD5740">
      <w:pPr>
        <w:pStyle w:val="30"/>
      </w:pPr>
      <w:r w:rsidRPr="00E03010">
        <w:rPr>
          <w:rStyle w:val="uicontrol"/>
        </w:rPr>
        <w:t>单击</w:t>
      </w:r>
      <w:r w:rsidR="00620F58">
        <w:rPr>
          <w:rStyle w:val="uicontrol"/>
          <w:rFonts w:hint="eastAsia"/>
        </w:rPr>
        <w:t>“</w:t>
      </w:r>
      <w:r w:rsidRPr="00E03010">
        <w:rPr>
          <w:rStyle w:val="uicontrol"/>
        </w:rPr>
        <w:t>创建服务</w:t>
      </w:r>
      <w:r w:rsidR="00620F58">
        <w:rPr>
          <w:rStyle w:val="uicontrol"/>
          <w:rFonts w:hint="eastAsia"/>
        </w:rPr>
        <w:t>”</w:t>
      </w:r>
      <w:r w:rsidRPr="00E03010">
        <w:rPr>
          <w:rStyle w:val="uicontrol"/>
        </w:rPr>
        <w:t>。</w:t>
      </w:r>
    </w:p>
    <w:p w14:paraId="43941C5A" w14:textId="58AD9A80" w:rsidR="00CD5740" w:rsidRPr="00E03010" w:rsidRDefault="00CD5740" w:rsidP="00CD5740">
      <w:pPr>
        <w:pStyle w:val="1e"/>
        <w:rPr>
          <w:rStyle w:val="uicontrol"/>
        </w:rPr>
      </w:pPr>
      <w:r w:rsidRPr="00CD5740">
        <w:rPr>
          <w:noProof/>
        </w:rPr>
        <w:drawing>
          <wp:inline distT="0" distB="0" distL="0" distR="0" wp14:anchorId="170D0A9A" wp14:editId="50C926A9">
            <wp:extent cx="1771429" cy="1152381"/>
            <wp:effectExtent l="19050" t="19050" r="19685" b="1016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71429" cy="1152381"/>
                    </a:xfrm>
                    <a:prstGeom prst="rect">
                      <a:avLst/>
                    </a:prstGeom>
                    <a:ln>
                      <a:solidFill>
                        <a:schemeClr val="tx1"/>
                      </a:solidFill>
                    </a:ln>
                  </pic:spPr>
                </pic:pic>
              </a:graphicData>
            </a:graphic>
          </wp:inline>
        </w:drawing>
      </w:r>
    </w:p>
    <w:p w14:paraId="52A32F13" w14:textId="539DCE8C" w:rsidR="0023720F" w:rsidRPr="00DB7EF3" w:rsidRDefault="0023720F" w:rsidP="00CD5740">
      <w:pPr>
        <w:pStyle w:val="30"/>
        <w:rPr>
          <w:rStyle w:val="uicontrol"/>
        </w:rPr>
      </w:pPr>
      <w:r w:rsidRPr="00E03010">
        <w:rPr>
          <w:rStyle w:val="uicontrol"/>
        </w:rPr>
        <w:t>选择</w:t>
      </w:r>
      <w:r w:rsidR="00620F58">
        <w:rPr>
          <w:rStyle w:val="uicontrol"/>
          <w:rFonts w:hint="eastAsia"/>
        </w:rPr>
        <w:t>“</w:t>
      </w:r>
      <w:r w:rsidRPr="00E03010">
        <w:rPr>
          <w:rStyle w:val="uicontrol"/>
        </w:rPr>
        <w:t>审批类型</w:t>
      </w:r>
      <w:r w:rsidR="00620F58">
        <w:rPr>
          <w:rStyle w:val="uicontrol"/>
          <w:rFonts w:hint="eastAsia"/>
        </w:rPr>
        <w:t>”</w:t>
      </w:r>
      <w:r>
        <w:rPr>
          <w:rStyle w:val="uicontrol"/>
        </w:rPr>
        <w:t>。</w:t>
      </w:r>
    </w:p>
    <w:p w14:paraId="5951DEEB" w14:textId="77777777" w:rsidR="0023720F" w:rsidRPr="00494DF2" w:rsidRDefault="0023720F" w:rsidP="00CD5740">
      <w:pPr>
        <w:pStyle w:val="4a"/>
        <w:rPr>
          <w:rStyle w:val="uicontrol"/>
        </w:rPr>
      </w:pPr>
      <w:r w:rsidRPr="00494DF2">
        <w:rPr>
          <w:rStyle w:val="uicontrol"/>
        </w:rPr>
        <w:lastRenderedPageBreak/>
        <w:t>无需审批：用户在提交服务申请后，不需要通过管理员审批，系统会自动实施发放服务。</w:t>
      </w:r>
    </w:p>
    <w:p w14:paraId="34E1B03E" w14:textId="77777777" w:rsidR="0023720F" w:rsidRPr="00494DF2" w:rsidRDefault="0023720F" w:rsidP="00CD5740">
      <w:pPr>
        <w:pStyle w:val="4a"/>
        <w:rPr>
          <w:rStyle w:val="uicontrol"/>
        </w:rPr>
      </w:pPr>
      <w:r w:rsidRPr="00494DF2">
        <w:rPr>
          <w:rStyle w:val="uicontrol"/>
        </w:rPr>
        <w:t>VDC</w:t>
      </w:r>
      <w:r w:rsidRPr="00494DF2">
        <w:rPr>
          <w:rStyle w:val="uicontrol"/>
        </w:rPr>
        <w:t>管理员审批：用户在提交服务申请后，需要由</w:t>
      </w:r>
      <w:r w:rsidRPr="00494DF2">
        <w:rPr>
          <w:rStyle w:val="uicontrol"/>
        </w:rPr>
        <w:t>VDC</w:t>
      </w:r>
      <w:r w:rsidRPr="00494DF2">
        <w:rPr>
          <w:rStyle w:val="uicontrol"/>
        </w:rPr>
        <w:t>管理员审批通过后，系统才会实施发放服务。如果是</w:t>
      </w:r>
      <w:r w:rsidRPr="00494DF2">
        <w:rPr>
          <w:rStyle w:val="uicontrol"/>
        </w:rPr>
        <w:t>VDC</w:t>
      </w:r>
      <w:r w:rsidRPr="00494DF2">
        <w:rPr>
          <w:rStyle w:val="uicontrol"/>
        </w:rPr>
        <w:t>管理员提交的服务申请，且不需要审批时输入参数时，无需</w:t>
      </w:r>
      <w:r w:rsidRPr="00494DF2">
        <w:rPr>
          <w:rStyle w:val="uicontrol"/>
        </w:rPr>
        <w:t>VDC</w:t>
      </w:r>
      <w:r w:rsidRPr="00494DF2">
        <w:rPr>
          <w:rStyle w:val="uicontrol"/>
        </w:rPr>
        <w:t>管理员审批，系统直接实施发放服务。</w:t>
      </w:r>
    </w:p>
    <w:p w14:paraId="51331051" w14:textId="77777777" w:rsidR="0023720F" w:rsidRPr="00494DF2" w:rsidRDefault="0023720F" w:rsidP="00CD5740">
      <w:pPr>
        <w:pStyle w:val="4a"/>
        <w:rPr>
          <w:rStyle w:val="uicontrol"/>
        </w:rPr>
      </w:pPr>
      <w:r w:rsidRPr="00494DF2">
        <w:rPr>
          <w:rStyle w:val="uicontrol"/>
        </w:rPr>
        <w:t>多级审批：用户在提交服务申请后，需要逐级审批通过后，系统才会实施发放服务。最多可设置</w:t>
      </w:r>
      <w:r w:rsidRPr="00494DF2">
        <w:rPr>
          <w:rStyle w:val="uicontrol"/>
        </w:rPr>
        <w:t>5</w:t>
      </w:r>
      <w:r w:rsidRPr="00494DF2">
        <w:rPr>
          <w:rStyle w:val="uicontrol"/>
        </w:rPr>
        <w:t>级，默认第</w:t>
      </w:r>
      <w:r w:rsidRPr="00494DF2">
        <w:rPr>
          <w:rStyle w:val="uicontrol"/>
        </w:rPr>
        <w:t>1</w:t>
      </w:r>
      <w:r w:rsidRPr="00494DF2">
        <w:rPr>
          <w:rStyle w:val="uicontrol"/>
        </w:rPr>
        <w:t>级审批角色为</w:t>
      </w:r>
      <w:r w:rsidRPr="00494DF2">
        <w:rPr>
          <w:rStyle w:val="uicontrol"/>
        </w:rPr>
        <w:t>VDC</w:t>
      </w:r>
      <w:r w:rsidRPr="00494DF2">
        <w:rPr>
          <w:rStyle w:val="uicontrol"/>
        </w:rPr>
        <w:t>管理员。</w:t>
      </w:r>
    </w:p>
    <w:p w14:paraId="2F05CC71" w14:textId="3EABED22" w:rsidR="0023720F" w:rsidRPr="00E03010" w:rsidRDefault="0023720F" w:rsidP="00EB7F0F">
      <w:pPr>
        <w:pStyle w:val="1e"/>
        <w:rPr>
          <w:rStyle w:val="uicontrol"/>
        </w:rPr>
      </w:pPr>
      <w:r w:rsidRPr="00E03010">
        <w:rPr>
          <w:rStyle w:val="uicontrol"/>
        </w:rPr>
        <w:t>假设</w:t>
      </w:r>
      <w:r w:rsidR="00620F58">
        <w:rPr>
          <w:rStyle w:val="uicontrol"/>
          <w:rFonts w:hint="eastAsia"/>
        </w:rPr>
        <w:t>“</w:t>
      </w:r>
      <w:r w:rsidRPr="00E03010">
        <w:rPr>
          <w:rStyle w:val="uicontrol"/>
        </w:rPr>
        <w:t>审批类型</w:t>
      </w:r>
      <w:r w:rsidR="00620F58">
        <w:rPr>
          <w:rStyle w:val="uicontrol"/>
          <w:rFonts w:hint="eastAsia"/>
        </w:rPr>
        <w:t>”</w:t>
      </w:r>
      <w:r w:rsidRPr="00E03010">
        <w:rPr>
          <w:rStyle w:val="uicontrol"/>
        </w:rPr>
        <w:t>为</w:t>
      </w:r>
      <w:r w:rsidR="00620F58">
        <w:rPr>
          <w:rStyle w:val="uicontrol"/>
          <w:rFonts w:hint="eastAsia"/>
        </w:rPr>
        <w:t>“</w:t>
      </w:r>
      <w:r w:rsidRPr="00E03010">
        <w:rPr>
          <w:rStyle w:val="uicontrol"/>
        </w:rPr>
        <w:t>VDC</w:t>
      </w:r>
      <w:r w:rsidRPr="00E03010">
        <w:rPr>
          <w:rStyle w:val="uicontrol"/>
        </w:rPr>
        <w:t>管理员审批</w:t>
      </w:r>
      <w:r w:rsidR="00620F58">
        <w:rPr>
          <w:rStyle w:val="uicontrol"/>
          <w:rFonts w:hint="eastAsia"/>
        </w:rPr>
        <w:t>”</w:t>
      </w:r>
      <w:r w:rsidRPr="00E03010">
        <w:rPr>
          <w:rStyle w:val="uicontrol"/>
        </w:rPr>
        <w:t>。</w:t>
      </w:r>
    </w:p>
    <w:p w14:paraId="0C80DCCD" w14:textId="590B321D" w:rsidR="0023720F" w:rsidRPr="00DB7EF3" w:rsidRDefault="0023720F" w:rsidP="00CD5740">
      <w:pPr>
        <w:pStyle w:val="1e"/>
        <w:rPr>
          <w:rStyle w:val="uicontrol"/>
        </w:rPr>
      </w:pPr>
      <w:bookmarkStart w:id="254" w:name="help031__fig01"/>
      <w:bookmarkStart w:id="255" w:name="fig01"/>
      <w:bookmarkEnd w:id="254"/>
      <w:bookmarkEnd w:id="255"/>
      <w:r>
        <w:rPr>
          <w:noProof/>
        </w:rPr>
        <w:drawing>
          <wp:inline distT="0" distB="0" distL="0" distR="0" wp14:anchorId="6A9A91E7" wp14:editId="675C3FDF">
            <wp:extent cx="5454000" cy="166397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54000" cy="1663975"/>
                    </a:xfrm>
                    <a:prstGeom prst="rect">
                      <a:avLst/>
                    </a:prstGeom>
                  </pic:spPr>
                </pic:pic>
              </a:graphicData>
            </a:graphic>
          </wp:inline>
        </w:drawing>
      </w:r>
    </w:p>
    <w:p w14:paraId="46A35E78" w14:textId="5B7B18AD" w:rsidR="0023720F" w:rsidRPr="00E03010" w:rsidRDefault="0023720F" w:rsidP="00CD5740">
      <w:pPr>
        <w:pStyle w:val="30"/>
        <w:rPr>
          <w:rStyle w:val="uicontrol"/>
        </w:rPr>
      </w:pPr>
      <w:r w:rsidRPr="00E03010">
        <w:rPr>
          <w:rStyle w:val="uicontrol"/>
        </w:rPr>
        <w:t>单击</w:t>
      </w:r>
      <w:r w:rsidR="00620F58">
        <w:rPr>
          <w:rStyle w:val="uicontrol"/>
          <w:rFonts w:hint="eastAsia"/>
        </w:rPr>
        <w:t>“</w:t>
      </w:r>
      <w:r w:rsidRPr="00E03010">
        <w:rPr>
          <w:rStyle w:val="uicontrol"/>
        </w:rPr>
        <w:t>下一步</w:t>
      </w:r>
      <w:r w:rsidR="00620F58">
        <w:rPr>
          <w:rStyle w:val="uicontrol"/>
          <w:rFonts w:hint="eastAsia"/>
        </w:rPr>
        <w:t>”</w:t>
      </w:r>
      <w:r w:rsidRPr="00E03010">
        <w:rPr>
          <w:rStyle w:val="uicontrol"/>
        </w:rPr>
        <w:t>。</w:t>
      </w:r>
      <w:r w:rsidRPr="00E03010">
        <w:rPr>
          <w:rStyle w:val="uicontrol"/>
        </w:rPr>
        <w:t xml:space="preserve"> </w:t>
      </w:r>
    </w:p>
    <w:p w14:paraId="046BEBB4" w14:textId="56E4ED43" w:rsidR="0023720F" w:rsidRPr="00E03010" w:rsidRDefault="0023720F" w:rsidP="00CD5740">
      <w:pPr>
        <w:pStyle w:val="1e"/>
        <w:rPr>
          <w:rStyle w:val="uicontrol"/>
        </w:rPr>
      </w:pPr>
      <w:r w:rsidRPr="00E03010">
        <w:rPr>
          <w:rStyle w:val="uicontrol"/>
        </w:rPr>
        <w:t>进入</w:t>
      </w:r>
      <w:r w:rsidR="00620F58">
        <w:rPr>
          <w:rStyle w:val="uicontrol"/>
          <w:rFonts w:hint="eastAsia"/>
        </w:rPr>
        <w:t>“</w:t>
      </w:r>
      <w:r w:rsidRPr="00E03010">
        <w:rPr>
          <w:rStyle w:val="uicontrol"/>
        </w:rPr>
        <w:t>基本信息</w:t>
      </w:r>
      <w:r w:rsidR="00620F58">
        <w:rPr>
          <w:rStyle w:val="uicontrol"/>
          <w:rFonts w:hint="eastAsia"/>
        </w:rPr>
        <w:t>”</w:t>
      </w:r>
      <w:r w:rsidRPr="00E03010">
        <w:rPr>
          <w:rStyle w:val="uicontrol"/>
        </w:rPr>
        <w:t>页面。</w:t>
      </w:r>
    </w:p>
    <w:p w14:paraId="3B3DFE28" w14:textId="40456675" w:rsidR="0023720F" w:rsidRDefault="0023720F" w:rsidP="00CD5740">
      <w:pPr>
        <w:pStyle w:val="30"/>
        <w:rPr>
          <w:rStyle w:val="uicontrol"/>
        </w:rPr>
      </w:pPr>
      <w:r w:rsidRPr="00E03010">
        <w:rPr>
          <w:rStyle w:val="uicontrol"/>
        </w:rPr>
        <w:t>填写弹性</w:t>
      </w:r>
      <w:r w:rsidRPr="00E03010">
        <w:rPr>
          <w:rStyle w:val="uicontrol"/>
        </w:rPr>
        <w:t>IP</w:t>
      </w:r>
      <w:r w:rsidRPr="00E03010">
        <w:rPr>
          <w:rStyle w:val="uicontrol"/>
        </w:rPr>
        <w:t>服务的基本信息，假设将</w:t>
      </w:r>
      <w:r w:rsidR="00620F58">
        <w:rPr>
          <w:rStyle w:val="uicontrol"/>
          <w:rFonts w:hint="eastAsia"/>
        </w:rPr>
        <w:t>“</w:t>
      </w:r>
      <w:r w:rsidRPr="00E03010">
        <w:rPr>
          <w:rStyle w:val="uicontrol"/>
        </w:rPr>
        <w:t>名称</w:t>
      </w:r>
      <w:r w:rsidR="00620F58">
        <w:rPr>
          <w:rStyle w:val="uicontrol"/>
          <w:rFonts w:hint="eastAsia"/>
        </w:rPr>
        <w:t>”</w:t>
      </w:r>
      <w:r w:rsidRPr="00E03010">
        <w:rPr>
          <w:rStyle w:val="uicontrol"/>
        </w:rPr>
        <w:t>设置为</w:t>
      </w:r>
      <w:r w:rsidR="00620F58">
        <w:rPr>
          <w:rStyle w:val="uicontrol"/>
          <w:rFonts w:hint="eastAsia"/>
        </w:rPr>
        <w:t>“</w:t>
      </w:r>
      <w:r w:rsidRPr="00E03010">
        <w:rPr>
          <w:rStyle w:val="uicontrol"/>
        </w:rPr>
        <w:t>eip</w:t>
      </w:r>
      <w:r w:rsidR="00620F58">
        <w:rPr>
          <w:rStyle w:val="uicontrol"/>
          <w:rFonts w:hint="eastAsia"/>
        </w:rPr>
        <w:t>”</w:t>
      </w:r>
      <w:r>
        <w:rPr>
          <w:rStyle w:val="uicontrol"/>
          <w:rFonts w:hint="eastAsia"/>
        </w:rPr>
        <w:t>。</w:t>
      </w:r>
    </w:p>
    <w:p w14:paraId="544C0CFC" w14:textId="77777777" w:rsidR="0023720F" w:rsidRPr="00DB7EF3" w:rsidRDefault="0023720F" w:rsidP="00CD5740">
      <w:pPr>
        <w:pStyle w:val="1e"/>
        <w:rPr>
          <w:rStyle w:val="uicontrol"/>
        </w:rPr>
      </w:pPr>
      <w:r>
        <w:rPr>
          <w:noProof/>
        </w:rPr>
        <w:drawing>
          <wp:inline distT="0" distB="0" distL="0" distR="0" wp14:anchorId="0A634B26" wp14:editId="1E469526">
            <wp:extent cx="3914286" cy="3200000"/>
            <wp:effectExtent l="0" t="0" r="0" b="6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14286" cy="3200000"/>
                    </a:xfrm>
                    <a:prstGeom prst="rect">
                      <a:avLst/>
                    </a:prstGeom>
                  </pic:spPr>
                </pic:pic>
              </a:graphicData>
            </a:graphic>
          </wp:inline>
        </w:drawing>
      </w:r>
    </w:p>
    <w:p w14:paraId="049B1231" w14:textId="6229BE56" w:rsidR="0023720F" w:rsidRPr="00DB7EF3" w:rsidRDefault="0023720F" w:rsidP="00CD5740">
      <w:pPr>
        <w:pStyle w:val="30"/>
        <w:rPr>
          <w:rStyle w:val="uicontrol"/>
        </w:rPr>
      </w:pPr>
      <w:r w:rsidRPr="00E03010">
        <w:rPr>
          <w:rStyle w:val="uicontrol"/>
        </w:rPr>
        <w:t>单击</w:t>
      </w:r>
      <w:r w:rsidR="00620F58">
        <w:rPr>
          <w:rStyle w:val="uicontrol"/>
          <w:rFonts w:hint="eastAsia"/>
        </w:rPr>
        <w:t>“</w:t>
      </w:r>
      <w:r w:rsidRPr="00E03010">
        <w:rPr>
          <w:rStyle w:val="uicontrol"/>
        </w:rPr>
        <w:t>下一步</w:t>
      </w:r>
      <w:r w:rsidR="00620F58">
        <w:rPr>
          <w:rStyle w:val="uicontrol"/>
          <w:rFonts w:hint="eastAsia"/>
        </w:rPr>
        <w:t>”</w:t>
      </w:r>
      <w:r w:rsidRPr="00E03010">
        <w:rPr>
          <w:rStyle w:val="uicontrol"/>
        </w:rPr>
        <w:t>。</w:t>
      </w:r>
      <w:r w:rsidRPr="00E03010">
        <w:rPr>
          <w:rStyle w:val="uicontrol"/>
        </w:rPr>
        <w:t xml:space="preserve"> </w:t>
      </w:r>
    </w:p>
    <w:p w14:paraId="4C1591D4" w14:textId="6F69416C" w:rsidR="0023720F" w:rsidRPr="00E03010" w:rsidRDefault="0023720F" w:rsidP="00CD5740">
      <w:pPr>
        <w:pStyle w:val="1e"/>
        <w:rPr>
          <w:rStyle w:val="uicontrol"/>
        </w:rPr>
      </w:pPr>
      <w:r w:rsidRPr="00E03010">
        <w:rPr>
          <w:rStyle w:val="uicontrol"/>
        </w:rPr>
        <w:t>进入</w:t>
      </w:r>
      <w:r w:rsidR="00620F58">
        <w:rPr>
          <w:rStyle w:val="uicontrol"/>
          <w:rFonts w:hint="eastAsia"/>
        </w:rPr>
        <w:t>“</w:t>
      </w:r>
      <w:r w:rsidRPr="00E03010">
        <w:rPr>
          <w:rStyle w:val="uicontrol"/>
        </w:rPr>
        <w:t>确认信息</w:t>
      </w:r>
      <w:r w:rsidR="00620F58">
        <w:rPr>
          <w:rStyle w:val="uicontrol"/>
          <w:rFonts w:hint="eastAsia"/>
        </w:rPr>
        <w:t>”</w:t>
      </w:r>
      <w:r w:rsidRPr="00E03010">
        <w:rPr>
          <w:rStyle w:val="uicontrol"/>
        </w:rPr>
        <w:t>页面。</w:t>
      </w:r>
    </w:p>
    <w:p w14:paraId="72885C69" w14:textId="75AF0950" w:rsidR="0023720F" w:rsidRPr="00E03010" w:rsidRDefault="0023720F" w:rsidP="00CD5740">
      <w:pPr>
        <w:pStyle w:val="30"/>
        <w:rPr>
          <w:rStyle w:val="uicontrol"/>
        </w:rPr>
      </w:pPr>
      <w:r w:rsidRPr="00E03010">
        <w:rPr>
          <w:rStyle w:val="uicontrol"/>
        </w:rPr>
        <w:t>确认信息后，单击</w:t>
      </w:r>
      <w:r w:rsidR="00620F58">
        <w:rPr>
          <w:rStyle w:val="uicontrol"/>
          <w:rFonts w:hint="eastAsia"/>
        </w:rPr>
        <w:t>“</w:t>
      </w:r>
      <w:r w:rsidRPr="00E03010">
        <w:rPr>
          <w:rStyle w:val="uicontrol"/>
        </w:rPr>
        <w:t>创建</w:t>
      </w:r>
      <w:r w:rsidR="00620F58">
        <w:rPr>
          <w:rStyle w:val="uicontrol"/>
          <w:rFonts w:hint="eastAsia"/>
        </w:rPr>
        <w:t>”</w:t>
      </w:r>
      <w:r w:rsidRPr="00E03010">
        <w:rPr>
          <w:rStyle w:val="uicontrol"/>
        </w:rPr>
        <w:t>。</w:t>
      </w:r>
      <w:r w:rsidRPr="00E03010">
        <w:rPr>
          <w:rStyle w:val="uicontrol"/>
        </w:rPr>
        <w:t xml:space="preserve"> </w:t>
      </w:r>
    </w:p>
    <w:p w14:paraId="744E25A6" w14:textId="6C7A375B" w:rsidR="0023720F" w:rsidRPr="00E03010" w:rsidRDefault="0023720F" w:rsidP="00EB7F0F">
      <w:pPr>
        <w:pStyle w:val="1e"/>
        <w:rPr>
          <w:rStyle w:val="uicontrol"/>
        </w:rPr>
      </w:pPr>
      <w:r w:rsidRPr="00E03010">
        <w:rPr>
          <w:rStyle w:val="uicontrol"/>
        </w:rPr>
        <w:lastRenderedPageBreak/>
        <w:t>在弹出的</w:t>
      </w:r>
      <w:r w:rsidR="00620F58">
        <w:rPr>
          <w:rStyle w:val="uicontrol"/>
          <w:rFonts w:hint="eastAsia"/>
        </w:rPr>
        <w:t>“</w:t>
      </w:r>
      <w:r w:rsidRPr="00E03010">
        <w:rPr>
          <w:rStyle w:val="uicontrol"/>
        </w:rPr>
        <w:t>提示</w:t>
      </w:r>
      <w:r w:rsidR="00620F58">
        <w:rPr>
          <w:rStyle w:val="uicontrol"/>
          <w:rFonts w:hint="eastAsia"/>
        </w:rPr>
        <w:t>”</w:t>
      </w:r>
      <w:r w:rsidRPr="00E03010">
        <w:rPr>
          <w:rStyle w:val="uicontrol"/>
        </w:rPr>
        <w:t>对话框中，单击</w:t>
      </w:r>
      <w:r w:rsidR="00620F58">
        <w:rPr>
          <w:rStyle w:val="uicontrol"/>
          <w:rFonts w:hint="eastAsia"/>
        </w:rPr>
        <w:t>“</w:t>
      </w:r>
      <w:r w:rsidRPr="00E03010">
        <w:rPr>
          <w:rStyle w:val="uicontrol"/>
        </w:rPr>
        <w:t>返回列表</w:t>
      </w:r>
      <w:r w:rsidR="00620F58">
        <w:rPr>
          <w:rStyle w:val="uicontrol"/>
          <w:rFonts w:hint="eastAsia"/>
        </w:rPr>
        <w:t>”</w:t>
      </w:r>
      <w:r w:rsidRPr="00E03010">
        <w:rPr>
          <w:rStyle w:val="uicontrol"/>
        </w:rPr>
        <w:t>，返回</w:t>
      </w:r>
      <w:r w:rsidR="00620F58">
        <w:rPr>
          <w:rStyle w:val="uicontrol"/>
          <w:rFonts w:hint="eastAsia"/>
        </w:rPr>
        <w:t>“</w:t>
      </w:r>
      <w:r w:rsidRPr="00E03010">
        <w:rPr>
          <w:rStyle w:val="uicontrol"/>
        </w:rPr>
        <w:t>弹性</w:t>
      </w:r>
      <w:r w:rsidRPr="00E03010">
        <w:rPr>
          <w:rStyle w:val="uicontrol"/>
        </w:rPr>
        <w:t>IP</w:t>
      </w:r>
      <w:r w:rsidR="00620F58">
        <w:rPr>
          <w:rStyle w:val="uicontrol"/>
          <w:rFonts w:hint="eastAsia"/>
        </w:rPr>
        <w:t>”</w:t>
      </w:r>
      <w:r w:rsidRPr="00E03010">
        <w:rPr>
          <w:rStyle w:val="uicontrol"/>
        </w:rPr>
        <w:t>页面，显示新建的弹性</w:t>
      </w:r>
      <w:r w:rsidRPr="00E03010">
        <w:rPr>
          <w:rStyle w:val="uicontrol"/>
        </w:rPr>
        <w:t>IP</w:t>
      </w:r>
      <w:r w:rsidRPr="00E03010">
        <w:rPr>
          <w:rStyle w:val="uicontrol"/>
        </w:rPr>
        <w:t>服务时，表示创建成功。</w:t>
      </w:r>
    </w:p>
    <w:p w14:paraId="750734BB" w14:textId="08D751A8" w:rsidR="0023720F" w:rsidRDefault="0023720F" w:rsidP="00CD5740">
      <w:pPr>
        <w:pStyle w:val="30"/>
        <w:rPr>
          <w:rStyle w:val="uicontrol"/>
        </w:rPr>
      </w:pPr>
      <w:r w:rsidRPr="00E03010">
        <w:rPr>
          <w:rStyle w:val="uicontrol"/>
        </w:rPr>
        <w:t>在</w:t>
      </w:r>
      <w:r w:rsidR="00620F58">
        <w:rPr>
          <w:rStyle w:val="uicontrol"/>
          <w:rFonts w:hint="eastAsia"/>
        </w:rPr>
        <w:t>“</w:t>
      </w:r>
      <w:r w:rsidRPr="00E03010">
        <w:rPr>
          <w:rStyle w:val="uicontrol"/>
        </w:rPr>
        <w:t>eip</w:t>
      </w:r>
      <w:r w:rsidR="00620F58">
        <w:rPr>
          <w:rStyle w:val="uicontrol"/>
          <w:rFonts w:hint="eastAsia"/>
        </w:rPr>
        <w:t>”</w:t>
      </w:r>
      <w:r w:rsidRPr="00E03010">
        <w:rPr>
          <w:rStyle w:val="uicontrol"/>
        </w:rPr>
        <w:t>的对应区域，单击</w:t>
      </w:r>
      <w:r w:rsidR="00620F58">
        <w:rPr>
          <w:rStyle w:val="uicontrol"/>
          <w:rFonts w:hint="eastAsia"/>
        </w:rPr>
        <w:t>“</w:t>
      </w:r>
      <w:r w:rsidRPr="00E03010">
        <w:rPr>
          <w:rStyle w:val="uicontrol"/>
        </w:rPr>
        <w:t>发布</w:t>
      </w:r>
      <w:r w:rsidR="00620F58">
        <w:rPr>
          <w:rStyle w:val="uicontrol"/>
          <w:rFonts w:hint="eastAsia"/>
        </w:rPr>
        <w:t>”</w:t>
      </w:r>
      <w:r w:rsidRPr="00E03010">
        <w:rPr>
          <w:rStyle w:val="uicontrol"/>
        </w:rPr>
        <w:t>。</w:t>
      </w:r>
    </w:p>
    <w:p w14:paraId="307EEBA3" w14:textId="77777777" w:rsidR="0023720F" w:rsidRDefault="0023720F" w:rsidP="00CD5740">
      <w:pPr>
        <w:pStyle w:val="1e"/>
        <w:rPr>
          <w:rStyle w:val="uicontrol"/>
        </w:rPr>
      </w:pPr>
      <w:r>
        <w:rPr>
          <w:noProof/>
        </w:rPr>
        <w:drawing>
          <wp:inline distT="0" distB="0" distL="0" distR="0" wp14:anchorId="14D489F4" wp14:editId="38BD237E">
            <wp:extent cx="5038095" cy="2076190"/>
            <wp:effectExtent l="0" t="0" r="0" b="63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38095" cy="2076190"/>
                    </a:xfrm>
                    <a:prstGeom prst="rect">
                      <a:avLst/>
                    </a:prstGeom>
                  </pic:spPr>
                </pic:pic>
              </a:graphicData>
            </a:graphic>
          </wp:inline>
        </w:drawing>
      </w:r>
    </w:p>
    <w:p w14:paraId="10228FE1" w14:textId="77777777" w:rsidR="0023720F" w:rsidRPr="00CD5740" w:rsidRDefault="0023720F" w:rsidP="00CD5740">
      <w:pPr>
        <w:pStyle w:val="4"/>
        <w:rPr>
          <w:rStyle w:val="uicontrol"/>
          <w:rFonts w:hint="default"/>
        </w:rPr>
      </w:pPr>
      <w:r w:rsidRPr="00CD5740">
        <w:rPr>
          <w:rStyle w:val="uicontrol"/>
        </w:rPr>
        <w:t>弹性</w:t>
      </w:r>
      <w:r w:rsidRPr="00CD5740">
        <w:rPr>
          <w:rStyle w:val="uicontrol"/>
        </w:rPr>
        <w:t>IP</w:t>
      </w:r>
      <w:r w:rsidRPr="00CD5740">
        <w:rPr>
          <w:rStyle w:val="uicontrol"/>
        </w:rPr>
        <w:t>服务</w:t>
      </w:r>
      <w:r w:rsidRPr="00CD5740">
        <w:rPr>
          <w:rStyle w:val="uicontrol"/>
          <w:rFonts w:hint="default"/>
        </w:rPr>
        <w:t>申请</w:t>
      </w:r>
    </w:p>
    <w:p w14:paraId="18F65F0A" w14:textId="34132531" w:rsidR="0023720F" w:rsidRPr="001A75C4" w:rsidRDefault="0023720F" w:rsidP="00CD5740">
      <w:pPr>
        <w:pStyle w:val="30"/>
        <w:rPr>
          <w:rStyle w:val="uicontrol"/>
        </w:rPr>
      </w:pPr>
      <w:r>
        <w:rPr>
          <w:rStyle w:val="uicontrol"/>
          <w:rFonts w:hint="eastAsia"/>
        </w:rPr>
        <w:t>使用</w:t>
      </w:r>
      <w:r w:rsidRPr="00CD5740">
        <w:rPr>
          <w:rStyle w:val="uicontrol"/>
        </w:rPr>
        <w:t>VDC</w:t>
      </w:r>
      <w:r w:rsidRPr="00CD5740">
        <w:rPr>
          <w:rStyle w:val="uicontrol"/>
        </w:rPr>
        <w:t>业务员</w:t>
      </w:r>
      <w:r w:rsidRPr="00CD5740">
        <w:rPr>
          <w:rStyle w:val="uicontrol"/>
          <w:rFonts w:hint="eastAsia"/>
        </w:rPr>
        <w:t>账号</w:t>
      </w:r>
      <w:r w:rsidRPr="001A75C4">
        <w:rPr>
          <w:rStyle w:val="uicontrol"/>
        </w:rPr>
        <w:t>登录</w:t>
      </w:r>
      <w:r w:rsidR="00C658AD">
        <w:rPr>
          <w:rStyle w:val="uicontrol"/>
        </w:rPr>
        <w:t>ServiceCenter</w:t>
      </w:r>
      <w:r w:rsidRPr="001A75C4">
        <w:rPr>
          <w:rStyle w:val="uicontrol"/>
        </w:rPr>
        <w:t>。</w:t>
      </w:r>
      <w:r w:rsidRPr="001A75C4">
        <w:rPr>
          <w:rStyle w:val="uicontrol"/>
        </w:rPr>
        <w:t xml:space="preserve"> </w:t>
      </w:r>
      <w:r>
        <w:rPr>
          <w:rStyle w:val="uicontrol"/>
          <w:rFonts w:hint="eastAsia"/>
        </w:rPr>
        <w:t>如</w:t>
      </w:r>
      <w:r w:rsidR="00620F58">
        <w:rPr>
          <w:rStyle w:val="uicontrol"/>
          <w:rFonts w:hint="eastAsia"/>
        </w:rPr>
        <w:t>“</w:t>
      </w:r>
      <w:r w:rsidRPr="00CD5740">
        <w:rPr>
          <w:rStyle w:val="uicontrol"/>
          <w:b/>
        </w:rPr>
        <w:t>ServiceUser01</w:t>
      </w:r>
      <w:r w:rsidR="00620F58">
        <w:rPr>
          <w:rStyle w:val="uicontrol"/>
          <w:rFonts w:hint="eastAsia"/>
        </w:rPr>
        <w:t>”</w:t>
      </w:r>
      <w:r>
        <w:rPr>
          <w:rStyle w:val="uicontrol"/>
          <w:rFonts w:hint="eastAsia"/>
        </w:rPr>
        <w:t>。</w:t>
      </w:r>
    </w:p>
    <w:p w14:paraId="3EA8D43B" w14:textId="1816063E" w:rsidR="0023720F" w:rsidRDefault="0023720F" w:rsidP="00CD5740">
      <w:pPr>
        <w:pStyle w:val="30"/>
        <w:rPr>
          <w:rStyle w:val="uicontrol"/>
        </w:rPr>
      </w:pPr>
      <w:r w:rsidRPr="001A75C4">
        <w:rPr>
          <w:rStyle w:val="uicontrol"/>
        </w:rPr>
        <w:t>选择</w:t>
      </w:r>
      <w:proofErr w:type="gramStart"/>
      <w:r w:rsidR="00620F58">
        <w:rPr>
          <w:rStyle w:val="uicontrol"/>
          <w:rFonts w:hint="eastAsia"/>
        </w:rPr>
        <w:t>“</w:t>
      </w:r>
      <w:proofErr w:type="gramEnd"/>
      <w:r w:rsidRPr="001A75C4">
        <w:rPr>
          <w:rStyle w:val="uicontrol"/>
        </w:rPr>
        <w:t>服务</w:t>
      </w:r>
      <w:r>
        <w:rPr>
          <w:rStyle w:val="uicontrol"/>
        </w:rPr>
        <w:t>——</w:t>
      </w:r>
      <w:r w:rsidRPr="001A75C4">
        <w:rPr>
          <w:rStyle w:val="uicontrol"/>
        </w:rPr>
        <w:t>网络</w:t>
      </w:r>
      <w:r>
        <w:rPr>
          <w:rStyle w:val="uicontrol"/>
        </w:rPr>
        <w:t>——</w:t>
      </w:r>
      <w:r w:rsidRPr="001A75C4">
        <w:rPr>
          <w:rStyle w:val="uicontrol"/>
        </w:rPr>
        <w:t>弹性</w:t>
      </w:r>
      <w:r w:rsidRPr="001A75C4">
        <w:rPr>
          <w:rStyle w:val="uicontrol"/>
        </w:rPr>
        <w:t>IP</w:t>
      </w:r>
      <w:r>
        <w:rPr>
          <w:rStyle w:val="uicontrol"/>
        </w:rPr>
        <w:t>——</w:t>
      </w:r>
      <w:r>
        <w:rPr>
          <w:rStyle w:val="uicontrol"/>
          <w:rFonts w:hint="eastAsia"/>
        </w:rPr>
        <w:t>“</w:t>
      </w:r>
      <w:r>
        <w:rPr>
          <w:rStyle w:val="uicontrol"/>
          <w:rFonts w:hint="eastAsia"/>
        </w:rPr>
        <w:t>e</w:t>
      </w:r>
      <w:r>
        <w:rPr>
          <w:rStyle w:val="uicontrol"/>
        </w:rPr>
        <w:t>ip</w:t>
      </w:r>
      <w:r>
        <w:rPr>
          <w:rStyle w:val="uicontrol"/>
          <w:rFonts w:hint="eastAsia"/>
        </w:rPr>
        <w:t>”</w:t>
      </w:r>
      <w:r w:rsidR="00620F58" w:rsidRPr="00620F58">
        <w:rPr>
          <w:rStyle w:val="uicontrol"/>
          <w:rFonts w:hint="eastAsia"/>
        </w:rPr>
        <w:t xml:space="preserve"> </w:t>
      </w:r>
      <w:proofErr w:type="gramStart"/>
      <w:r w:rsidR="00620F58">
        <w:rPr>
          <w:rStyle w:val="uicontrol"/>
          <w:rFonts w:hint="eastAsia"/>
        </w:rPr>
        <w:t>”</w:t>
      </w:r>
      <w:proofErr w:type="gramEnd"/>
      <w:r w:rsidRPr="001A75C4">
        <w:rPr>
          <w:rStyle w:val="uicontrol"/>
        </w:rPr>
        <w:t>。</w:t>
      </w:r>
    </w:p>
    <w:p w14:paraId="6DE2ADDA" w14:textId="77777777" w:rsidR="0023720F" w:rsidRPr="001A75C4" w:rsidRDefault="0023720F" w:rsidP="00CD5740">
      <w:pPr>
        <w:pStyle w:val="1e"/>
        <w:rPr>
          <w:rStyle w:val="uicontrol"/>
        </w:rPr>
      </w:pPr>
      <w:r>
        <w:rPr>
          <w:noProof/>
        </w:rPr>
        <w:drawing>
          <wp:inline distT="0" distB="0" distL="0" distR="0" wp14:anchorId="4B07680C" wp14:editId="185E4EA3">
            <wp:extent cx="5454000" cy="1715106"/>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54000" cy="1715106"/>
                    </a:xfrm>
                    <a:prstGeom prst="rect">
                      <a:avLst/>
                    </a:prstGeom>
                  </pic:spPr>
                </pic:pic>
              </a:graphicData>
            </a:graphic>
          </wp:inline>
        </w:drawing>
      </w:r>
    </w:p>
    <w:p w14:paraId="2C347CE8" w14:textId="2096C4F2" w:rsidR="0023720F" w:rsidRPr="00CD5740" w:rsidRDefault="0023720F" w:rsidP="00620F58">
      <w:pPr>
        <w:pStyle w:val="30"/>
      </w:pPr>
      <w:r w:rsidRPr="001A75C4">
        <w:rPr>
          <w:rStyle w:val="uicontrol"/>
        </w:rPr>
        <w:t>单击</w:t>
      </w:r>
      <w:r w:rsidR="00620F58">
        <w:rPr>
          <w:rStyle w:val="uicontrol"/>
          <w:rFonts w:hint="eastAsia"/>
        </w:rPr>
        <w:t>“</w:t>
      </w:r>
      <w:r w:rsidRPr="001A75C4">
        <w:rPr>
          <w:rStyle w:val="uicontrol"/>
        </w:rPr>
        <w:t>立即申请</w:t>
      </w:r>
      <w:r w:rsidR="00620F58">
        <w:rPr>
          <w:rStyle w:val="uicontrol"/>
          <w:rFonts w:hint="eastAsia"/>
        </w:rPr>
        <w:t>”</w:t>
      </w:r>
      <w:r w:rsidRPr="001A75C4">
        <w:rPr>
          <w:rStyle w:val="uicontrol"/>
        </w:rPr>
        <w:t>。</w:t>
      </w:r>
      <w:r w:rsidRPr="001A75C4">
        <w:rPr>
          <w:rStyle w:val="uicontrol"/>
        </w:rPr>
        <w:t xml:space="preserve"> </w:t>
      </w:r>
    </w:p>
    <w:p w14:paraId="264FDBA4" w14:textId="459D9467" w:rsidR="00CD5740" w:rsidRPr="001A75C4" w:rsidRDefault="00CD5740" w:rsidP="00CD5740">
      <w:pPr>
        <w:pStyle w:val="1e"/>
        <w:rPr>
          <w:rStyle w:val="uicontrol"/>
        </w:rPr>
      </w:pPr>
      <w:r>
        <w:rPr>
          <w:noProof/>
        </w:rPr>
        <w:drawing>
          <wp:inline distT="0" distB="0" distL="0" distR="0" wp14:anchorId="49531E0A" wp14:editId="0F543B50">
            <wp:extent cx="1266667" cy="1133333"/>
            <wp:effectExtent l="19050" t="19050" r="10160" b="1016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266667" cy="1133333"/>
                    </a:xfrm>
                    <a:prstGeom prst="rect">
                      <a:avLst/>
                    </a:prstGeom>
                    <a:ln>
                      <a:solidFill>
                        <a:schemeClr val="tx1"/>
                      </a:solidFill>
                    </a:ln>
                  </pic:spPr>
                </pic:pic>
              </a:graphicData>
            </a:graphic>
          </wp:inline>
        </w:drawing>
      </w:r>
    </w:p>
    <w:p w14:paraId="74A89BBB" w14:textId="77777777" w:rsidR="0023720F" w:rsidRDefault="0023720F" w:rsidP="00CD5740">
      <w:pPr>
        <w:pStyle w:val="30"/>
        <w:rPr>
          <w:rStyle w:val="uicontrol"/>
        </w:rPr>
      </w:pPr>
      <w:r w:rsidRPr="001A75C4">
        <w:rPr>
          <w:rStyle w:val="uicontrol"/>
        </w:rPr>
        <w:t>参见数据准备，填写信息。</w:t>
      </w:r>
    </w:p>
    <w:p w14:paraId="036B51C5" w14:textId="77777777" w:rsidR="0023720F" w:rsidRPr="00D66951" w:rsidRDefault="0023720F" w:rsidP="00CD5740">
      <w:pPr>
        <w:pStyle w:val="1e"/>
        <w:rPr>
          <w:rStyle w:val="uicontrol"/>
        </w:rPr>
      </w:pPr>
      <w:r>
        <w:rPr>
          <w:noProof/>
        </w:rPr>
        <w:lastRenderedPageBreak/>
        <w:drawing>
          <wp:inline distT="0" distB="0" distL="0" distR="0" wp14:anchorId="140F6CD9" wp14:editId="2ECF828C">
            <wp:extent cx="4114286" cy="4114286"/>
            <wp:effectExtent l="0" t="0" r="635" b="63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14286" cy="4114286"/>
                    </a:xfrm>
                    <a:prstGeom prst="rect">
                      <a:avLst/>
                    </a:prstGeom>
                  </pic:spPr>
                </pic:pic>
              </a:graphicData>
            </a:graphic>
          </wp:inline>
        </w:drawing>
      </w:r>
    </w:p>
    <w:p w14:paraId="472C975B" w14:textId="4C6CBB1E" w:rsidR="0023720F" w:rsidRPr="001A75C4" w:rsidRDefault="0023720F" w:rsidP="00CD5740">
      <w:pPr>
        <w:pStyle w:val="30"/>
        <w:rPr>
          <w:rStyle w:val="uicontrol"/>
        </w:rPr>
      </w:pPr>
      <w:r w:rsidRPr="001A75C4">
        <w:rPr>
          <w:rStyle w:val="uicontrol"/>
        </w:rPr>
        <w:t>确认信息后，单击</w:t>
      </w:r>
      <w:r w:rsidR="00620F58">
        <w:rPr>
          <w:rStyle w:val="uicontrol"/>
          <w:rFonts w:hint="eastAsia"/>
        </w:rPr>
        <w:t>“</w:t>
      </w:r>
      <w:r w:rsidRPr="001A75C4">
        <w:rPr>
          <w:rStyle w:val="uicontrol"/>
        </w:rPr>
        <w:t>提交</w:t>
      </w:r>
      <w:r w:rsidR="00620F58">
        <w:rPr>
          <w:rStyle w:val="uicontrol"/>
          <w:rFonts w:hint="eastAsia"/>
        </w:rPr>
        <w:t>”</w:t>
      </w:r>
      <w:r w:rsidRPr="001A75C4">
        <w:rPr>
          <w:rStyle w:val="uicontrol"/>
        </w:rPr>
        <w:t>。您也可以单击</w:t>
      </w:r>
      <w:r w:rsidR="00620F58">
        <w:rPr>
          <w:rStyle w:val="uicontrol"/>
          <w:rFonts w:hint="eastAsia"/>
        </w:rPr>
        <w:t>“</w:t>
      </w:r>
      <w:r w:rsidRPr="001A75C4">
        <w:rPr>
          <w:rStyle w:val="uicontrol"/>
        </w:rPr>
        <w:t>保存</w:t>
      </w:r>
      <w:r w:rsidR="00620F58">
        <w:rPr>
          <w:rStyle w:val="uicontrol"/>
          <w:rFonts w:hint="eastAsia"/>
        </w:rPr>
        <w:t>”</w:t>
      </w:r>
      <w:r w:rsidRPr="001A75C4">
        <w:rPr>
          <w:rStyle w:val="uicontrol"/>
        </w:rPr>
        <w:t>，然后在</w:t>
      </w:r>
      <w:r w:rsidR="00620F58">
        <w:rPr>
          <w:rStyle w:val="uicontrol"/>
          <w:rFonts w:hint="eastAsia"/>
        </w:rPr>
        <w:t>“</w:t>
      </w:r>
      <w:r w:rsidRPr="001A75C4">
        <w:rPr>
          <w:rStyle w:val="uicontrol"/>
        </w:rPr>
        <w:t>用户中心</w:t>
      </w:r>
      <w:r>
        <w:rPr>
          <w:rStyle w:val="uicontrol"/>
        </w:rPr>
        <w:t>——</w:t>
      </w:r>
      <w:r w:rsidRPr="001A75C4">
        <w:rPr>
          <w:rStyle w:val="uicontrol"/>
        </w:rPr>
        <w:t>待提交申请</w:t>
      </w:r>
      <w:r w:rsidR="00620F58">
        <w:rPr>
          <w:rStyle w:val="uicontrol"/>
          <w:rFonts w:hint="eastAsia"/>
        </w:rPr>
        <w:t>”</w:t>
      </w:r>
      <w:r w:rsidRPr="001A75C4">
        <w:rPr>
          <w:rStyle w:val="uicontrol"/>
        </w:rPr>
        <w:t>页面进行提交。</w:t>
      </w:r>
      <w:r w:rsidRPr="001A75C4">
        <w:rPr>
          <w:rStyle w:val="uicontrol"/>
        </w:rPr>
        <w:t xml:space="preserve"> </w:t>
      </w:r>
    </w:p>
    <w:p w14:paraId="14B75F05" w14:textId="543D03EF" w:rsidR="0023720F" w:rsidRPr="001A75C4" w:rsidRDefault="0023720F" w:rsidP="00CD5740">
      <w:pPr>
        <w:pStyle w:val="30"/>
        <w:rPr>
          <w:rStyle w:val="uicontrol"/>
        </w:rPr>
      </w:pPr>
      <w:r w:rsidRPr="001A75C4">
        <w:rPr>
          <w:rStyle w:val="uicontrol"/>
        </w:rPr>
        <w:t>在弹出的对话框中，单击</w:t>
      </w:r>
      <w:r w:rsidR="00620F58">
        <w:rPr>
          <w:rStyle w:val="uicontrol"/>
          <w:rFonts w:hint="eastAsia"/>
        </w:rPr>
        <w:t>“</w:t>
      </w:r>
      <w:r w:rsidRPr="001A75C4">
        <w:rPr>
          <w:rStyle w:val="uicontrol"/>
        </w:rPr>
        <w:t>确定</w:t>
      </w:r>
      <w:r w:rsidR="00620F58">
        <w:rPr>
          <w:rStyle w:val="uicontrol"/>
          <w:rFonts w:hint="eastAsia"/>
        </w:rPr>
        <w:t>”</w:t>
      </w:r>
      <w:r w:rsidRPr="001A75C4">
        <w:rPr>
          <w:rStyle w:val="uicontrol"/>
        </w:rPr>
        <w:t>，返回至</w:t>
      </w:r>
      <w:r w:rsidR="00620F58">
        <w:rPr>
          <w:rStyle w:val="uicontrol"/>
          <w:rFonts w:hint="eastAsia"/>
        </w:rPr>
        <w:t>“</w:t>
      </w:r>
      <w:r w:rsidRPr="001A75C4">
        <w:rPr>
          <w:rStyle w:val="uicontrol"/>
        </w:rPr>
        <w:t>我的申请</w:t>
      </w:r>
      <w:r w:rsidR="00620F58">
        <w:rPr>
          <w:rStyle w:val="uicontrol"/>
          <w:rFonts w:hint="eastAsia"/>
        </w:rPr>
        <w:t>”</w:t>
      </w:r>
      <w:r w:rsidRPr="001A75C4">
        <w:rPr>
          <w:rStyle w:val="uicontrol"/>
        </w:rPr>
        <w:t>页面。</w:t>
      </w:r>
    </w:p>
    <w:p w14:paraId="7468AA12" w14:textId="77777777" w:rsidR="0023720F" w:rsidRPr="00CD5740" w:rsidRDefault="0023720F" w:rsidP="00CD5740">
      <w:pPr>
        <w:pStyle w:val="4"/>
        <w:rPr>
          <w:rFonts w:hint="default"/>
        </w:rPr>
      </w:pPr>
      <w:r w:rsidRPr="00CD5740">
        <w:t>弹性</w:t>
      </w:r>
      <w:r w:rsidRPr="00CD5740">
        <w:t>IP</w:t>
      </w:r>
      <w:r w:rsidRPr="00CD5740">
        <w:t>服务</w:t>
      </w:r>
      <w:r w:rsidRPr="00CD5740">
        <w:rPr>
          <w:rFonts w:hint="default"/>
        </w:rPr>
        <w:t>审批</w:t>
      </w:r>
    </w:p>
    <w:p w14:paraId="6E51665A" w14:textId="5FD1429B" w:rsidR="0023720F" w:rsidRPr="00D66951" w:rsidRDefault="0023720F" w:rsidP="00CD5740">
      <w:pPr>
        <w:pStyle w:val="30"/>
        <w:rPr>
          <w:rStyle w:val="uicontrol"/>
        </w:rPr>
      </w:pPr>
      <w:r>
        <w:rPr>
          <w:rStyle w:val="uicontrol"/>
          <w:rFonts w:hint="eastAsia"/>
        </w:rPr>
        <w:t>使用</w:t>
      </w:r>
      <w:r w:rsidRPr="00D66951">
        <w:rPr>
          <w:rStyle w:val="uicontrol"/>
        </w:rPr>
        <w:t>VDC</w:t>
      </w:r>
      <w:r w:rsidRPr="00D66951">
        <w:rPr>
          <w:rStyle w:val="uicontrol"/>
        </w:rPr>
        <w:t>管理员登录</w:t>
      </w:r>
      <w:r w:rsidR="00C658AD">
        <w:rPr>
          <w:rStyle w:val="uicontrol"/>
        </w:rPr>
        <w:t>ServiceCenter</w:t>
      </w:r>
      <w:r w:rsidRPr="00D66951">
        <w:rPr>
          <w:rStyle w:val="uicontrol"/>
        </w:rPr>
        <w:t>。</w:t>
      </w:r>
      <w:r w:rsidRPr="00D66951">
        <w:rPr>
          <w:rStyle w:val="uicontrol"/>
        </w:rPr>
        <w:t xml:space="preserve"> </w:t>
      </w:r>
    </w:p>
    <w:p w14:paraId="43D0879A" w14:textId="0BBE3C92" w:rsidR="0023720F" w:rsidRDefault="0023720F" w:rsidP="00CD5740">
      <w:pPr>
        <w:pStyle w:val="30"/>
        <w:rPr>
          <w:rStyle w:val="uicontrol"/>
        </w:rPr>
      </w:pPr>
      <w:r w:rsidRPr="00D66951">
        <w:rPr>
          <w:rStyle w:val="uicontrol"/>
        </w:rPr>
        <w:t>选择</w:t>
      </w:r>
      <w:r w:rsidR="00620F58">
        <w:rPr>
          <w:rStyle w:val="uicontrol"/>
          <w:rFonts w:hint="eastAsia"/>
        </w:rPr>
        <w:t>“</w:t>
      </w:r>
      <w:r w:rsidRPr="00D66951">
        <w:rPr>
          <w:rStyle w:val="uicontrol"/>
        </w:rPr>
        <w:t>用户中心</w:t>
      </w:r>
      <w:r>
        <w:rPr>
          <w:rStyle w:val="uicontrol"/>
        </w:rPr>
        <w:t>——</w:t>
      </w:r>
      <w:r w:rsidRPr="00D66951">
        <w:rPr>
          <w:rStyle w:val="uicontrol"/>
        </w:rPr>
        <w:t>我的待办</w:t>
      </w:r>
      <w:r w:rsidR="00620F58">
        <w:rPr>
          <w:rStyle w:val="uicontrol"/>
          <w:rFonts w:hint="eastAsia"/>
        </w:rPr>
        <w:t>”</w:t>
      </w:r>
      <w:r w:rsidRPr="00D66951">
        <w:rPr>
          <w:rStyle w:val="uicontrol"/>
        </w:rPr>
        <w:t>。</w:t>
      </w:r>
    </w:p>
    <w:p w14:paraId="31EEF0FE" w14:textId="77777777" w:rsidR="0023720F" w:rsidRPr="00D66951" w:rsidRDefault="0023720F" w:rsidP="00CD5740">
      <w:pPr>
        <w:pStyle w:val="1e"/>
        <w:rPr>
          <w:rStyle w:val="uicontrol"/>
        </w:rPr>
      </w:pPr>
      <w:r>
        <w:rPr>
          <w:noProof/>
        </w:rPr>
        <w:lastRenderedPageBreak/>
        <w:drawing>
          <wp:inline distT="0" distB="0" distL="0" distR="0" wp14:anchorId="69CFF3CC" wp14:editId="69C8C920">
            <wp:extent cx="1457143" cy="3466667"/>
            <wp:effectExtent l="0" t="0" r="0" b="63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57143" cy="3466667"/>
                    </a:xfrm>
                    <a:prstGeom prst="rect">
                      <a:avLst/>
                    </a:prstGeom>
                  </pic:spPr>
                </pic:pic>
              </a:graphicData>
            </a:graphic>
          </wp:inline>
        </w:drawing>
      </w:r>
    </w:p>
    <w:p w14:paraId="36A01624" w14:textId="2E95191D" w:rsidR="0023720F" w:rsidRPr="00D66951" w:rsidRDefault="0023720F" w:rsidP="00CD5740">
      <w:pPr>
        <w:pStyle w:val="30"/>
        <w:rPr>
          <w:rStyle w:val="uicontrol"/>
        </w:rPr>
      </w:pPr>
      <w:r w:rsidRPr="00D66951">
        <w:rPr>
          <w:rStyle w:val="uicontrol"/>
        </w:rPr>
        <w:t>根据申请单号和提交人等信息确认申请单，在申请单所在行</w:t>
      </w:r>
      <w:r w:rsidR="00620F58">
        <w:rPr>
          <w:rStyle w:val="uicontrol"/>
          <w:rFonts w:hint="eastAsia"/>
        </w:rPr>
        <w:t>“</w:t>
      </w:r>
      <w:r w:rsidRPr="00D66951">
        <w:rPr>
          <w:rStyle w:val="uicontrol"/>
        </w:rPr>
        <w:t>操作</w:t>
      </w:r>
      <w:r w:rsidR="00620F58">
        <w:rPr>
          <w:rStyle w:val="uicontrol"/>
          <w:rFonts w:hint="eastAsia"/>
        </w:rPr>
        <w:t>”</w:t>
      </w:r>
      <w:r w:rsidRPr="00D66951">
        <w:rPr>
          <w:rStyle w:val="uicontrol"/>
        </w:rPr>
        <w:t>列下单击</w:t>
      </w:r>
      <w:r w:rsidR="00620F58">
        <w:rPr>
          <w:rStyle w:val="uicontrol"/>
          <w:rFonts w:hint="eastAsia"/>
        </w:rPr>
        <w:t>“</w:t>
      </w:r>
      <w:r w:rsidRPr="00D66951">
        <w:rPr>
          <w:rStyle w:val="uicontrol"/>
        </w:rPr>
        <w:t>审批</w:t>
      </w:r>
      <w:r w:rsidR="00620F58">
        <w:rPr>
          <w:rStyle w:val="uicontrol"/>
          <w:rFonts w:hint="eastAsia"/>
        </w:rPr>
        <w:t>”</w:t>
      </w:r>
      <w:r w:rsidRPr="00D66951">
        <w:rPr>
          <w:rStyle w:val="uicontrol"/>
        </w:rPr>
        <w:t>。</w:t>
      </w:r>
    </w:p>
    <w:p w14:paraId="367E4310" w14:textId="77777777" w:rsidR="0023720F" w:rsidRPr="00D66951" w:rsidRDefault="0023720F" w:rsidP="00CD5740">
      <w:pPr>
        <w:pStyle w:val="30"/>
        <w:rPr>
          <w:rStyle w:val="uicontrol"/>
        </w:rPr>
      </w:pPr>
      <w:r w:rsidRPr="00D66951">
        <w:rPr>
          <w:rStyle w:val="uicontrol"/>
        </w:rPr>
        <w:t>根据界面提示完成审批。</w:t>
      </w:r>
      <w:r w:rsidRPr="00D66951">
        <w:rPr>
          <w:rStyle w:val="uicontrol"/>
        </w:rPr>
        <w:t xml:space="preserve"> </w:t>
      </w:r>
    </w:p>
    <w:p w14:paraId="24DF8A71" w14:textId="13BBAC76" w:rsidR="0023720F" w:rsidRPr="00D66951" w:rsidRDefault="0023720F" w:rsidP="00CD5740">
      <w:pPr>
        <w:pStyle w:val="30"/>
        <w:rPr>
          <w:rStyle w:val="uicontrol"/>
        </w:rPr>
      </w:pPr>
      <w:r w:rsidRPr="00D66951">
        <w:rPr>
          <w:rStyle w:val="uicontrol"/>
        </w:rPr>
        <w:t>选择</w:t>
      </w:r>
      <w:r w:rsidR="00620F58">
        <w:rPr>
          <w:rStyle w:val="uicontrol"/>
          <w:rFonts w:hint="eastAsia"/>
        </w:rPr>
        <w:t>“</w:t>
      </w:r>
      <w:r w:rsidRPr="00D66951">
        <w:rPr>
          <w:rStyle w:val="uicontrol"/>
        </w:rPr>
        <w:t>VDC</w:t>
      </w:r>
      <w:r>
        <w:rPr>
          <w:rStyle w:val="uicontrol"/>
        </w:rPr>
        <w:t>——</w:t>
      </w:r>
      <w:r w:rsidRPr="00D66951">
        <w:rPr>
          <w:rStyle w:val="uicontrol"/>
        </w:rPr>
        <w:t>所有订单</w:t>
      </w:r>
      <w:r w:rsidR="00620F58">
        <w:rPr>
          <w:rStyle w:val="uicontrol"/>
          <w:rFonts w:hint="eastAsia"/>
        </w:rPr>
        <w:t>”</w:t>
      </w:r>
      <w:r w:rsidRPr="00D66951">
        <w:rPr>
          <w:rStyle w:val="uicontrol"/>
        </w:rPr>
        <w:t>。</w:t>
      </w:r>
      <w:r w:rsidRPr="00D66951">
        <w:rPr>
          <w:rStyle w:val="uicontrol"/>
        </w:rPr>
        <w:t xml:space="preserve"> </w:t>
      </w:r>
    </w:p>
    <w:p w14:paraId="2ECECB6C" w14:textId="10D46CCF" w:rsidR="0023720F" w:rsidRPr="004D6A65" w:rsidRDefault="0023720F" w:rsidP="00CD5740">
      <w:pPr>
        <w:pStyle w:val="30"/>
      </w:pPr>
      <w:proofErr w:type="gramStart"/>
      <w:r w:rsidRPr="00D66951">
        <w:rPr>
          <w:rStyle w:val="uicontrol"/>
        </w:rPr>
        <w:t>待申请</w:t>
      </w:r>
      <w:proofErr w:type="gramEnd"/>
      <w:r w:rsidRPr="00D66951">
        <w:rPr>
          <w:rStyle w:val="uicontrol"/>
        </w:rPr>
        <w:t>单的</w:t>
      </w:r>
      <w:r w:rsidR="00620F58">
        <w:rPr>
          <w:rStyle w:val="uicontrol"/>
          <w:rFonts w:hint="eastAsia"/>
        </w:rPr>
        <w:t>“</w:t>
      </w:r>
      <w:r w:rsidRPr="00D66951">
        <w:rPr>
          <w:rStyle w:val="uicontrol"/>
        </w:rPr>
        <w:t>状态</w:t>
      </w:r>
      <w:r w:rsidR="00620F58">
        <w:rPr>
          <w:rStyle w:val="uicontrol"/>
          <w:rFonts w:hint="eastAsia"/>
        </w:rPr>
        <w:t>”</w:t>
      </w:r>
      <w:r w:rsidRPr="00D66951">
        <w:rPr>
          <w:rStyle w:val="uicontrol"/>
        </w:rPr>
        <w:t>为</w:t>
      </w:r>
      <w:r w:rsidR="00620F58">
        <w:rPr>
          <w:rStyle w:val="uicontrol"/>
          <w:rFonts w:hint="eastAsia"/>
        </w:rPr>
        <w:t>“</w:t>
      </w:r>
      <w:r w:rsidRPr="00D66951">
        <w:rPr>
          <w:rStyle w:val="uicontrol"/>
        </w:rPr>
        <w:t>成功</w:t>
      </w:r>
      <w:r w:rsidR="00620F58">
        <w:rPr>
          <w:rStyle w:val="uicontrol"/>
          <w:rFonts w:hint="eastAsia"/>
        </w:rPr>
        <w:t>”</w:t>
      </w:r>
      <w:r w:rsidRPr="00D66951">
        <w:rPr>
          <w:rStyle w:val="uicontrol"/>
        </w:rPr>
        <w:t>时，系统完成服务的发放。</w:t>
      </w:r>
    </w:p>
    <w:p w14:paraId="4E5EB4D1" w14:textId="77777777" w:rsidR="0023720F" w:rsidRPr="00CD5740" w:rsidRDefault="0023720F" w:rsidP="00CD5740">
      <w:pPr>
        <w:pStyle w:val="4"/>
        <w:rPr>
          <w:rFonts w:hint="default"/>
        </w:rPr>
      </w:pPr>
      <w:r w:rsidRPr="00CD5740">
        <w:t>弹性</w:t>
      </w:r>
      <w:r w:rsidRPr="00CD5740">
        <w:t>IP</w:t>
      </w:r>
      <w:r w:rsidRPr="00CD5740">
        <w:t>服务使用</w:t>
      </w:r>
    </w:p>
    <w:p w14:paraId="224B93D0" w14:textId="5611A02E" w:rsidR="0023720F" w:rsidRDefault="0023720F" w:rsidP="00CD5740">
      <w:pPr>
        <w:pStyle w:val="30"/>
        <w:rPr>
          <w:rStyle w:val="uicontrol"/>
        </w:rPr>
      </w:pPr>
      <w:r w:rsidRPr="00B94BF8">
        <w:rPr>
          <w:rStyle w:val="uicontrol"/>
        </w:rPr>
        <w:t>使用</w:t>
      </w:r>
      <w:r w:rsidRPr="00B94BF8">
        <w:rPr>
          <w:rStyle w:val="uicontrol"/>
        </w:rPr>
        <w:t>vdc</w:t>
      </w:r>
      <w:r w:rsidRPr="00B94BF8">
        <w:rPr>
          <w:rStyle w:val="uicontrol"/>
        </w:rPr>
        <w:t>业务员账户登录</w:t>
      </w:r>
      <w:r w:rsidR="00C658AD">
        <w:rPr>
          <w:rStyle w:val="uicontrol"/>
        </w:rPr>
        <w:t>ServiceCenter</w:t>
      </w:r>
      <w:r>
        <w:rPr>
          <w:rStyle w:val="uicontrol"/>
          <w:rFonts w:hint="eastAsia"/>
        </w:rPr>
        <w:t>，</w:t>
      </w:r>
      <w:r>
        <w:rPr>
          <w:rStyle w:val="uicontrol"/>
        </w:rPr>
        <w:t>如</w:t>
      </w:r>
      <w:r w:rsidR="00620F58">
        <w:rPr>
          <w:rStyle w:val="uicontrol"/>
          <w:rFonts w:hint="eastAsia"/>
        </w:rPr>
        <w:t>“</w:t>
      </w:r>
      <w:r w:rsidRPr="00CD5740">
        <w:rPr>
          <w:rStyle w:val="uicontrol"/>
          <w:b/>
        </w:rPr>
        <w:t>ServiceUser01</w:t>
      </w:r>
      <w:r w:rsidR="00620F58">
        <w:rPr>
          <w:rStyle w:val="uicontrol"/>
          <w:rFonts w:hint="eastAsia"/>
        </w:rPr>
        <w:t>”</w:t>
      </w:r>
      <w:r>
        <w:rPr>
          <w:rStyle w:val="uicontrol"/>
          <w:rFonts w:hint="eastAsia"/>
        </w:rPr>
        <w:t>。</w:t>
      </w:r>
    </w:p>
    <w:p w14:paraId="48725CE4" w14:textId="77777777" w:rsidR="0023720F" w:rsidRDefault="0023720F" w:rsidP="00CD5740">
      <w:pPr>
        <w:pStyle w:val="30"/>
        <w:rPr>
          <w:rStyle w:val="uicontrol"/>
        </w:rPr>
      </w:pPr>
      <w:r>
        <w:rPr>
          <w:rStyle w:val="uicontrol"/>
          <w:rFonts w:hint="eastAsia"/>
        </w:rPr>
        <w:t>在</w:t>
      </w:r>
      <w:r>
        <w:rPr>
          <w:rStyle w:val="uicontrol"/>
        </w:rPr>
        <w:t>上方导航栏，单击</w:t>
      </w:r>
      <w:r>
        <w:rPr>
          <w:rStyle w:val="uicontrol"/>
          <w:rFonts w:hint="eastAsia"/>
        </w:rPr>
        <w:t>“控制台</w:t>
      </w:r>
      <w:r>
        <w:rPr>
          <w:rStyle w:val="uicontrol"/>
        </w:rPr>
        <w:t>——VPC</w:t>
      </w:r>
      <w:r>
        <w:rPr>
          <w:rStyle w:val="uicontrol"/>
          <w:rFonts w:hint="eastAsia"/>
        </w:rPr>
        <w:t>”。</w:t>
      </w:r>
    </w:p>
    <w:p w14:paraId="666277DC" w14:textId="77777777" w:rsidR="0023720F" w:rsidRDefault="0023720F" w:rsidP="00CD5740">
      <w:pPr>
        <w:pStyle w:val="1e"/>
        <w:rPr>
          <w:rStyle w:val="uicontrol"/>
        </w:rPr>
      </w:pPr>
      <w:r>
        <w:rPr>
          <w:rStyle w:val="uicontrol"/>
          <w:rFonts w:hint="eastAsia"/>
        </w:rPr>
        <w:t>进入</w:t>
      </w:r>
      <w:r>
        <w:rPr>
          <w:rStyle w:val="uicontrol"/>
          <w:rFonts w:hint="eastAsia"/>
        </w:rPr>
        <w:t>VPC</w:t>
      </w:r>
      <w:r>
        <w:rPr>
          <w:rStyle w:val="uicontrol"/>
          <w:rFonts w:hint="eastAsia"/>
        </w:rPr>
        <w:t>界面</w:t>
      </w:r>
      <w:r>
        <w:rPr>
          <w:rStyle w:val="uicontrol"/>
        </w:rPr>
        <w:t>。</w:t>
      </w:r>
    </w:p>
    <w:p w14:paraId="6A9D1560" w14:textId="77777777" w:rsidR="0023720F" w:rsidRPr="00B94BF8" w:rsidRDefault="0023720F" w:rsidP="00CD5740">
      <w:pPr>
        <w:pStyle w:val="1e"/>
        <w:rPr>
          <w:rStyle w:val="uicontrol"/>
        </w:rPr>
      </w:pPr>
      <w:r>
        <w:rPr>
          <w:noProof/>
        </w:rPr>
        <w:drawing>
          <wp:inline distT="0" distB="0" distL="0" distR="0" wp14:anchorId="56D8BFAB" wp14:editId="405194D2">
            <wp:extent cx="5454000" cy="229333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54000" cy="2293331"/>
                    </a:xfrm>
                    <a:prstGeom prst="rect">
                      <a:avLst/>
                    </a:prstGeom>
                  </pic:spPr>
                </pic:pic>
              </a:graphicData>
            </a:graphic>
          </wp:inline>
        </w:drawing>
      </w:r>
    </w:p>
    <w:p w14:paraId="2749F7A4" w14:textId="77777777" w:rsidR="0023720F" w:rsidRDefault="0023720F" w:rsidP="00CD5740">
      <w:pPr>
        <w:pStyle w:val="30"/>
        <w:rPr>
          <w:rStyle w:val="uicontrol"/>
        </w:rPr>
      </w:pPr>
      <w:r>
        <w:rPr>
          <w:rStyle w:val="uicontrol"/>
          <w:rFonts w:hint="eastAsia"/>
        </w:rPr>
        <w:lastRenderedPageBreak/>
        <w:t>单击</w:t>
      </w:r>
      <w:r>
        <w:rPr>
          <w:rStyle w:val="uicontrol"/>
        </w:rPr>
        <w:t>VPC</w:t>
      </w:r>
      <w:r>
        <w:rPr>
          <w:rStyle w:val="uicontrol"/>
          <w:rFonts w:hint="eastAsia"/>
        </w:rPr>
        <w:t>的</w:t>
      </w:r>
      <w:r>
        <w:rPr>
          <w:rStyle w:val="uicontrol"/>
        </w:rPr>
        <w:t>名称。</w:t>
      </w:r>
    </w:p>
    <w:p w14:paraId="5BAE1A67" w14:textId="77777777" w:rsidR="0023720F" w:rsidRDefault="0023720F" w:rsidP="00CD5740">
      <w:pPr>
        <w:pStyle w:val="1e"/>
        <w:rPr>
          <w:rStyle w:val="uicontrol"/>
        </w:rPr>
      </w:pPr>
      <w:r>
        <w:rPr>
          <w:rStyle w:val="uicontrol"/>
          <w:rFonts w:hint="eastAsia"/>
        </w:rPr>
        <w:t>进入</w:t>
      </w:r>
      <w:r>
        <w:rPr>
          <w:rStyle w:val="uicontrol"/>
        </w:rPr>
        <w:t>该</w:t>
      </w:r>
      <w:r>
        <w:rPr>
          <w:rStyle w:val="uicontrol"/>
          <w:rFonts w:hint="eastAsia"/>
        </w:rPr>
        <w:t>VPC</w:t>
      </w:r>
      <w:r>
        <w:rPr>
          <w:rStyle w:val="uicontrol"/>
          <w:rFonts w:hint="eastAsia"/>
        </w:rPr>
        <w:t>。</w:t>
      </w:r>
    </w:p>
    <w:p w14:paraId="4137DABA" w14:textId="1310907E" w:rsidR="0023720F" w:rsidRDefault="0023720F" w:rsidP="00CD5740">
      <w:pPr>
        <w:pStyle w:val="30"/>
        <w:rPr>
          <w:rStyle w:val="uicontrol"/>
        </w:rPr>
      </w:pPr>
      <w:r>
        <w:rPr>
          <w:rStyle w:val="uicontrol"/>
          <w:rFonts w:hint="eastAsia"/>
        </w:rPr>
        <w:t>在</w:t>
      </w:r>
      <w:r>
        <w:rPr>
          <w:rStyle w:val="uicontrol"/>
          <w:rFonts w:hint="eastAsia"/>
        </w:rPr>
        <w:t>VPC</w:t>
      </w:r>
      <w:r>
        <w:rPr>
          <w:rStyle w:val="uicontrol"/>
          <w:rFonts w:hint="eastAsia"/>
        </w:rPr>
        <w:t>内左侧</w:t>
      </w:r>
      <w:r>
        <w:rPr>
          <w:rStyle w:val="uicontrol"/>
        </w:rPr>
        <w:t>导航栏，单击</w:t>
      </w:r>
      <w:r w:rsidR="00620F58">
        <w:rPr>
          <w:rStyle w:val="uicontrol"/>
          <w:rFonts w:hint="eastAsia"/>
        </w:rPr>
        <w:t>“</w:t>
      </w:r>
      <w:r>
        <w:rPr>
          <w:rStyle w:val="uicontrol"/>
          <w:rFonts w:hint="eastAsia"/>
        </w:rPr>
        <w:t>弹性</w:t>
      </w:r>
      <w:r>
        <w:rPr>
          <w:rStyle w:val="uicontrol"/>
          <w:rFonts w:hint="eastAsia"/>
        </w:rPr>
        <w:t>IP</w:t>
      </w:r>
      <w:r w:rsidR="00620F58">
        <w:rPr>
          <w:rStyle w:val="uicontrol"/>
          <w:rFonts w:hint="eastAsia"/>
        </w:rPr>
        <w:t>”</w:t>
      </w:r>
      <w:r>
        <w:rPr>
          <w:rStyle w:val="uicontrol"/>
          <w:rFonts w:hint="eastAsia"/>
        </w:rPr>
        <w:t>。</w:t>
      </w:r>
    </w:p>
    <w:p w14:paraId="16CEEE56" w14:textId="77777777" w:rsidR="0023720F" w:rsidRDefault="0023720F" w:rsidP="00CD5740">
      <w:pPr>
        <w:pStyle w:val="1e"/>
        <w:rPr>
          <w:rStyle w:val="uicontrol"/>
        </w:rPr>
      </w:pPr>
      <w:r>
        <w:rPr>
          <w:rStyle w:val="uicontrol"/>
          <w:rFonts w:hint="eastAsia"/>
        </w:rPr>
        <w:t>跳转</w:t>
      </w:r>
      <w:r>
        <w:rPr>
          <w:rStyle w:val="uicontrol"/>
        </w:rPr>
        <w:t>到弹性</w:t>
      </w:r>
      <w:r>
        <w:rPr>
          <w:rStyle w:val="uicontrol"/>
          <w:rFonts w:hint="eastAsia"/>
        </w:rPr>
        <w:t>IP</w:t>
      </w:r>
      <w:r>
        <w:rPr>
          <w:rStyle w:val="uicontrol"/>
          <w:rFonts w:hint="eastAsia"/>
        </w:rPr>
        <w:t>界面</w:t>
      </w:r>
      <w:r>
        <w:rPr>
          <w:rStyle w:val="uicontrol"/>
        </w:rPr>
        <w:t>。</w:t>
      </w:r>
    </w:p>
    <w:p w14:paraId="1B9A07C6" w14:textId="269DC6F9" w:rsidR="0023720F" w:rsidRDefault="0023720F" w:rsidP="00CD5740">
      <w:pPr>
        <w:pStyle w:val="30"/>
        <w:rPr>
          <w:rStyle w:val="uicontrol"/>
        </w:rPr>
      </w:pPr>
      <w:r>
        <w:rPr>
          <w:rStyle w:val="uicontrol"/>
          <w:rFonts w:hint="eastAsia"/>
        </w:rPr>
        <w:t>在刚</w:t>
      </w:r>
      <w:r>
        <w:rPr>
          <w:rStyle w:val="uicontrol"/>
        </w:rPr>
        <w:t>申请的弹性</w:t>
      </w:r>
      <w:r>
        <w:rPr>
          <w:rStyle w:val="uicontrol"/>
          <w:rFonts w:hint="eastAsia"/>
        </w:rPr>
        <w:t>IP</w:t>
      </w:r>
      <w:r>
        <w:rPr>
          <w:rStyle w:val="uicontrol"/>
          <w:rFonts w:hint="eastAsia"/>
        </w:rPr>
        <w:t>所在行</w:t>
      </w:r>
      <w:r>
        <w:rPr>
          <w:rStyle w:val="uicontrol"/>
        </w:rPr>
        <w:t>，可以进行</w:t>
      </w:r>
      <w:r w:rsidR="00620F58">
        <w:rPr>
          <w:rStyle w:val="uicontrol"/>
          <w:rFonts w:hint="eastAsia"/>
        </w:rPr>
        <w:t>“</w:t>
      </w:r>
      <w:r>
        <w:rPr>
          <w:rStyle w:val="uicontrol"/>
          <w:rFonts w:hint="eastAsia"/>
        </w:rPr>
        <w:t>绑定</w:t>
      </w:r>
      <w:r>
        <w:rPr>
          <w:rStyle w:val="uicontrol"/>
        </w:rPr>
        <w:t>云主机</w:t>
      </w:r>
      <w:r w:rsidR="00620F58">
        <w:rPr>
          <w:rStyle w:val="uicontrol"/>
          <w:rFonts w:hint="eastAsia"/>
        </w:rPr>
        <w:t>”</w:t>
      </w:r>
      <w:r>
        <w:rPr>
          <w:rStyle w:val="uicontrol"/>
          <w:rFonts w:hint="eastAsia"/>
        </w:rPr>
        <w:t>、“删除”、</w:t>
      </w:r>
      <w:r w:rsidR="00620F58">
        <w:rPr>
          <w:rStyle w:val="uicontrol"/>
          <w:rFonts w:hint="eastAsia"/>
        </w:rPr>
        <w:t>“</w:t>
      </w:r>
      <w:r>
        <w:rPr>
          <w:rStyle w:val="uicontrol"/>
          <w:rFonts w:hint="eastAsia"/>
        </w:rPr>
        <w:t>延期</w:t>
      </w:r>
      <w:r w:rsidR="00620F58">
        <w:rPr>
          <w:rStyle w:val="uicontrol"/>
          <w:rFonts w:hint="eastAsia"/>
        </w:rPr>
        <w:t>”</w:t>
      </w:r>
      <w:r>
        <w:rPr>
          <w:rStyle w:val="uicontrol"/>
          <w:rFonts w:hint="eastAsia"/>
        </w:rPr>
        <w:t>等</w:t>
      </w:r>
      <w:r>
        <w:rPr>
          <w:rStyle w:val="uicontrol"/>
        </w:rPr>
        <w:t>操作。</w:t>
      </w:r>
    </w:p>
    <w:p w14:paraId="7F29090C" w14:textId="77777777" w:rsidR="0023720F" w:rsidRPr="00B94BF8" w:rsidRDefault="0023720F" w:rsidP="00CD5740">
      <w:pPr>
        <w:pStyle w:val="1e"/>
        <w:rPr>
          <w:rStyle w:val="uicontrol"/>
        </w:rPr>
      </w:pPr>
      <w:r>
        <w:rPr>
          <w:noProof/>
        </w:rPr>
        <w:drawing>
          <wp:inline distT="0" distB="0" distL="0" distR="0" wp14:anchorId="656C4E5D" wp14:editId="0C32DA19">
            <wp:extent cx="5454000" cy="1396325"/>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54000" cy="1396325"/>
                    </a:xfrm>
                    <a:prstGeom prst="rect">
                      <a:avLst/>
                    </a:prstGeom>
                  </pic:spPr>
                </pic:pic>
              </a:graphicData>
            </a:graphic>
          </wp:inline>
        </w:drawing>
      </w:r>
    </w:p>
    <w:p w14:paraId="644D148F" w14:textId="77777777" w:rsidR="0023720F" w:rsidRPr="00CD5740" w:rsidRDefault="0023720F" w:rsidP="00CD5740">
      <w:pPr>
        <w:pStyle w:val="2"/>
      </w:pPr>
      <w:bookmarkStart w:id="256" w:name="_Toc497466153"/>
      <w:bookmarkStart w:id="257" w:name="_Toc500505228"/>
      <w:r w:rsidRPr="00CD5740">
        <w:rPr>
          <w:rFonts w:hint="eastAsia"/>
        </w:rPr>
        <w:t>结果</w:t>
      </w:r>
      <w:r w:rsidRPr="00CD5740">
        <w:t>验证</w:t>
      </w:r>
      <w:bookmarkEnd w:id="256"/>
      <w:bookmarkEnd w:id="257"/>
    </w:p>
    <w:p w14:paraId="23FBBBFE" w14:textId="702767E5" w:rsidR="0023720F" w:rsidRDefault="0023720F" w:rsidP="00CD5740">
      <w:pPr>
        <w:pStyle w:val="4a"/>
        <w:rPr>
          <w:rStyle w:val="uicontrol"/>
        </w:rPr>
      </w:pPr>
      <w:r w:rsidRPr="00CD5740">
        <w:rPr>
          <w:rStyle w:val="uicontrol"/>
          <w:rFonts w:hint="eastAsia"/>
        </w:rPr>
        <w:t>可以</w:t>
      </w:r>
      <w:r w:rsidRPr="00CD5740">
        <w:rPr>
          <w:rStyle w:val="uicontrol"/>
        </w:rPr>
        <w:t>成功使用</w:t>
      </w:r>
      <w:r w:rsidRPr="00CD5740">
        <w:rPr>
          <w:rStyle w:val="uicontrol"/>
          <w:rFonts w:hint="eastAsia"/>
        </w:rPr>
        <w:t>云</w:t>
      </w:r>
      <w:r w:rsidRPr="00CD5740">
        <w:rPr>
          <w:rStyle w:val="uicontrol"/>
        </w:rPr>
        <w:t>主机、云磁盘等服务。</w:t>
      </w:r>
    </w:p>
    <w:p w14:paraId="0200A09A" w14:textId="77777777" w:rsidR="00885616" w:rsidRDefault="00885616" w:rsidP="00885616">
      <w:pPr>
        <w:pStyle w:val="4a"/>
        <w:numPr>
          <w:ilvl w:val="0"/>
          <w:numId w:val="0"/>
        </w:numPr>
        <w:ind w:left="1446" w:hanging="425"/>
        <w:rPr>
          <w:rStyle w:val="uicontrol"/>
        </w:rPr>
      </w:pPr>
    </w:p>
    <w:p w14:paraId="77385850" w14:textId="77777777" w:rsidR="00885616" w:rsidRDefault="00885616" w:rsidP="00885616">
      <w:pPr>
        <w:pStyle w:val="4a"/>
        <w:numPr>
          <w:ilvl w:val="0"/>
          <w:numId w:val="0"/>
        </w:numPr>
        <w:ind w:left="1446" w:hanging="425"/>
        <w:rPr>
          <w:rStyle w:val="uicontrol"/>
        </w:rPr>
      </w:pPr>
    </w:p>
    <w:p w14:paraId="5F7D80A7" w14:textId="77777777" w:rsidR="00885616" w:rsidRDefault="00885616" w:rsidP="00885616">
      <w:pPr>
        <w:pStyle w:val="4a"/>
        <w:numPr>
          <w:ilvl w:val="0"/>
          <w:numId w:val="0"/>
        </w:numPr>
        <w:ind w:left="1446" w:hanging="425"/>
        <w:rPr>
          <w:rStyle w:val="uicontrol"/>
        </w:rPr>
      </w:pPr>
    </w:p>
    <w:p w14:paraId="6CBD6FA4" w14:textId="77777777" w:rsidR="00885616" w:rsidRDefault="00885616" w:rsidP="00885616">
      <w:pPr>
        <w:pStyle w:val="4a"/>
        <w:numPr>
          <w:ilvl w:val="0"/>
          <w:numId w:val="0"/>
        </w:numPr>
        <w:ind w:left="1446" w:hanging="425"/>
        <w:rPr>
          <w:rStyle w:val="uicontrol"/>
        </w:rPr>
      </w:pPr>
    </w:p>
    <w:p w14:paraId="3A70D2C6" w14:textId="77777777" w:rsidR="00885616" w:rsidRDefault="00885616" w:rsidP="00885616">
      <w:pPr>
        <w:pStyle w:val="4a"/>
        <w:numPr>
          <w:ilvl w:val="0"/>
          <w:numId w:val="0"/>
        </w:numPr>
        <w:ind w:left="1446" w:hanging="425"/>
        <w:rPr>
          <w:rStyle w:val="uicontrol"/>
        </w:rPr>
      </w:pPr>
    </w:p>
    <w:p w14:paraId="1552DADC" w14:textId="77777777" w:rsidR="00885616" w:rsidRDefault="00885616" w:rsidP="00885616">
      <w:pPr>
        <w:pStyle w:val="4a"/>
        <w:numPr>
          <w:ilvl w:val="0"/>
          <w:numId w:val="0"/>
        </w:numPr>
        <w:ind w:left="1446" w:hanging="425"/>
        <w:rPr>
          <w:rStyle w:val="uicontrol"/>
        </w:rPr>
      </w:pPr>
    </w:p>
    <w:p w14:paraId="26A2F71A" w14:textId="77777777" w:rsidR="00885616" w:rsidRDefault="00885616" w:rsidP="00885616">
      <w:pPr>
        <w:pStyle w:val="4a"/>
        <w:numPr>
          <w:ilvl w:val="0"/>
          <w:numId w:val="0"/>
        </w:numPr>
        <w:ind w:left="1446" w:hanging="425"/>
        <w:rPr>
          <w:rStyle w:val="uicontrol"/>
        </w:rPr>
      </w:pPr>
    </w:p>
    <w:p w14:paraId="54EE575E" w14:textId="77777777" w:rsidR="00885616" w:rsidRDefault="00885616" w:rsidP="00885616">
      <w:pPr>
        <w:pStyle w:val="4a"/>
        <w:numPr>
          <w:ilvl w:val="0"/>
          <w:numId w:val="0"/>
        </w:numPr>
        <w:ind w:left="1446" w:hanging="425"/>
        <w:rPr>
          <w:rStyle w:val="uicontrol"/>
        </w:rPr>
      </w:pPr>
    </w:p>
    <w:p w14:paraId="569A9075" w14:textId="77777777" w:rsidR="00885616" w:rsidRDefault="00885616" w:rsidP="00885616">
      <w:pPr>
        <w:pStyle w:val="4a"/>
        <w:numPr>
          <w:ilvl w:val="0"/>
          <w:numId w:val="0"/>
        </w:numPr>
        <w:ind w:left="1446" w:hanging="425"/>
        <w:rPr>
          <w:rStyle w:val="uicontrol"/>
        </w:rPr>
      </w:pPr>
    </w:p>
    <w:p w14:paraId="21C21270" w14:textId="77777777" w:rsidR="0023720F" w:rsidRPr="00CD5740" w:rsidRDefault="0023720F" w:rsidP="00CD5740">
      <w:pPr>
        <w:pStyle w:val="1"/>
      </w:pPr>
      <w:bookmarkStart w:id="258" w:name="_Toc497466154"/>
      <w:bookmarkStart w:id="259" w:name="_Toc500505229"/>
      <w:r w:rsidRPr="00CD5740">
        <w:lastRenderedPageBreak/>
        <w:t>ManageOne OperationCenter</w:t>
      </w:r>
      <w:r w:rsidRPr="00CD5740">
        <w:rPr>
          <w:rFonts w:hint="eastAsia"/>
        </w:rPr>
        <w:t>安装</w:t>
      </w:r>
      <w:bookmarkEnd w:id="258"/>
      <w:bookmarkEnd w:id="259"/>
    </w:p>
    <w:p w14:paraId="2D4A0591" w14:textId="77777777" w:rsidR="0023720F" w:rsidRPr="00CD5740" w:rsidRDefault="0023720F" w:rsidP="00CD5740">
      <w:pPr>
        <w:pStyle w:val="2"/>
      </w:pPr>
      <w:bookmarkStart w:id="260" w:name="_Toc497466155"/>
      <w:bookmarkStart w:id="261" w:name="_Toc500505230"/>
      <w:r w:rsidRPr="00CD5740">
        <w:rPr>
          <w:rFonts w:hint="eastAsia"/>
        </w:rPr>
        <w:t>实验</w:t>
      </w:r>
      <w:r w:rsidRPr="00CD5740">
        <w:t>目标</w:t>
      </w:r>
      <w:bookmarkEnd w:id="260"/>
      <w:bookmarkEnd w:id="261"/>
    </w:p>
    <w:p w14:paraId="0BC44BF8" w14:textId="46AFE543" w:rsidR="0023720F" w:rsidRPr="00CD5740" w:rsidRDefault="0023720F" w:rsidP="00CD5740">
      <w:pPr>
        <w:pStyle w:val="4a"/>
        <w:rPr>
          <w:rStyle w:val="uicontrol"/>
        </w:rPr>
      </w:pPr>
      <w:r w:rsidRPr="00CD5740">
        <w:rPr>
          <w:rStyle w:val="uicontrol"/>
          <w:rFonts w:hint="eastAsia"/>
        </w:rPr>
        <w:t>安装</w:t>
      </w:r>
      <w:r w:rsidRPr="00CD5740">
        <w:rPr>
          <w:rStyle w:val="uicontrol"/>
          <w:rFonts w:hint="eastAsia"/>
        </w:rPr>
        <w:t>ManageOne</w:t>
      </w:r>
      <w:r w:rsidRPr="00CD5740">
        <w:rPr>
          <w:rStyle w:val="uicontrol"/>
        </w:rPr>
        <w:t xml:space="preserve"> OperationCenter</w:t>
      </w:r>
      <w:r w:rsidRPr="00CD5740">
        <w:rPr>
          <w:rStyle w:val="uicontrol"/>
          <w:rFonts w:hint="eastAsia"/>
        </w:rPr>
        <w:t>虚拟机</w:t>
      </w:r>
      <w:r w:rsidR="00197CAA" w:rsidRPr="00CD5740">
        <w:rPr>
          <w:rStyle w:val="uicontrol"/>
          <w:rFonts w:hint="eastAsia"/>
        </w:rPr>
        <w:t>。</w:t>
      </w:r>
    </w:p>
    <w:p w14:paraId="04A316BB" w14:textId="64FB280F" w:rsidR="0023720F" w:rsidRPr="00CD5740" w:rsidRDefault="0023720F" w:rsidP="00CD5740">
      <w:pPr>
        <w:pStyle w:val="4a"/>
      </w:pPr>
      <w:r w:rsidRPr="00CD5740">
        <w:rPr>
          <w:rStyle w:val="uicontrol"/>
        </w:rPr>
        <w:t>配置对接</w:t>
      </w:r>
      <w:r w:rsidRPr="00CD5740">
        <w:rPr>
          <w:rStyle w:val="uicontrol"/>
        </w:rPr>
        <w:t>OpenStack,FusionCompute,ManageOne ServiceCenter</w:t>
      </w:r>
      <w:r w:rsidR="00197CAA" w:rsidRPr="00CD5740">
        <w:rPr>
          <w:rStyle w:val="uicontrol"/>
          <w:rFonts w:hint="eastAsia"/>
        </w:rPr>
        <w:t>。</w:t>
      </w:r>
    </w:p>
    <w:p w14:paraId="7FABA8CB" w14:textId="77777777" w:rsidR="0023720F" w:rsidRPr="00CD5740" w:rsidRDefault="0023720F" w:rsidP="00CD5740">
      <w:pPr>
        <w:pStyle w:val="2"/>
      </w:pPr>
      <w:bookmarkStart w:id="262" w:name="_Toc497466156"/>
      <w:bookmarkStart w:id="263" w:name="_Toc500505231"/>
      <w:r w:rsidRPr="00CD5740">
        <w:rPr>
          <w:rFonts w:hint="eastAsia"/>
        </w:rPr>
        <w:t>实验</w:t>
      </w:r>
      <w:r w:rsidRPr="00CD5740">
        <w:t>准备</w:t>
      </w:r>
      <w:bookmarkEnd w:id="262"/>
      <w:bookmarkEnd w:id="263"/>
    </w:p>
    <w:p w14:paraId="77778208" w14:textId="77777777" w:rsidR="0023720F" w:rsidRPr="00740B41" w:rsidRDefault="0023720F" w:rsidP="00197CAA">
      <w:pPr>
        <w:pStyle w:val="4a"/>
      </w:pPr>
      <w:r w:rsidRPr="00494DF2">
        <w:rPr>
          <w:rFonts w:hint="eastAsia"/>
        </w:rPr>
        <w:t>已</w:t>
      </w:r>
      <w:r w:rsidRPr="00494DF2">
        <w:t>获取软件包：</w:t>
      </w:r>
      <w:r w:rsidRPr="00740B41">
        <w:t>ManageOne_OperationCenter_3.0.8.iso</w:t>
      </w:r>
    </w:p>
    <w:p w14:paraId="103EA10F" w14:textId="77777777" w:rsidR="0023720F" w:rsidRPr="00197CAA" w:rsidRDefault="0023720F" w:rsidP="00197CAA">
      <w:pPr>
        <w:pStyle w:val="2"/>
      </w:pPr>
      <w:bookmarkStart w:id="264" w:name="_Toc497466157"/>
      <w:bookmarkStart w:id="265" w:name="_Toc500505232"/>
      <w:r w:rsidRPr="00197CAA">
        <w:rPr>
          <w:rFonts w:hint="eastAsia"/>
        </w:rPr>
        <w:t>配置</w:t>
      </w:r>
      <w:r w:rsidRPr="00197CAA">
        <w:t>思路</w:t>
      </w:r>
      <w:bookmarkEnd w:id="264"/>
      <w:bookmarkEnd w:id="265"/>
    </w:p>
    <w:p w14:paraId="4DB5873A" w14:textId="192F40A6" w:rsidR="0023720F" w:rsidRPr="00CD5740" w:rsidRDefault="0023720F" w:rsidP="00CD5740">
      <w:pPr>
        <w:pStyle w:val="4a"/>
      </w:pPr>
      <w:r w:rsidRPr="00CD5740">
        <w:rPr>
          <w:rFonts w:hint="eastAsia"/>
        </w:rPr>
        <w:t>安装</w:t>
      </w:r>
      <w:r w:rsidRPr="00CD5740">
        <w:t>OperationCenter</w:t>
      </w:r>
      <w:r w:rsidR="00197CAA" w:rsidRPr="00CD5740">
        <w:rPr>
          <w:rFonts w:hint="eastAsia"/>
        </w:rPr>
        <w:t>（</w:t>
      </w:r>
      <w:r w:rsidR="00197CAA" w:rsidRPr="00CD5740">
        <w:t>虚拟机</w:t>
      </w:r>
      <w:r w:rsidR="00740B41">
        <w:rPr>
          <w:rFonts w:hint="eastAsia"/>
        </w:rPr>
        <w:t>）</w:t>
      </w:r>
    </w:p>
    <w:p w14:paraId="4811A08D" w14:textId="44CFD19C" w:rsidR="0023720F" w:rsidRPr="00CD5740" w:rsidRDefault="0023720F" w:rsidP="00CD5740">
      <w:pPr>
        <w:pStyle w:val="4a"/>
      </w:pPr>
      <w:r w:rsidRPr="00CD5740">
        <w:rPr>
          <w:rFonts w:hint="eastAsia"/>
        </w:rPr>
        <w:t>配置对接（</w:t>
      </w:r>
      <w:r w:rsidRPr="00CD5740">
        <w:t>OpenStack\FC\SC</w:t>
      </w:r>
      <w:r w:rsidRPr="00CD5740">
        <w:t>）</w:t>
      </w:r>
    </w:p>
    <w:p w14:paraId="67490AF3" w14:textId="77777777" w:rsidR="0023720F" w:rsidRPr="00197CAA" w:rsidRDefault="0023720F" w:rsidP="00197CAA">
      <w:pPr>
        <w:pStyle w:val="2"/>
      </w:pPr>
      <w:bookmarkStart w:id="266" w:name="_Toc497466158"/>
      <w:bookmarkStart w:id="267" w:name="_Toc500505233"/>
      <w:r w:rsidRPr="00197CAA">
        <w:rPr>
          <w:rFonts w:hint="eastAsia"/>
        </w:rPr>
        <w:t>配置</w:t>
      </w:r>
      <w:r w:rsidRPr="00197CAA">
        <w:t>步骤</w:t>
      </w:r>
      <w:bookmarkEnd w:id="266"/>
      <w:bookmarkEnd w:id="267"/>
    </w:p>
    <w:p w14:paraId="78360249" w14:textId="77777777" w:rsidR="0023720F" w:rsidRPr="00197CAA" w:rsidRDefault="0023720F" w:rsidP="00197CAA">
      <w:pPr>
        <w:pStyle w:val="3"/>
      </w:pPr>
      <w:bookmarkStart w:id="268" w:name="_Toc497466159"/>
      <w:bookmarkStart w:id="269" w:name="_Toc500505234"/>
      <w:r w:rsidRPr="00197CAA">
        <w:rPr>
          <w:rFonts w:hint="eastAsia"/>
        </w:rPr>
        <w:t>安装</w:t>
      </w:r>
      <w:r w:rsidRPr="00197CAA">
        <w:t>OperationCenter(</w:t>
      </w:r>
      <w:r w:rsidRPr="00197CAA">
        <w:t>虚拟机</w:t>
      </w:r>
      <w:r w:rsidRPr="00197CAA">
        <w:t>)</w:t>
      </w:r>
      <w:bookmarkEnd w:id="268"/>
      <w:bookmarkEnd w:id="269"/>
    </w:p>
    <w:p w14:paraId="4B02ADF2" w14:textId="77777777" w:rsidR="0023720F" w:rsidRPr="00197CAA" w:rsidRDefault="0023720F" w:rsidP="00197CAA">
      <w:pPr>
        <w:pStyle w:val="4"/>
        <w:rPr>
          <w:rFonts w:hint="default"/>
        </w:rPr>
      </w:pPr>
      <w:r w:rsidRPr="00197CAA">
        <w:t>安装单机</w:t>
      </w:r>
      <w:r w:rsidRPr="00197CAA">
        <w:t>OperationCenter</w:t>
      </w:r>
      <w:r w:rsidRPr="00197CAA">
        <w:t>虚拟机</w:t>
      </w:r>
    </w:p>
    <w:p w14:paraId="40D7E778" w14:textId="7BD6C7C2" w:rsidR="0023720F" w:rsidRPr="001C0FBD" w:rsidRDefault="0023720F" w:rsidP="00740B41">
      <w:pPr>
        <w:pStyle w:val="1e"/>
      </w:pPr>
      <w:r>
        <w:t>OC</w:t>
      </w:r>
      <w:r>
        <w:t>虚拟机需要在服务器虚拟化环境中的</w:t>
      </w:r>
      <w:r>
        <w:t>FusionCompute</w:t>
      </w:r>
      <w:r>
        <w:t>上安装，请查看</w:t>
      </w:r>
      <w:r>
        <w:t>e-lab</w:t>
      </w:r>
      <w:r>
        <w:t>拓扑</w:t>
      </w:r>
      <w:proofErr w:type="gramStart"/>
      <w:r>
        <w:t>图或者</w:t>
      </w:r>
      <w:proofErr w:type="gramEnd"/>
      <w:r>
        <w:t>联系实验老师获取</w:t>
      </w:r>
      <w:r>
        <w:t>SV</w:t>
      </w:r>
      <w:r>
        <w:t>环境下</w:t>
      </w:r>
      <w:r>
        <w:t>FusionCompute</w:t>
      </w:r>
      <w:r>
        <w:t>的登录</w:t>
      </w:r>
      <w:r>
        <w:t>IP</w:t>
      </w:r>
      <w:r>
        <w:t>地址</w:t>
      </w:r>
      <w:r w:rsidR="00197CAA">
        <w:rPr>
          <w:rFonts w:hint="eastAsia"/>
        </w:rPr>
        <w:t>。</w:t>
      </w:r>
    </w:p>
    <w:p w14:paraId="35D7B62B" w14:textId="78ECADE6" w:rsidR="0023720F" w:rsidRDefault="0023720F" w:rsidP="00197CAA">
      <w:pPr>
        <w:pStyle w:val="30"/>
        <w:rPr>
          <w:rStyle w:val="uicontrol"/>
        </w:rPr>
      </w:pPr>
      <w:r>
        <w:rPr>
          <w:rStyle w:val="uicontrol"/>
          <w:rFonts w:hint="eastAsia"/>
        </w:rPr>
        <w:t>登录</w:t>
      </w:r>
      <w:r>
        <w:rPr>
          <w:rStyle w:val="uicontrol"/>
          <w:rFonts w:hint="eastAsia"/>
        </w:rPr>
        <w:t>FusionCompute</w:t>
      </w:r>
      <w:r w:rsidR="00016CEC">
        <w:rPr>
          <w:rStyle w:val="uicontrol"/>
        </w:rPr>
        <w:t>-SV(</w:t>
      </w:r>
      <w:r w:rsidR="00016CEC">
        <w:rPr>
          <w:rStyle w:val="uicontrol"/>
          <w:rFonts w:hint="eastAsia"/>
        </w:rPr>
        <w:t>服务器</w:t>
      </w:r>
      <w:r w:rsidR="00016CEC">
        <w:rPr>
          <w:rStyle w:val="uicontrol"/>
        </w:rPr>
        <w:t>虚拟化</w:t>
      </w:r>
      <w:r w:rsidR="00016CEC">
        <w:rPr>
          <w:rStyle w:val="uicontrol"/>
        </w:rPr>
        <w:t>)</w:t>
      </w:r>
      <w:r>
        <w:rPr>
          <w:rStyle w:val="uicontrol"/>
          <w:rFonts w:hint="eastAsia"/>
        </w:rPr>
        <w:t>所在</w:t>
      </w:r>
      <w:r>
        <w:rPr>
          <w:rStyle w:val="uicontrol"/>
        </w:rPr>
        <w:t>web</w:t>
      </w:r>
      <w:r>
        <w:rPr>
          <w:rStyle w:val="uicontrol"/>
        </w:rPr>
        <w:t>界面</w:t>
      </w:r>
      <w:r>
        <w:rPr>
          <w:rStyle w:val="uicontrol"/>
          <w:rFonts w:hint="eastAsia"/>
        </w:rPr>
        <w:t>。</w:t>
      </w:r>
    </w:p>
    <w:p w14:paraId="7B8B2DD2" w14:textId="7D24D4F6" w:rsidR="00A53362" w:rsidRDefault="00A53362" w:rsidP="00197CAA">
      <w:pPr>
        <w:pStyle w:val="30"/>
        <w:rPr>
          <w:rStyle w:val="uicontrol"/>
        </w:rPr>
      </w:pPr>
      <w:r>
        <w:rPr>
          <w:rStyle w:val="uicontrol"/>
          <w:rFonts w:hint="eastAsia"/>
        </w:rPr>
        <w:t>查看</w:t>
      </w:r>
      <w:r>
        <w:rPr>
          <w:rStyle w:val="uicontrol"/>
        </w:rPr>
        <w:t>是否</w:t>
      </w:r>
      <w:r>
        <w:rPr>
          <w:rStyle w:val="uicontrol"/>
          <w:rFonts w:hint="eastAsia"/>
        </w:rPr>
        <w:t>存在</w:t>
      </w:r>
      <w:r>
        <w:rPr>
          <w:rStyle w:val="uicontrol"/>
          <w:rFonts w:hint="eastAsia"/>
        </w:rPr>
        <w:t>E</w:t>
      </w:r>
      <w:r>
        <w:rPr>
          <w:rStyle w:val="uicontrol"/>
        </w:rPr>
        <w:t>xternal API</w:t>
      </w:r>
      <w:r>
        <w:rPr>
          <w:rStyle w:val="uicontrol"/>
          <w:rFonts w:hint="eastAsia"/>
        </w:rPr>
        <w:t>所在</w:t>
      </w:r>
      <w:r>
        <w:rPr>
          <w:rStyle w:val="uicontrol"/>
        </w:rPr>
        <w:t>网络平面</w:t>
      </w:r>
      <w:r>
        <w:rPr>
          <w:rStyle w:val="uicontrol"/>
          <w:rFonts w:hint="eastAsia"/>
        </w:rPr>
        <w:t>Vlan ID</w:t>
      </w:r>
      <w:r>
        <w:rPr>
          <w:rStyle w:val="uicontrol"/>
          <w:rFonts w:hint="eastAsia"/>
        </w:rPr>
        <w:t>的</w:t>
      </w:r>
      <w:r>
        <w:rPr>
          <w:rStyle w:val="uicontrol"/>
        </w:rPr>
        <w:t>端口组，如无，则</w:t>
      </w:r>
      <w:r>
        <w:rPr>
          <w:rStyle w:val="uicontrol"/>
          <w:rFonts w:hint="eastAsia"/>
        </w:rPr>
        <w:t>在</w:t>
      </w:r>
      <w:r>
        <w:rPr>
          <w:rStyle w:val="uicontrol"/>
        </w:rPr>
        <w:t>网络</w:t>
      </w:r>
      <w:r>
        <w:rPr>
          <w:rStyle w:val="uicontrol"/>
          <w:rFonts w:hint="eastAsia"/>
        </w:rPr>
        <w:t>池</w:t>
      </w:r>
      <w:r>
        <w:rPr>
          <w:rStyle w:val="uicontrol"/>
        </w:rPr>
        <w:t>中创建一个</w:t>
      </w:r>
      <w:r>
        <w:rPr>
          <w:rStyle w:val="uicontrol"/>
          <w:rFonts w:hint="eastAsia"/>
        </w:rPr>
        <w:t>名为</w:t>
      </w:r>
      <w:r>
        <w:rPr>
          <w:rStyle w:val="uicontrol"/>
        </w:rPr>
        <w:t>“PortGroup1”</w:t>
      </w:r>
      <w:r>
        <w:rPr>
          <w:rStyle w:val="uicontrol"/>
          <w:rFonts w:hint="eastAsia"/>
        </w:rPr>
        <w:t>的</w:t>
      </w:r>
      <w:r>
        <w:rPr>
          <w:rStyle w:val="uicontrol"/>
        </w:rPr>
        <w:t>端口组并</w:t>
      </w:r>
      <w:r>
        <w:rPr>
          <w:rStyle w:val="uicontrol"/>
          <w:rFonts w:hint="eastAsia"/>
        </w:rPr>
        <w:t>设置</w:t>
      </w:r>
      <w:r>
        <w:rPr>
          <w:rStyle w:val="uicontrol"/>
          <w:rFonts w:hint="eastAsia"/>
        </w:rPr>
        <w:t>V</w:t>
      </w:r>
      <w:r>
        <w:rPr>
          <w:rStyle w:val="uicontrol"/>
        </w:rPr>
        <w:t>lan ID</w:t>
      </w:r>
      <w:r>
        <w:rPr>
          <w:rStyle w:val="uicontrol"/>
          <w:rFonts w:hint="eastAsia"/>
        </w:rPr>
        <w:t>。</w:t>
      </w:r>
    </w:p>
    <w:p w14:paraId="090AD24A" w14:textId="56495EF6" w:rsidR="00A53362" w:rsidRDefault="00A53362" w:rsidP="00A53362">
      <w:pPr>
        <w:pStyle w:val="30"/>
        <w:numPr>
          <w:ilvl w:val="0"/>
          <w:numId w:val="0"/>
        </w:numPr>
        <w:ind w:left="1559" w:hanging="425"/>
        <w:rPr>
          <w:rStyle w:val="uicontrol"/>
        </w:rPr>
      </w:pPr>
      <w:r>
        <w:rPr>
          <w:noProof/>
        </w:rPr>
        <w:lastRenderedPageBreak/>
        <w:drawing>
          <wp:inline distT="0" distB="0" distL="0" distR="0" wp14:anchorId="57CCE539" wp14:editId="1C82FAE4">
            <wp:extent cx="4706677" cy="371094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17512" cy="3719483"/>
                    </a:xfrm>
                    <a:prstGeom prst="rect">
                      <a:avLst/>
                    </a:prstGeom>
                  </pic:spPr>
                </pic:pic>
              </a:graphicData>
            </a:graphic>
          </wp:inline>
        </w:drawing>
      </w:r>
    </w:p>
    <w:p w14:paraId="4F7E3742" w14:textId="370D0ADD" w:rsidR="00A53362" w:rsidRDefault="00A53362" w:rsidP="00A53362">
      <w:pPr>
        <w:pStyle w:val="30"/>
        <w:numPr>
          <w:ilvl w:val="0"/>
          <w:numId w:val="0"/>
        </w:numPr>
        <w:ind w:left="1559" w:hanging="425"/>
        <w:rPr>
          <w:rStyle w:val="uicontrol"/>
        </w:rPr>
      </w:pPr>
      <w:r>
        <w:rPr>
          <w:noProof/>
        </w:rPr>
        <w:drawing>
          <wp:inline distT="0" distB="0" distL="0" distR="0" wp14:anchorId="0A6684FF" wp14:editId="1A08F3C5">
            <wp:extent cx="4961905" cy="2190476"/>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1905" cy="2190476"/>
                    </a:xfrm>
                    <a:prstGeom prst="rect">
                      <a:avLst/>
                    </a:prstGeom>
                  </pic:spPr>
                </pic:pic>
              </a:graphicData>
            </a:graphic>
          </wp:inline>
        </w:drawing>
      </w:r>
    </w:p>
    <w:p w14:paraId="2F7465B7" w14:textId="4E8D0488" w:rsidR="0023720F" w:rsidRDefault="0023720F" w:rsidP="00197CAA">
      <w:pPr>
        <w:pStyle w:val="30"/>
        <w:rPr>
          <w:rStyle w:val="uicontrol"/>
        </w:rPr>
      </w:pPr>
      <w:r>
        <w:rPr>
          <w:rStyle w:val="uicontrol"/>
          <w:rFonts w:hint="eastAsia"/>
        </w:rPr>
        <w:t>创建</w:t>
      </w:r>
      <w:r>
        <w:rPr>
          <w:rStyle w:val="uicontrol"/>
        </w:rPr>
        <w:t>一台名</w:t>
      </w:r>
      <w:r w:rsidR="00620F58">
        <w:rPr>
          <w:rStyle w:val="uicontrol"/>
        </w:rPr>
        <w:t>为</w:t>
      </w:r>
      <w:r w:rsidR="00620F58">
        <w:rPr>
          <w:rStyle w:val="uicontrol"/>
          <w:rFonts w:hint="eastAsia"/>
        </w:rPr>
        <w:t>“</w:t>
      </w:r>
      <w:r>
        <w:rPr>
          <w:rStyle w:val="uicontrol"/>
        </w:rPr>
        <w:t>OC</w:t>
      </w:r>
      <w:r w:rsidR="00620F58">
        <w:rPr>
          <w:rStyle w:val="uicontrol"/>
          <w:rFonts w:hint="eastAsia"/>
        </w:rPr>
        <w:t>”</w:t>
      </w:r>
      <w:r>
        <w:rPr>
          <w:rStyle w:val="uicontrol"/>
          <w:rFonts w:hint="eastAsia"/>
        </w:rPr>
        <w:t>的</w:t>
      </w:r>
      <w:r>
        <w:rPr>
          <w:rStyle w:val="uicontrol"/>
        </w:rPr>
        <w:t>虚拟机。虚拟机</w:t>
      </w:r>
      <w:r>
        <w:rPr>
          <w:rStyle w:val="uicontrol"/>
          <w:rFonts w:hint="eastAsia"/>
        </w:rPr>
        <w:t>规格</w:t>
      </w:r>
      <w:r>
        <w:rPr>
          <w:rStyle w:val="uicontrol"/>
        </w:rPr>
        <w:t>如下：</w:t>
      </w:r>
    </w:p>
    <w:p w14:paraId="1F6EEC02" w14:textId="77777777" w:rsidR="0023720F" w:rsidRPr="00CD5740" w:rsidRDefault="0023720F" w:rsidP="00CD5740">
      <w:pPr>
        <w:pStyle w:val="4a"/>
        <w:rPr>
          <w:rStyle w:val="uicontrol"/>
        </w:rPr>
      </w:pPr>
      <w:r w:rsidRPr="00CD5740">
        <w:rPr>
          <w:rStyle w:val="uicontrol"/>
          <w:rFonts w:hint="eastAsia"/>
        </w:rPr>
        <w:t>操作</w:t>
      </w:r>
      <w:r w:rsidRPr="00CD5740">
        <w:rPr>
          <w:rStyle w:val="uicontrol"/>
        </w:rPr>
        <w:t>系统：</w:t>
      </w:r>
      <w:r w:rsidRPr="00CD5740">
        <w:rPr>
          <w:rStyle w:val="uicontrol"/>
          <w:rFonts w:hint="eastAsia"/>
        </w:rPr>
        <w:t>L</w:t>
      </w:r>
      <w:r w:rsidRPr="00CD5740">
        <w:rPr>
          <w:rStyle w:val="uicontrol"/>
        </w:rPr>
        <w:t>inux-Novell SUSE Linux Enterprise Server 11 SP3 64bit</w:t>
      </w:r>
    </w:p>
    <w:p w14:paraId="7D60C9FC" w14:textId="77777777" w:rsidR="0023720F" w:rsidRPr="00CD5740" w:rsidRDefault="0023720F" w:rsidP="00CD5740">
      <w:pPr>
        <w:pStyle w:val="4a"/>
        <w:rPr>
          <w:rStyle w:val="uicontrol"/>
        </w:rPr>
      </w:pPr>
      <w:r w:rsidRPr="00CD5740">
        <w:rPr>
          <w:rStyle w:val="uicontrol"/>
        </w:rPr>
        <w:t>CPU</w:t>
      </w:r>
      <w:r w:rsidRPr="00CD5740">
        <w:rPr>
          <w:rStyle w:val="uicontrol"/>
          <w:rFonts w:hint="eastAsia"/>
        </w:rPr>
        <w:t>：</w:t>
      </w:r>
      <w:r w:rsidRPr="00CD5740">
        <w:rPr>
          <w:rStyle w:val="uicontrol"/>
          <w:rFonts w:hint="eastAsia"/>
        </w:rPr>
        <w:t>8</w:t>
      </w:r>
      <w:r w:rsidRPr="00CD5740">
        <w:rPr>
          <w:rStyle w:val="uicontrol"/>
          <w:rFonts w:hint="eastAsia"/>
        </w:rPr>
        <w:t>个</w:t>
      </w:r>
    </w:p>
    <w:p w14:paraId="0531D0C5" w14:textId="77777777" w:rsidR="0023720F" w:rsidRPr="00CD5740" w:rsidRDefault="0023720F" w:rsidP="00CD5740">
      <w:pPr>
        <w:pStyle w:val="4a"/>
        <w:rPr>
          <w:rStyle w:val="uicontrol"/>
        </w:rPr>
      </w:pPr>
      <w:r w:rsidRPr="00CD5740">
        <w:rPr>
          <w:rStyle w:val="uicontrol"/>
          <w:rFonts w:hint="eastAsia"/>
        </w:rPr>
        <w:t>内存</w:t>
      </w:r>
      <w:r w:rsidRPr="00CD5740">
        <w:rPr>
          <w:rStyle w:val="uicontrol"/>
        </w:rPr>
        <w:t>：</w:t>
      </w:r>
      <w:r w:rsidRPr="00CD5740">
        <w:rPr>
          <w:rStyle w:val="uicontrol"/>
          <w:rFonts w:hint="eastAsia"/>
        </w:rPr>
        <w:t>16GB</w:t>
      </w:r>
    </w:p>
    <w:p w14:paraId="6322D1BB" w14:textId="77777777" w:rsidR="0023720F" w:rsidRPr="00CD5740" w:rsidRDefault="0023720F" w:rsidP="00CD5740">
      <w:pPr>
        <w:pStyle w:val="4a"/>
        <w:rPr>
          <w:rStyle w:val="uicontrol"/>
        </w:rPr>
      </w:pPr>
      <w:r w:rsidRPr="00CD5740">
        <w:rPr>
          <w:rStyle w:val="uicontrol"/>
          <w:rFonts w:hint="eastAsia"/>
        </w:rPr>
        <w:t>磁盘</w:t>
      </w:r>
      <w:r w:rsidRPr="00CD5740">
        <w:rPr>
          <w:rStyle w:val="uicontrol"/>
        </w:rPr>
        <w:t>：</w:t>
      </w:r>
      <w:r w:rsidRPr="00CD5740">
        <w:rPr>
          <w:rStyle w:val="uicontrol"/>
          <w:rFonts w:hint="eastAsia"/>
        </w:rPr>
        <w:t>500GB</w:t>
      </w:r>
    </w:p>
    <w:p w14:paraId="49D4EDAA" w14:textId="77777777" w:rsidR="0023720F" w:rsidRPr="00CD5740" w:rsidRDefault="0023720F" w:rsidP="00CD5740">
      <w:pPr>
        <w:pStyle w:val="4a"/>
        <w:rPr>
          <w:rStyle w:val="uicontrol"/>
        </w:rPr>
      </w:pPr>
      <w:r w:rsidRPr="00CD5740">
        <w:rPr>
          <w:rStyle w:val="uicontrol"/>
          <w:rFonts w:hint="eastAsia"/>
        </w:rPr>
        <w:t>其余</w:t>
      </w:r>
      <w:r w:rsidRPr="00CD5740">
        <w:rPr>
          <w:rStyle w:val="uicontrol"/>
        </w:rPr>
        <w:t>参数</w:t>
      </w:r>
      <w:r w:rsidRPr="00CD5740">
        <w:rPr>
          <w:rStyle w:val="uicontrol"/>
          <w:rFonts w:hint="eastAsia"/>
        </w:rPr>
        <w:t>均</w:t>
      </w:r>
      <w:r w:rsidRPr="00CD5740">
        <w:rPr>
          <w:rStyle w:val="uicontrol"/>
        </w:rPr>
        <w:t>保持默认</w:t>
      </w:r>
    </w:p>
    <w:p w14:paraId="08AE80D5" w14:textId="77777777" w:rsidR="0023720F" w:rsidRPr="0040565D" w:rsidRDefault="0023720F" w:rsidP="00197CAA">
      <w:pPr>
        <w:pStyle w:val="1e"/>
        <w:rPr>
          <w:rStyle w:val="uicontrol"/>
        </w:rPr>
      </w:pPr>
      <w:r>
        <w:rPr>
          <w:rFonts w:hint="eastAsia"/>
          <w:noProof/>
        </w:rPr>
        <w:lastRenderedPageBreak/>
        <w:drawing>
          <wp:inline distT="0" distB="0" distL="0" distR="0" wp14:anchorId="39FB7047" wp14:editId="28EFC3F3">
            <wp:extent cx="5094000" cy="3700225"/>
            <wp:effectExtent l="19050" t="19050" r="11430" b="1460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oc3.png"/>
                    <pic:cNvPicPr/>
                  </pic:nvPicPr>
                  <pic:blipFill>
                    <a:blip r:embed="rId285">
                      <a:extLst>
                        <a:ext uri="{28A0092B-C50C-407E-A947-70E740481C1C}">
                          <a14:useLocalDpi xmlns:a14="http://schemas.microsoft.com/office/drawing/2010/main" val="0"/>
                        </a:ext>
                      </a:extLst>
                    </a:blip>
                    <a:stretch>
                      <a:fillRect/>
                    </a:stretch>
                  </pic:blipFill>
                  <pic:spPr>
                    <a:xfrm>
                      <a:off x="0" y="0"/>
                      <a:ext cx="5094000" cy="3700225"/>
                    </a:xfrm>
                    <a:prstGeom prst="rect">
                      <a:avLst/>
                    </a:prstGeom>
                    <a:ln>
                      <a:solidFill>
                        <a:schemeClr val="tx1"/>
                      </a:solidFill>
                    </a:ln>
                  </pic:spPr>
                </pic:pic>
              </a:graphicData>
            </a:graphic>
          </wp:inline>
        </w:drawing>
      </w:r>
    </w:p>
    <w:p w14:paraId="29911856" w14:textId="16FA6745" w:rsidR="0023720F" w:rsidRPr="00CD5740" w:rsidRDefault="0023720F" w:rsidP="00CD5740">
      <w:pPr>
        <w:pStyle w:val="30"/>
        <w:rPr>
          <w:rStyle w:val="uicontrol"/>
        </w:rPr>
      </w:pPr>
      <w:r w:rsidRPr="00CD5740">
        <w:rPr>
          <w:rStyle w:val="uicontrol"/>
          <w:rFonts w:hint="eastAsia"/>
        </w:rPr>
        <w:t>单击</w:t>
      </w:r>
      <w:r w:rsidRPr="00CD5740">
        <w:rPr>
          <w:rStyle w:val="uicontrol"/>
        </w:rPr>
        <w:t>虚拟机</w:t>
      </w:r>
      <w:r w:rsidRPr="00CD5740">
        <w:rPr>
          <w:rStyle w:val="uicontrol"/>
          <w:rFonts w:hint="eastAsia"/>
        </w:rPr>
        <w:t>名称，进入</w:t>
      </w:r>
      <w:r w:rsidR="00620F58">
        <w:rPr>
          <w:rStyle w:val="uicontrol"/>
          <w:rFonts w:hint="eastAsia"/>
        </w:rPr>
        <w:t>“</w:t>
      </w:r>
      <w:r w:rsidRPr="00CD5740">
        <w:rPr>
          <w:rStyle w:val="uicontrol"/>
          <w:rFonts w:hint="eastAsia"/>
        </w:rPr>
        <w:t>硬件</w:t>
      </w:r>
      <w:r w:rsidRPr="00CD5740">
        <w:rPr>
          <w:rStyle w:val="uicontrol"/>
        </w:rPr>
        <w:t>——</w:t>
      </w:r>
      <w:r w:rsidRPr="00CD5740">
        <w:rPr>
          <w:rStyle w:val="uicontrol"/>
          <w:rFonts w:hint="eastAsia"/>
        </w:rPr>
        <w:t>光驱</w:t>
      </w:r>
      <w:r w:rsidRPr="00CD5740">
        <w:rPr>
          <w:rStyle w:val="uicontrol"/>
        </w:rPr>
        <w:t>——</w:t>
      </w:r>
      <w:r w:rsidRPr="00CD5740">
        <w:rPr>
          <w:rStyle w:val="uicontrol"/>
          <w:rFonts w:hint="eastAsia"/>
        </w:rPr>
        <w:t>挂载光驱</w:t>
      </w:r>
      <w:r w:rsidRPr="00CD5740">
        <w:rPr>
          <w:rStyle w:val="uicontrol"/>
        </w:rPr>
        <w:t>（</w:t>
      </w:r>
      <w:r w:rsidRPr="00CD5740">
        <w:rPr>
          <w:rStyle w:val="uicontrol"/>
          <w:rFonts w:hint="eastAsia"/>
        </w:rPr>
        <w:t>本地</w:t>
      </w:r>
      <w:r w:rsidRPr="00CD5740">
        <w:rPr>
          <w:rStyle w:val="uicontrol"/>
        </w:rPr>
        <w:t>）</w:t>
      </w:r>
      <w:r w:rsidR="00620F58">
        <w:rPr>
          <w:rStyle w:val="uicontrol"/>
          <w:rFonts w:hint="eastAsia"/>
        </w:rPr>
        <w:t>”</w:t>
      </w:r>
      <w:r w:rsidRPr="00CD5740">
        <w:rPr>
          <w:rStyle w:val="uicontrol"/>
          <w:rFonts w:hint="eastAsia"/>
        </w:rPr>
        <w:t>。并且单击确定。</w:t>
      </w:r>
    </w:p>
    <w:p w14:paraId="3E5F747B" w14:textId="77777777" w:rsidR="0023720F" w:rsidRPr="00D207D3" w:rsidRDefault="0023720F" w:rsidP="00CD5740">
      <w:pPr>
        <w:pStyle w:val="1e"/>
        <w:rPr>
          <w:rStyle w:val="uicontrol"/>
        </w:rPr>
      </w:pPr>
      <w:r>
        <w:rPr>
          <w:noProof/>
        </w:rPr>
        <w:drawing>
          <wp:inline distT="0" distB="0" distL="0" distR="0" wp14:anchorId="253FC994" wp14:editId="1B250B69">
            <wp:extent cx="5095238" cy="3866667"/>
            <wp:effectExtent l="0" t="0" r="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95238" cy="3866667"/>
                    </a:xfrm>
                    <a:prstGeom prst="rect">
                      <a:avLst/>
                    </a:prstGeom>
                  </pic:spPr>
                </pic:pic>
              </a:graphicData>
            </a:graphic>
          </wp:inline>
        </w:drawing>
      </w:r>
    </w:p>
    <w:p w14:paraId="6F047955" w14:textId="618765BB" w:rsidR="0023720F" w:rsidRDefault="0023720F" w:rsidP="00CD5740">
      <w:pPr>
        <w:pStyle w:val="30"/>
        <w:rPr>
          <w:rStyle w:val="uicontrol"/>
        </w:rPr>
      </w:pPr>
      <w:r>
        <w:rPr>
          <w:rStyle w:val="uicontrol"/>
          <w:rFonts w:hint="eastAsia"/>
        </w:rPr>
        <w:t>在</w:t>
      </w:r>
      <w:r>
        <w:rPr>
          <w:rStyle w:val="uicontrol"/>
        </w:rPr>
        <w:t>挂载光驱（</w:t>
      </w:r>
      <w:r>
        <w:rPr>
          <w:rStyle w:val="uicontrol"/>
          <w:rFonts w:hint="eastAsia"/>
        </w:rPr>
        <w:t>本地</w:t>
      </w:r>
      <w:r>
        <w:rPr>
          <w:rStyle w:val="uicontrol"/>
        </w:rPr>
        <w:t>）</w:t>
      </w:r>
      <w:r>
        <w:rPr>
          <w:rStyle w:val="uicontrol"/>
          <w:rFonts w:hint="eastAsia"/>
        </w:rPr>
        <w:t>界面</w:t>
      </w:r>
      <w:r>
        <w:rPr>
          <w:rStyle w:val="uicontrol"/>
        </w:rPr>
        <w:t>，</w:t>
      </w:r>
      <w:r>
        <w:rPr>
          <w:rStyle w:val="uicontrol"/>
          <w:rFonts w:hint="eastAsia"/>
        </w:rPr>
        <w:t>挂载文件“</w:t>
      </w:r>
      <w:r w:rsidRPr="00CD5740">
        <w:rPr>
          <w:b/>
        </w:rPr>
        <w:t>ManageOne_OperationCenter_3.0.8.iso</w:t>
      </w:r>
      <w:r w:rsidRPr="0040565D">
        <w:rPr>
          <w:rStyle w:val="uicontrol"/>
          <w:rFonts w:hint="eastAsia"/>
        </w:rPr>
        <w:t>”</w:t>
      </w:r>
      <w:r>
        <w:rPr>
          <w:rStyle w:val="uicontrol"/>
          <w:rFonts w:hint="eastAsia"/>
        </w:rPr>
        <w:t>,</w:t>
      </w:r>
      <w:r>
        <w:rPr>
          <w:rStyle w:val="uicontrol"/>
          <w:rFonts w:hint="eastAsia"/>
        </w:rPr>
        <w:t>并</w:t>
      </w:r>
      <w:r>
        <w:rPr>
          <w:rStyle w:val="uicontrol"/>
        </w:rPr>
        <w:t>勾选</w:t>
      </w:r>
      <w:r w:rsidR="00620F58">
        <w:rPr>
          <w:rStyle w:val="uicontrol"/>
          <w:rFonts w:hint="eastAsia"/>
        </w:rPr>
        <w:t>“</w:t>
      </w:r>
      <w:r>
        <w:rPr>
          <w:rStyle w:val="uicontrol"/>
          <w:rFonts w:hint="eastAsia"/>
        </w:rPr>
        <w:t>立即</w:t>
      </w:r>
      <w:r>
        <w:rPr>
          <w:rStyle w:val="uicontrol"/>
        </w:rPr>
        <w:t>重启虚拟机，</w:t>
      </w:r>
      <w:r>
        <w:rPr>
          <w:rStyle w:val="uicontrol"/>
          <w:rFonts w:hint="eastAsia"/>
        </w:rPr>
        <w:t>安装</w:t>
      </w:r>
      <w:r>
        <w:rPr>
          <w:rStyle w:val="uicontrol"/>
        </w:rPr>
        <w:t>操作系统</w:t>
      </w:r>
      <w:r w:rsidR="00620F58">
        <w:rPr>
          <w:rStyle w:val="uicontrol"/>
          <w:rFonts w:hint="eastAsia"/>
        </w:rPr>
        <w:t>”</w:t>
      </w:r>
      <w:r>
        <w:rPr>
          <w:rStyle w:val="uicontrol"/>
          <w:rFonts w:hint="eastAsia"/>
        </w:rPr>
        <w:t>。</w:t>
      </w:r>
    </w:p>
    <w:p w14:paraId="19AFAC3D" w14:textId="77777777" w:rsidR="0023720F" w:rsidRPr="0040565D" w:rsidRDefault="0023720F" w:rsidP="00CD5740">
      <w:pPr>
        <w:pStyle w:val="1e"/>
        <w:rPr>
          <w:rStyle w:val="uicontrol"/>
        </w:rPr>
      </w:pPr>
      <w:r>
        <w:rPr>
          <w:noProof/>
        </w:rPr>
        <w:lastRenderedPageBreak/>
        <w:drawing>
          <wp:inline distT="0" distB="0" distL="0" distR="0" wp14:anchorId="77336A0C" wp14:editId="0A784353">
            <wp:extent cx="3085714" cy="2723809"/>
            <wp:effectExtent l="0" t="0" r="635" b="63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85714" cy="2723809"/>
                    </a:xfrm>
                    <a:prstGeom prst="rect">
                      <a:avLst/>
                    </a:prstGeom>
                  </pic:spPr>
                </pic:pic>
              </a:graphicData>
            </a:graphic>
          </wp:inline>
        </w:drawing>
      </w:r>
    </w:p>
    <w:p w14:paraId="036F6B78" w14:textId="77777777" w:rsidR="0023720F" w:rsidRDefault="0023720F" w:rsidP="00CD5740">
      <w:pPr>
        <w:pStyle w:val="30"/>
        <w:rPr>
          <w:rStyle w:val="uicontrol"/>
        </w:rPr>
      </w:pPr>
      <w:r>
        <w:rPr>
          <w:rStyle w:val="uicontrol"/>
          <w:rFonts w:hint="eastAsia"/>
        </w:rPr>
        <w:t>单击“</w:t>
      </w:r>
      <w:r>
        <w:rPr>
          <w:rStyle w:val="uicontrol"/>
          <w:rFonts w:hint="eastAsia"/>
        </w:rPr>
        <w:t>VNC</w:t>
      </w:r>
      <w:r>
        <w:rPr>
          <w:rStyle w:val="uicontrol"/>
          <w:rFonts w:hint="eastAsia"/>
        </w:rPr>
        <w:t>登录”，</w:t>
      </w:r>
      <w:r>
        <w:rPr>
          <w:rStyle w:val="uicontrol"/>
        </w:rPr>
        <w:t>登录</w:t>
      </w:r>
      <w:r>
        <w:rPr>
          <w:rStyle w:val="uicontrol"/>
          <w:rFonts w:hint="eastAsia"/>
        </w:rPr>
        <w:t>OC</w:t>
      </w:r>
      <w:r>
        <w:rPr>
          <w:rStyle w:val="uicontrol"/>
          <w:rFonts w:hint="eastAsia"/>
        </w:rPr>
        <w:t>虚拟机</w:t>
      </w:r>
      <w:r>
        <w:rPr>
          <w:rStyle w:val="uicontrol"/>
        </w:rPr>
        <w:t>。</w:t>
      </w:r>
    </w:p>
    <w:p w14:paraId="647A7CC2" w14:textId="77777777" w:rsidR="0023720F" w:rsidRDefault="0023720F" w:rsidP="00CD5740">
      <w:pPr>
        <w:pStyle w:val="30"/>
        <w:rPr>
          <w:rStyle w:val="uicontrol"/>
        </w:rPr>
      </w:pPr>
      <w:r>
        <w:rPr>
          <w:rStyle w:val="uicontrol"/>
          <w:rFonts w:hint="eastAsia"/>
        </w:rPr>
        <w:t>重</w:t>
      </w:r>
      <w:proofErr w:type="gramStart"/>
      <w:r>
        <w:rPr>
          <w:rStyle w:val="uicontrol"/>
          <w:rFonts w:hint="eastAsia"/>
        </w:rPr>
        <w:t>启</w:t>
      </w:r>
      <w:r>
        <w:rPr>
          <w:rStyle w:val="uicontrol"/>
        </w:rPr>
        <w:t>完成</w:t>
      </w:r>
      <w:proofErr w:type="gramEnd"/>
      <w:r>
        <w:rPr>
          <w:rStyle w:val="uicontrol"/>
        </w:rPr>
        <w:t>后，</w:t>
      </w:r>
      <w:r>
        <w:rPr>
          <w:rStyle w:val="uicontrol"/>
          <w:rFonts w:hint="eastAsia"/>
        </w:rPr>
        <w:t>进入</w:t>
      </w:r>
      <w:r>
        <w:rPr>
          <w:rStyle w:val="uicontrol"/>
        </w:rPr>
        <w:t>安装操作系统步骤。</w:t>
      </w:r>
    </w:p>
    <w:p w14:paraId="4A111816" w14:textId="65AADAFC" w:rsidR="0023720F" w:rsidRDefault="0023720F" w:rsidP="00CD5740">
      <w:pPr>
        <w:pStyle w:val="30"/>
        <w:rPr>
          <w:rStyle w:val="uicontrol"/>
        </w:rPr>
      </w:pPr>
      <w:r>
        <w:rPr>
          <w:rStyle w:val="uicontrol"/>
          <w:rFonts w:hint="eastAsia"/>
        </w:rPr>
        <w:t>在</w:t>
      </w:r>
      <w:r>
        <w:rPr>
          <w:rStyle w:val="uicontrol"/>
        </w:rPr>
        <w:t>如图所示安装界面，</w:t>
      </w:r>
      <w:r w:rsidRPr="0040565D">
        <w:rPr>
          <w:rStyle w:val="uicontrol"/>
        </w:rPr>
        <w:t>请在</w:t>
      </w:r>
      <w:r w:rsidRPr="0040565D">
        <w:rPr>
          <w:rStyle w:val="uicontrol"/>
        </w:rPr>
        <w:t>30</w:t>
      </w:r>
      <w:r w:rsidRPr="0040565D">
        <w:rPr>
          <w:rStyle w:val="uicontrol"/>
        </w:rPr>
        <w:t>秒内使用键盘上下方向键选中</w:t>
      </w:r>
      <w:r w:rsidR="00620F58">
        <w:rPr>
          <w:rStyle w:val="uicontrol"/>
          <w:rFonts w:hint="eastAsia"/>
        </w:rPr>
        <w:t>“</w:t>
      </w:r>
      <w:r w:rsidRPr="00CD5740">
        <w:rPr>
          <w:rStyle w:val="uicontrol"/>
          <w:b/>
        </w:rPr>
        <w:t>Install: OperationCenter CN</w:t>
      </w:r>
      <w:r w:rsidR="00620F58">
        <w:rPr>
          <w:rStyle w:val="uicontrol"/>
          <w:rFonts w:hint="eastAsia"/>
        </w:rPr>
        <w:t>”</w:t>
      </w:r>
      <w:r w:rsidRPr="0040565D">
        <w:rPr>
          <w:rStyle w:val="uicontrol"/>
        </w:rPr>
        <w:t>，按</w:t>
      </w:r>
      <w:r w:rsidR="00620F58">
        <w:rPr>
          <w:rStyle w:val="uicontrol"/>
          <w:rFonts w:hint="eastAsia"/>
        </w:rPr>
        <w:t>“</w:t>
      </w:r>
      <w:r w:rsidRPr="0040565D">
        <w:rPr>
          <w:rStyle w:val="uicontrol"/>
        </w:rPr>
        <w:t>Enter</w:t>
      </w:r>
      <w:r w:rsidR="00620F58">
        <w:rPr>
          <w:rStyle w:val="uicontrol"/>
          <w:rFonts w:hint="eastAsia"/>
        </w:rPr>
        <w:t>”</w:t>
      </w:r>
      <w:r w:rsidRPr="0040565D">
        <w:rPr>
          <w:rStyle w:val="uicontrol"/>
        </w:rPr>
        <w:t>。</w:t>
      </w:r>
      <w:r w:rsidRPr="0040565D">
        <w:rPr>
          <w:rStyle w:val="uicontrol"/>
        </w:rPr>
        <w:t xml:space="preserve"> </w:t>
      </w:r>
    </w:p>
    <w:p w14:paraId="0289B31E" w14:textId="77777777" w:rsidR="0023720F" w:rsidRPr="0040565D" w:rsidRDefault="0023720F" w:rsidP="00CD5740">
      <w:pPr>
        <w:pStyle w:val="1e"/>
        <w:rPr>
          <w:rStyle w:val="uicontrol"/>
        </w:rPr>
      </w:pPr>
      <w:r>
        <w:rPr>
          <w:noProof/>
        </w:rPr>
        <w:drawing>
          <wp:inline distT="0" distB="0" distL="0" distR="0" wp14:anchorId="42BB8F75" wp14:editId="2D0BAB20">
            <wp:extent cx="4968000" cy="3448498"/>
            <wp:effectExtent l="0" t="0" r="4445" b="0"/>
            <wp:docPr id="16" name="4C264CEA-3DAD-4D41-9FA0-BFF4B65D511A" descr="C:\Users\swx481473\AppData\Roaming\eSpace_Desktop\UserData\swx481473\imagefiles\4C264CEA-3DAD-4D41-9FA0-BFF4B65D5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264CEA-3DAD-4D41-9FA0-BFF4B65D511A" descr="C:\Users\swx481473\AppData\Roaming\eSpace_Desktop\UserData\swx481473\imagefiles\4C264CEA-3DAD-4D41-9FA0-BFF4B65D511A.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68000" cy="3448498"/>
                    </a:xfrm>
                    <a:prstGeom prst="rect">
                      <a:avLst/>
                    </a:prstGeom>
                    <a:noFill/>
                    <a:ln>
                      <a:noFill/>
                    </a:ln>
                  </pic:spPr>
                </pic:pic>
              </a:graphicData>
            </a:graphic>
          </wp:inline>
        </w:drawing>
      </w:r>
    </w:p>
    <w:p w14:paraId="2FD9A427" w14:textId="6BF84493" w:rsidR="007303B7" w:rsidRDefault="0023720F" w:rsidP="007303B7">
      <w:pPr>
        <w:pStyle w:val="1e"/>
        <w:rPr>
          <w:rStyle w:val="uicontrol"/>
        </w:rPr>
      </w:pPr>
      <w:r w:rsidRPr="00D66E34">
        <w:rPr>
          <w:rStyle w:val="uicontrol"/>
        </w:rPr>
        <w:t>进入</w:t>
      </w:r>
      <w:r w:rsidRPr="00D66E34">
        <w:rPr>
          <w:rStyle w:val="uicontrol"/>
        </w:rPr>
        <w:t>OperationCenter</w:t>
      </w:r>
      <w:r w:rsidRPr="00D66E34">
        <w:rPr>
          <w:rStyle w:val="uicontrol"/>
        </w:rPr>
        <w:t>安装节点选择界面</w:t>
      </w:r>
      <w:r w:rsidR="007303B7">
        <w:rPr>
          <w:rStyle w:val="uicontrol"/>
          <w:rFonts w:hint="eastAsia"/>
        </w:rPr>
        <w:t>。</w:t>
      </w:r>
    </w:p>
    <w:p w14:paraId="311C5449" w14:textId="4B7B4ABA" w:rsidR="0023720F" w:rsidRPr="00D66E34" w:rsidRDefault="0023720F" w:rsidP="000941EF">
      <w:pPr>
        <w:pStyle w:val="30"/>
        <w:rPr>
          <w:rStyle w:val="uicontrol"/>
        </w:rPr>
      </w:pPr>
      <w:r w:rsidRPr="00D66E34">
        <w:rPr>
          <w:rStyle w:val="uicontrol"/>
        </w:rPr>
        <w:t>使用键盘上下方向键选中</w:t>
      </w:r>
      <w:r w:rsidR="00620F58">
        <w:rPr>
          <w:rStyle w:val="uicontrol"/>
          <w:rFonts w:hint="eastAsia"/>
        </w:rPr>
        <w:t>“</w:t>
      </w:r>
      <w:r w:rsidRPr="007303B7">
        <w:rPr>
          <w:rStyle w:val="uicontrol"/>
          <w:b/>
        </w:rPr>
        <w:t>Install: Single node</w:t>
      </w:r>
      <w:r w:rsidR="00620F58">
        <w:rPr>
          <w:rStyle w:val="uicontrol"/>
          <w:rFonts w:hint="eastAsia"/>
        </w:rPr>
        <w:t>”</w:t>
      </w:r>
      <w:r w:rsidRPr="00D66E34">
        <w:rPr>
          <w:rStyle w:val="uicontrol"/>
        </w:rPr>
        <w:t>，按</w:t>
      </w:r>
      <w:r w:rsidR="00620F58">
        <w:rPr>
          <w:rStyle w:val="uicontrol"/>
          <w:rFonts w:hint="eastAsia"/>
        </w:rPr>
        <w:t>“</w:t>
      </w:r>
      <w:r w:rsidR="00620F58" w:rsidRPr="0040565D">
        <w:rPr>
          <w:rStyle w:val="uicontrol"/>
        </w:rPr>
        <w:t>Enter</w:t>
      </w:r>
      <w:r w:rsidR="00620F58">
        <w:rPr>
          <w:rStyle w:val="uicontrol"/>
          <w:rFonts w:hint="eastAsia"/>
        </w:rPr>
        <w:t>”</w:t>
      </w:r>
      <w:r w:rsidRPr="00D66E34">
        <w:rPr>
          <w:rStyle w:val="uicontrol"/>
        </w:rPr>
        <w:t>。</w:t>
      </w:r>
    </w:p>
    <w:p w14:paraId="26DA3B54" w14:textId="77777777" w:rsidR="0023720F" w:rsidRPr="0040565D" w:rsidRDefault="0023720F" w:rsidP="00D66E34">
      <w:pPr>
        <w:pStyle w:val="1e"/>
        <w:rPr>
          <w:rStyle w:val="uicontrol"/>
        </w:rPr>
      </w:pPr>
      <w:r>
        <w:rPr>
          <w:noProof/>
        </w:rPr>
        <w:lastRenderedPageBreak/>
        <w:drawing>
          <wp:inline distT="0" distB="0" distL="0" distR="0" wp14:anchorId="0826AFE4" wp14:editId="7EA8F001">
            <wp:extent cx="4968000" cy="3844450"/>
            <wp:effectExtent l="0" t="0" r="4445" b="381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C9.png"/>
                    <pic:cNvPicPr/>
                  </pic:nvPicPr>
                  <pic:blipFill>
                    <a:blip r:embed="rId289">
                      <a:extLst>
                        <a:ext uri="{28A0092B-C50C-407E-A947-70E740481C1C}">
                          <a14:useLocalDpi xmlns:a14="http://schemas.microsoft.com/office/drawing/2010/main" val="0"/>
                        </a:ext>
                      </a:extLst>
                    </a:blip>
                    <a:stretch>
                      <a:fillRect/>
                    </a:stretch>
                  </pic:blipFill>
                  <pic:spPr>
                    <a:xfrm>
                      <a:off x="0" y="0"/>
                      <a:ext cx="4968000" cy="3844450"/>
                    </a:xfrm>
                    <a:prstGeom prst="rect">
                      <a:avLst/>
                    </a:prstGeom>
                  </pic:spPr>
                </pic:pic>
              </a:graphicData>
            </a:graphic>
          </wp:inline>
        </w:drawing>
      </w:r>
    </w:p>
    <w:p w14:paraId="1D22D1F2" w14:textId="3A7EFC5C" w:rsidR="0023720F" w:rsidRPr="007303B7" w:rsidRDefault="0023720F" w:rsidP="007303B7">
      <w:pPr>
        <w:pStyle w:val="30"/>
        <w:rPr>
          <w:rStyle w:val="uicontrol"/>
        </w:rPr>
      </w:pPr>
      <w:r w:rsidRPr="007303B7">
        <w:rPr>
          <w:rStyle w:val="uicontrol"/>
        </w:rPr>
        <w:t>进入</w:t>
      </w:r>
      <w:r w:rsidRPr="007303B7">
        <w:rPr>
          <w:rStyle w:val="uicontrol"/>
        </w:rPr>
        <w:t>OperationCenter</w:t>
      </w:r>
      <w:r w:rsidRPr="007303B7">
        <w:rPr>
          <w:rStyle w:val="uicontrol"/>
        </w:rPr>
        <w:t>安装场景选择界面，如</w:t>
      </w:r>
      <w:hyperlink r:id="rId290" w:anchor="oc_install_0013_physical__fig_63" w:history="1">
        <w:r w:rsidRPr="007303B7">
          <w:rPr>
            <w:rStyle w:val="uicontrol"/>
            <w:rFonts w:hint="eastAsia"/>
          </w:rPr>
          <w:t>下图</w:t>
        </w:r>
      </w:hyperlink>
      <w:r w:rsidR="00D66E34" w:rsidRPr="007303B7">
        <w:rPr>
          <w:rStyle w:val="uicontrol"/>
        </w:rPr>
        <w:t>所示</w:t>
      </w:r>
      <w:r w:rsidR="005B007B" w:rsidRPr="007303B7">
        <w:rPr>
          <w:rStyle w:val="uicontrol"/>
          <w:rFonts w:hint="eastAsia"/>
        </w:rPr>
        <w:t>。</w:t>
      </w:r>
    </w:p>
    <w:p w14:paraId="5BDCEEE1" w14:textId="701ADCA1" w:rsidR="0023720F" w:rsidRDefault="0023720F" w:rsidP="00D66E34">
      <w:pPr>
        <w:pStyle w:val="1e"/>
        <w:rPr>
          <w:rStyle w:val="uicontrol"/>
        </w:rPr>
      </w:pPr>
      <w:r w:rsidRPr="00025299">
        <w:rPr>
          <w:rStyle w:val="uicontrol"/>
        </w:rPr>
        <w:t>使用键盘上下方向键选中</w:t>
      </w:r>
      <w:r w:rsidR="00620F58">
        <w:rPr>
          <w:rStyle w:val="uicontrol"/>
          <w:rFonts w:hint="eastAsia"/>
        </w:rPr>
        <w:t>“</w:t>
      </w:r>
      <w:r w:rsidRPr="00D66E34">
        <w:rPr>
          <w:rStyle w:val="uicontrol"/>
          <w:b/>
        </w:rPr>
        <w:t>Mild</w:t>
      </w:r>
      <w:r w:rsidR="00620F58">
        <w:rPr>
          <w:rStyle w:val="uicontrol"/>
          <w:rFonts w:hint="eastAsia"/>
        </w:rPr>
        <w:t>”</w:t>
      </w:r>
      <w:r>
        <w:rPr>
          <w:rStyle w:val="uicontrol"/>
          <w:rFonts w:hint="eastAsia"/>
        </w:rPr>
        <w:t>相应选项</w:t>
      </w:r>
      <w:r>
        <w:rPr>
          <w:rStyle w:val="uicontrol"/>
        </w:rPr>
        <w:t>，</w:t>
      </w:r>
      <w:r w:rsidRPr="00025299">
        <w:rPr>
          <w:rStyle w:val="uicontrol"/>
        </w:rPr>
        <w:t>按</w:t>
      </w:r>
      <w:r w:rsidR="00620F58">
        <w:rPr>
          <w:rStyle w:val="uicontrol"/>
          <w:rFonts w:hint="eastAsia"/>
        </w:rPr>
        <w:t>“</w:t>
      </w:r>
      <w:r w:rsidR="00620F58" w:rsidRPr="0040565D">
        <w:rPr>
          <w:rStyle w:val="uicontrol"/>
        </w:rPr>
        <w:t>Enter</w:t>
      </w:r>
      <w:r w:rsidR="00620F58">
        <w:rPr>
          <w:rStyle w:val="uicontrol"/>
          <w:rFonts w:hint="eastAsia"/>
        </w:rPr>
        <w:t>”</w:t>
      </w:r>
      <w:r w:rsidRPr="00025299">
        <w:rPr>
          <w:rStyle w:val="uicontrol"/>
        </w:rPr>
        <w:t>。</w:t>
      </w:r>
    </w:p>
    <w:p w14:paraId="45C50FE5" w14:textId="77777777" w:rsidR="0023720F" w:rsidRDefault="0023720F" w:rsidP="00D66E34">
      <w:pPr>
        <w:pStyle w:val="1e"/>
        <w:rPr>
          <w:rStyle w:val="uicontrol"/>
        </w:rPr>
      </w:pPr>
      <w:r>
        <w:rPr>
          <w:rFonts w:hint="eastAsia"/>
          <w:noProof/>
        </w:rPr>
        <w:drawing>
          <wp:inline distT="0" distB="0" distL="0" distR="0" wp14:anchorId="790413B8" wp14:editId="518F4E4B">
            <wp:extent cx="4968000" cy="3788100"/>
            <wp:effectExtent l="0" t="0" r="4445"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OC10.png"/>
                    <pic:cNvPicPr/>
                  </pic:nvPicPr>
                  <pic:blipFill>
                    <a:blip r:embed="rId291">
                      <a:extLst>
                        <a:ext uri="{28A0092B-C50C-407E-A947-70E740481C1C}">
                          <a14:useLocalDpi xmlns:a14="http://schemas.microsoft.com/office/drawing/2010/main" val="0"/>
                        </a:ext>
                      </a:extLst>
                    </a:blip>
                    <a:stretch>
                      <a:fillRect/>
                    </a:stretch>
                  </pic:blipFill>
                  <pic:spPr>
                    <a:xfrm>
                      <a:off x="0" y="0"/>
                      <a:ext cx="4968000" cy="3788100"/>
                    </a:xfrm>
                    <a:prstGeom prst="rect">
                      <a:avLst/>
                    </a:prstGeom>
                  </pic:spPr>
                </pic:pic>
              </a:graphicData>
            </a:graphic>
          </wp:inline>
        </w:drawing>
      </w:r>
    </w:p>
    <w:p w14:paraId="7013ADF0" w14:textId="77777777" w:rsidR="0023720F" w:rsidRDefault="0023720F" w:rsidP="00334794">
      <w:pPr>
        <w:pStyle w:val="1e"/>
        <w:rPr>
          <w:rStyle w:val="uicontrol"/>
        </w:rPr>
      </w:pPr>
      <w:r w:rsidRPr="00025299">
        <w:rPr>
          <w:rStyle w:val="uicontrol"/>
        </w:rPr>
        <w:lastRenderedPageBreak/>
        <w:t>Linux</w:t>
      </w:r>
      <w:r w:rsidRPr="00025299">
        <w:rPr>
          <w:rStyle w:val="uicontrol"/>
        </w:rPr>
        <w:t>裁剪版操作系统和</w:t>
      </w:r>
      <w:r>
        <w:rPr>
          <w:rStyle w:val="uicontrol"/>
        </w:rPr>
        <w:t>OperationCenter</w:t>
      </w:r>
      <w:r w:rsidRPr="00025299">
        <w:rPr>
          <w:rStyle w:val="uicontrol"/>
        </w:rPr>
        <w:t>开始自动安装，等待</w:t>
      </w:r>
      <w:r w:rsidRPr="00025299">
        <w:rPr>
          <w:rStyle w:val="uicontrol"/>
        </w:rPr>
        <w:t>30</w:t>
      </w:r>
      <w:r w:rsidRPr="00025299">
        <w:rPr>
          <w:rStyle w:val="uicontrol"/>
        </w:rPr>
        <w:t>分钟左右，显示登录提示信息时，表示安装完成。</w:t>
      </w:r>
    </w:p>
    <w:p w14:paraId="3E04C800" w14:textId="172E745B" w:rsidR="0023720F" w:rsidRDefault="0023720F" w:rsidP="00D66E34">
      <w:pPr>
        <w:pStyle w:val="30"/>
        <w:rPr>
          <w:rStyle w:val="uicontrol"/>
        </w:rPr>
      </w:pPr>
      <w:r>
        <w:rPr>
          <w:rStyle w:val="uicontrol"/>
          <w:rFonts w:hint="eastAsia"/>
        </w:rPr>
        <w:t>以</w:t>
      </w:r>
      <w:r w:rsidRPr="00D66E34">
        <w:rPr>
          <w:rStyle w:val="uicontrol"/>
          <w:b/>
        </w:rPr>
        <w:t>appuser</w:t>
      </w:r>
      <w:r>
        <w:rPr>
          <w:rStyle w:val="uicontrol"/>
          <w:rFonts w:hint="eastAsia"/>
        </w:rPr>
        <w:t>用户登录</w:t>
      </w:r>
      <w:r>
        <w:rPr>
          <w:rStyle w:val="uicontrol"/>
        </w:rPr>
        <w:t>，默认密码为</w:t>
      </w:r>
      <w:r w:rsidR="00620F58">
        <w:rPr>
          <w:rStyle w:val="uicontrol"/>
          <w:rFonts w:hint="eastAsia"/>
        </w:rPr>
        <w:t>“</w:t>
      </w:r>
      <w:r w:rsidRPr="00D66E34">
        <w:rPr>
          <w:rStyle w:val="uicontrol"/>
          <w:b/>
        </w:rPr>
        <w:t>Changeme_123</w:t>
      </w:r>
      <w:r w:rsidR="00620F58">
        <w:rPr>
          <w:rStyle w:val="uicontrol"/>
          <w:rFonts w:hint="eastAsia"/>
        </w:rPr>
        <w:t>”</w:t>
      </w:r>
      <w:r>
        <w:rPr>
          <w:rStyle w:val="uicontrol"/>
          <w:rFonts w:hint="eastAsia"/>
        </w:rPr>
        <w:t>。</w:t>
      </w:r>
    </w:p>
    <w:p w14:paraId="58796C8F" w14:textId="77777777" w:rsidR="0023720F" w:rsidRPr="00025299" w:rsidRDefault="0023720F" w:rsidP="00D66E34">
      <w:pPr>
        <w:pStyle w:val="30"/>
        <w:rPr>
          <w:rStyle w:val="uicontrol"/>
        </w:rPr>
      </w:pPr>
      <w:r w:rsidRPr="00025299">
        <w:rPr>
          <w:rStyle w:val="uicontrol"/>
        </w:rPr>
        <w:t>执行如下命令，</w:t>
      </w:r>
      <w:r>
        <w:rPr>
          <w:rStyle w:val="uicontrol"/>
          <w:rFonts w:hint="eastAsia"/>
        </w:rPr>
        <w:t>切换</w:t>
      </w:r>
      <w:r>
        <w:rPr>
          <w:rStyle w:val="uicontrol"/>
        </w:rPr>
        <w:t>到</w:t>
      </w:r>
      <w:r>
        <w:rPr>
          <w:rStyle w:val="uicontrol"/>
        </w:rPr>
        <w:t>root</w:t>
      </w:r>
      <w:r>
        <w:rPr>
          <w:rStyle w:val="uicontrol"/>
          <w:rFonts w:hint="eastAsia"/>
        </w:rPr>
        <w:t>用户</w:t>
      </w:r>
      <w:r w:rsidRPr="00025299">
        <w:rPr>
          <w:rStyle w:val="uicontrol"/>
        </w:rPr>
        <w:t>。</w:t>
      </w:r>
      <w:r w:rsidRPr="00025299">
        <w:rPr>
          <w:rStyle w:val="uicontrol"/>
        </w:rPr>
        <w:t xml:space="preserve"> </w:t>
      </w:r>
    </w:p>
    <w:p w14:paraId="45468B81" w14:textId="77777777" w:rsidR="0023720F" w:rsidRPr="004B55E2" w:rsidRDefault="0023720F" w:rsidP="00D66E34">
      <w:pPr>
        <w:pStyle w:val="2f2"/>
        <w:rPr>
          <w:rStyle w:val="uicontrol"/>
          <w:b/>
          <w:i/>
        </w:rPr>
      </w:pPr>
      <w:proofErr w:type="gramStart"/>
      <w:r w:rsidRPr="004B55E2">
        <w:rPr>
          <w:rStyle w:val="uicontrol"/>
          <w:b/>
          <w:i/>
        </w:rPr>
        <w:t>su</w:t>
      </w:r>
      <w:proofErr w:type="gramEnd"/>
      <w:r w:rsidRPr="004B55E2">
        <w:rPr>
          <w:rStyle w:val="uicontrol"/>
          <w:b/>
          <w:i/>
        </w:rPr>
        <w:t xml:space="preserve"> - root</w:t>
      </w:r>
    </w:p>
    <w:p w14:paraId="3E62C0BC" w14:textId="57076BE8" w:rsidR="0023720F" w:rsidRPr="00025299" w:rsidRDefault="0023720F" w:rsidP="00D66E34">
      <w:pPr>
        <w:pStyle w:val="1e"/>
        <w:rPr>
          <w:rStyle w:val="uicontrol"/>
        </w:rPr>
      </w:pPr>
      <w:r w:rsidRPr="00D66E34">
        <w:rPr>
          <w:rStyle w:val="uicontrol"/>
          <w:rFonts w:hint="eastAsia"/>
          <w:b/>
        </w:rPr>
        <w:t>root</w:t>
      </w:r>
      <w:r>
        <w:rPr>
          <w:rStyle w:val="uicontrol"/>
          <w:rFonts w:hint="eastAsia"/>
        </w:rPr>
        <w:t>用户</w:t>
      </w:r>
      <w:r>
        <w:rPr>
          <w:rStyle w:val="uicontrol"/>
        </w:rPr>
        <w:t>的</w:t>
      </w:r>
      <w:r w:rsidRPr="00025299">
        <w:rPr>
          <w:rStyle w:val="uicontrol"/>
        </w:rPr>
        <w:t>默认密码为</w:t>
      </w:r>
      <w:r w:rsidR="00620F58">
        <w:rPr>
          <w:rStyle w:val="uicontrol"/>
          <w:rFonts w:hint="eastAsia"/>
        </w:rPr>
        <w:t>“</w:t>
      </w:r>
      <w:r w:rsidRPr="00D66E34">
        <w:rPr>
          <w:rStyle w:val="uicontrol"/>
          <w:b/>
        </w:rPr>
        <w:t>Changeme_123</w:t>
      </w:r>
      <w:r w:rsidR="00620F58">
        <w:rPr>
          <w:rStyle w:val="uicontrol"/>
          <w:rFonts w:hint="eastAsia"/>
        </w:rPr>
        <w:t>”</w:t>
      </w:r>
      <w:r w:rsidRPr="00025299">
        <w:rPr>
          <w:rStyle w:val="uicontrol"/>
        </w:rPr>
        <w:t>。</w:t>
      </w:r>
    </w:p>
    <w:p w14:paraId="6D88C336" w14:textId="77777777" w:rsidR="0023720F" w:rsidRPr="00025299" w:rsidRDefault="0023720F" w:rsidP="00D66E34">
      <w:pPr>
        <w:pStyle w:val="30"/>
        <w:rPr>
          <w:rStyle w:val="uicontrol"/>
        </w:rPr>
      </w:pPr>
      <w:r w:rsidRPr="00025299">
        <w:rPr>
          <w:rStyle w:val="uicontrol"/>
        </w:rPr>
        <w:t>执行如下命令，防止超时退出。</w:t>
      </w:r>
      <w:r w:rsidRPr="00025299">
        <w:rPr>
          <w:rStyle w:val="uicontrol"/>
        </w:rPr>
        <w:t xml:space="preserve"> </w:t>
      </w:r>
    </w:p>
    <w:p w14:paraId="32B5E36E" w14:textId="77777777" w:rsidR="0023720F" w:rsidRPr="00D66E34" w:rsidRDefault="0023720F" w:rsidP="00D66E34">
      <w:pPr>
        <w:pStyle w:val="2f2"/>
        <w:rPr>
          <w:rStyle w:val="uicontrol"/>
        </w:rPr>
      </w:pPr>
      <w:r w:rsidRPr="00D66E34">
        <w:rPr>
          <w:rStyle w:val="uicontrol"/>
        </w:rPr>
        <w:t>TMOUT=0</w:t>
      </w:r>
    </w:p>
    <w:p w14:paraId="06E2D3B2" w14:textId="77777777" w:rsidR="0023720F" w:rsidRPr="00025299" w:rsidRDefault="0023720F" w:rsidP="00D66E34">
      <w:pPr>
        <w:pStyle w:val="30"/>
        <w:rPr>
          <w:rStyle w:val="uicontrol"/>
        </w:rPr>
      </w:pPr>
      <w:r w:rsidRPr="00025299">
        <w:rPr>
          <w:rStyle w:val="uicontrol"/>
        </w:rPr>
        <w:t>执行如下命令，查看安装结果。</w:t>
      </w:r>
      <w:r w:rsidRPr="00025299">
        <w:rPr>
          <w:rStyle w:val="uicontrol"/>
        </w:rPr>
        <w:t xml:space="preserve"> </w:t>
      </w:r>
    </w:p>
    <w:p w14:paraId="46E01A3F" w14:textId="77777777" w:rsidR="0023720F" w:rsidRPr="00D66E34" w:rsidRDefault="0023720F" w:rsidP="00D66E34">
      <w:pPr>
        <w:pStyle w:val="2f2"/>
        <w:rPr>
          <w:rStyle w:val="uicontrol"/>
        </w:rPr>
      </w:pPr>
      <w:proofErr w:type="gramStart"/>
      <w:r w:rsidRPr="00D66E34">
        <w:rPr>
          <w:rStyle w:val="uicontrol"/>
        </w:rPr>
        <w:t>cd</w:t>
      </w:r>
      <w:proofErr w:type="gramEnd"/>
      <w:r w:rsidRPr="00D66E34">
        <w:rPr>
          <w:rStyle w:val="uicontrol"/>
        </w:rPr>
        <w:t xml:space="preserve"> /opt/OperationCenter/bin</w:t>
      </w:r>
    </w:p>
    <w:p w14:paraId="1E5BC0C6" w14:textId="77777777" w:rsidR="0023720F" w:rsidRPr="00D66E34" w:rsidRDefault="0023720F" w:rsidP="00D66E34">
      <w:pPr>
        <w:pStyle w:val="2f2"/>
        <w:rPr>
          <w:rStyle w:val="uicontrol"/>
        </w:rPr>
      </w:pPr>
      <w:proofErr w:type="gramStart"/>
      <w:r w:rsidRPr="00D66E34">
        <w:rPr>
          <w:rStyle w:val="uicontrol"/>
        </w:rPr>
        <w:t>sh</w:t>
      </w:r>
      <w:proofErr w:type="gramEnd"/>
      <w:r w:rsidRPr="00D66E34">
        <w:rPr>
          <w:rStyle w:val="uicontrol"/>
        </w:rPr>
        <w:t xml:space="preserve"> installStatus.sh</w:t>
      </w:r>
    </w:p>
    <w:p w14:paraId="40FF3642" w14:textId="77777777" w:rsidR="0023720F" w:rsidRPr="00025299" w:rsidRDefault="0023720F" w:rsidP="00D66E34">
      <w:pPr>
        <w:pStyle w:val="30"/>
        <w:rPr>
          <w:rStyle w:val="uicontrol"/>
        </w:rPr>
      </w:pPr>
      <w:proofErr w:type="gramStart"/>
      <w:r w:rsidRPr="00025299">
        <w:rPr>
          <w:rStyle w:val="uicontrol"/>
        </w:rPr>
        <w:t>屏显信息</w:t>
      </w:r>
      <w:proofErr w:type="gramEnd"/>
      <w:r w:rsidRPr="00025299">
        <w:rPr>
          <w:rStyle w:val="uicontrol"/>
        </w:rPr>
        <w:t>如下，说明操作系统和</w:t>
      </w:r>
      <w:r>
        <w:rPr>
          <w:rStyle w:val="uicontrol"/>
        </w:rPr>
        <w:t>OperationCenter</w:t>
      </w:r>
      <w:r w:rsidRPr="00025299">
        <w:rPr>
          <w:rStyle w:val="uicontrol"/>
        </w:rPr>
        <w:t>安装成功。</w:t>
      </w:r>
    </w:p>
    <w:p w14:paraId="19D16303" w14:textId="77777777" w:rsidR="0023720F" w:rsidRPr="00D66E34" w:rsidRDefault="0023720F" w:rsidP="00D66E34">
      <w:pPr>
        <w:pStyle w:val="2f2"/>
        <w:rPr>
          <w:rStyle w:val="uicontrol"/>
          <w:b/>
        </w:rPr>
      </w:pPr>
      <w:r w:rsidRPr="00D66E34">
        <w:rPr>
          <w:rStyle w:val="uicontrol"/>
          <w:b/>
        </w:rPr>
        <w:t>All OperationCenter component installed successfully.</w:t>
      </w:r>
    </w:p>
    <w:p w14:paraId="10D0262F" w14:textId="77777777" w:rsidR="0023720F" w:rsidRPr="00025299" w:rsidRDefault="0023720F" w:rsidP="00D66E34">
      <w:pPr>
        <w:pStyle w:val="1e"/>
        <w:rPr>
          <w:rStyle w:val="uicontrol"/>
          <w:b/>
        </w:rPr>
      </w:pPr>
      <w:r>
        <w:rPr>
          <w:noProof/>
        </w:rPr>
        <w:drawing>
          <wp:inline distT="0" distB="0" distL="0" distR="0" wp14:anchorId="2DF27CE9" wp14:editId="4AAEB43C">
            <wp:extent cx="4247619" cy="580952"/>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47619" cy="580952"/>
                    </a:xfrm>
                    <a:prstGeom prst="rect">
                      <a:avLst/>
                    </a:prstGeom>
                  </pic:spPr>
                </pic:pic>
              </a:graphicData>
            </a:graphic>
          </wp:inline>
        </w:drawing>
      </w:r>
    </w:p>
    <w:p w14:paraId="1C55A67A" w14:textId="77777777" w:rsidR="0023720F" w:rsidRPr="00025299" w:rsidRDefault="0023720F" w:rsidP="00D66E34">
      <w:pPr>
        <w:pStyle w:val="30"/>
        <w:rPr>
          <w:rStyle w:val="uicontrol"/>
        </w:rPr>
      </w:pPr>
      <w:r w:rsidRPr="00025299">
        <w:rPr>
          <w:rStyle w:val="uicontrol"/>
        </w:rPr>
        <w:t>执行如下命令，停止</w:t>
      </w:r>
      <w:r>
        <w:rPr>
          <w:rStyle w:val="uicontrol"/>
        </w:rPr>
        <w:t>OperationCenter</w:t>
      </w:r>
      <w:r w:rsidRPr="00025299">
        <w:rPr>
          <w:rStyle w:val="uicontrol"/>
        </w:rPr>
        <w:t>服务。</w:t>
      </w:r>
      <w:r w:rsidRPr="00025299">
        <w:rPr>
          <w:rStyle w:val="uicontrol"/>
        </w:rPr>
        <w:t xml:space="preserve"> </w:t>
      </w:r>
    </w:p>
    <w:p w14:paraId="1CE06226" w14:textId="77777777" w:rsidR="0023720F" w:rsidRPr="00D66E34" w:rsidRDefault="0023720F" w:rsidP="00D66E34">
      <w:pPr>
        <w:pStyle w:val="2f2"/>
        <w:rPr>
          <w:rStyle w:val="uicontrol"/>
        </w:rPr>
      </w:pPr>
      <w:proofErr w:type="gramStart"/>
      <w:r w:rsidRPr="00D66E34">
        <w:rPr>
          <w:rStyle w:val="uicontrol"/>
        </w:rPr>
        <w:t>service</w:t>
      </w:r>
      <w:proofErr w:type="gramEnd"/>
      <w:r w:rsidRPr="00D66E34">
        <w:rPr>
          <w:rStyle w:val="uicontrol"/>
        </w:rPr>
        <w:t xml:space="preserve"> oc stop </w:t>
      </w:r>
    </w:p>
    <w:p w14:paraId="67221EC0" w14:textId="77777777" w:rsidR="0023720F" w:rsidRDefault="0023720F" w:rsidP="00D66E34">
      <w:pPr>
        <w:pStyle w:val="30"/>
        <w:rPr>
          <w:rStyle w:val="uicontrol"/>
        </w:rPr>
      </w:pPr>
      <w:r>
        <w:rPr>
          <w:rStyle w:val="uicontrol"/>
          <w:rFonts w:hint="eastAsia"/>
        </w:rPr>
        <w:t>执行</w:t>
      </w:r>
      <w:r>
        <w:rPr>
          <w:rStyle w:val="uicontrol"/>
        </w:rPr>
        <w:t>以下命令，</w:t>
      </w:r>
      <w:r>
        <w:rPr>
          <w:rStyle w:val="uicontrol"/>
          <w:rFonts w:hint="eastAsia"/>
        </w:rPr>
        <w:t>进入</w:t>
      </w:r>
      <w:r>
        <w:rPr>
          <w:rStyle w:val="uicontrol"/>
        </w:rPr>
        <w:t>网络设备控制台</w:t>
      </w:r>
      <w:r>
        <w:rPr>
          <w:rStyle w:val="uicontrol"/>
          <w:rFonts w:hint="eastAsia"/>
        </w:rPr>
        <w:t>。</w:t>
      </w:r>
    </w:p>
    <w:p w14:paraId="23028883" w14:textId="77777777" w:rsidR="0023720F" w:rsidRPr="00D66E34" w:rsidRDefault="0023720F" w:rsidP="00D66E34">
      <w:pPr>
        <w:pStyle w:val="2f2"/>
        <w:rPr>
          <w:rStyle w:val="uicontrol"/>
        </w:rPr>
      </w:pPr>
      <w:proofErr w:type="gramStart"/>
      <w:r w:rsidRPr="00D66E34">
        <w:rPr>
          <w:rStyle w:val="uicontrol"/>
        </w:rPr>
        <w:t>yast</w:t>
      </w:r>
      <w:proofErr w:type="gramEnd"/>
    </w:p>
    <w:p w14:paraId="333BDE7C" w14:textId="767AE3F7" w:rsidR="0023720F" w:rsidRPr="00025299" w:rsidRDefault="0023720F" w:rsidP="00D66E34">
      <w:pPr>
        <w:pStyle w:val="30"/>
        <w:rPr>
          <w:rStyle w:val="uicontrol"/>
        </w:rPr>
      </w:pPr>
      <w:r w:rsidRPr="00025299">
        <w:rPr>
          <w:rStyle w:val="uicontrol"/>
        </w:rPr>
        <w:t>使用键盘上下方向键选中</w:t>
      </w:r>
      <w:r w:rsidR="00620F58">
        <w:rPr>
          <w:rStyle w:val="uicontrol"/>
          <w:rFonts w:hint="eastAsia"/>
        </w:rPr>
        <w:t>“</w:t>
      </w:r>
      <w:r w:rsidR="00EF78AD">
        <w:rPr>
          <w:rStyle w:val="uicontrol"/>
          <w:b/>
        </w:rPr>
        <w:t>Network Devices——</w:t>
      </w:r>
      <w:r w:rsidRPr="00D66E34">
        <w:rPr>
          <w:rStyle w:val="uicontrol"/>
          <w:b/>
        </w:rPr>
        <w:t>Network Settings</w:t>
      </w:r>
      <w:r w:rsidR="00620F58">
        <w:rPr>
          <w:rStyle w:val="uicontrol"/>
          <w:rFonts w:hint="eastAsia"/>
        </w:rPr>
        <w:t>”</w:t>
      </w:r>
      <w:r w:rsidRPr="00025299">
        <w:rPr>
          <w:rStyle w:val="uicontrol"/>
        </w:rPr>
        <w:t>，如</w:t>
      </w:r>
      <w:r>
        <w:rPr>
          <w:rStyle w:val="uicontrol"/>
          <w:rFonts w:hint="eastAsia"/>
        </w:rPr>
        <w:t>下图</w:t>
      </w:r>
      <w:r w:rsidR="005B007B">
        <w:rPr>
          <w:rStyle w:val="uicontrol"/>
        </w:rPr>
        <w:t>所示</w:t>
      </w:r>
      <w:r w:rsidR="005B007B">
        <w:rPr>
          <w:rStyle w:val="uicontrol"/>
          <w:rFonts w:hint="eastAsia"/>
        </w:rPr>
        <w:t>。</w:t>
      </w:r>
      <w:r w:rsidRPr="00025299">
        <w:rPr>
          <w:rStyle w:val="uicontrol"/>
        </w:rPr>
        <w:t>按</w:t>
      </w:r>
      <w:r w:rsidR="00620F58">
        <w:rPr>
          <w:rStyle w:val="uicontrol"/>
          <w:rFonts w:hint="eastAsia"/>
        </w:rPr>
        <w:t>“</w:t>
      </w:r>
      <w:r w:rsidRPr="00025299">
        <w:rPr>
          <w:rStyle w:val="uicontrol"/>
        </w:rPr>
        <w:t>Enter</w:t>
      </w:r>
      <w:r w:rsidR="00620F58">
        <w:rPr>
          <w:rStyle w:val="uicontrol"/>
          <w:rFonts w:hint="eastAsia"/>
        </w:rPr>
        <w:t>”</w:t>
      </w:r>
      <w:r w:rsidRPr="00025299">
        <w:rPr>
          <w:rStyle w:val="uicontrol"/>
        </w:rPr>
        <w:t>。</w:t>
      </w:r>
    </w:p>
    <w:p w14:paraId="1AD30D2C" w14:textId="77777777" w:rsidR="0023720F" w:rsidRPr="00025299" w:rsidRDefault="0023720F" w:rsidP="00D66E34">
      <w:pPr>
        <w:pStyle w:val="1e"/>
        <w:rPr>
          <w:b/>
        </w:rPr>
      </w:pPr>
      <w:r>
        <w:rPr>
          <w:noProof/>
        </w:rPr>
        <w:drawing>
          <wp:inline distT="0" distB="0" distL="0" distR="0" wp14:anchorId="2B45477A" wp14:editId="7F8BB090">
            <wp:extent cx="5454000" cy="2871762"/>
            <wp:effectExtent l="0" t="0" r="0" b="5080"/>
            <wp:docPr id="286" name="图片 286" descr="http://localhost:7890/pages/YZG0624X/01/YZG0624X/01/resources/install/fig/GUOC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localhost:7890/pages/YZG0624X/01/YZG0624X/01/resources/install/fig/GUOC108.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54000" cy="2871762"/>
                    </a:xfrm>
                    <a:prstGeom prst="rect">
                      <a:avLst/>
                    </a:prstGeom>
                    <a:noFill/>
                    <a:ln>
                      <a:noFill/>
                    </a:ln>
                  </pic:spPr>
                </pic:pic>
              </a:graphicData>
            </a:graphic>
          </wp:inline>
        </w:drawing>
      </w:r>
    </w:p>
    <w:p w14:paraId="2DAD0775" w14:textId="3E58FD97" w:rsidR="0023720F" w:rsidRPr="003267C3" w:rsidRDefault="0023720F" w:rsidP="00D66E34">
      <w:pPr>
        <w:pStyle w:val="30"/>
        <w:rPr>
          <w:rStyle w:val="uicontrol"/>
        </w:rPr>
      </w:pPr>
      <w:r w:rsidRPr="003267C3">
        <w:rPr>
          <w:rStyle w:val="uicontrol"/>
        </w:rPr>
        <w:lastRenderedPageBreak/>
        <w:t>Tab</w:t>
      </w:r>
      <w:r w:rsidRPr="003267C3">
        <w:rPr>
          <w:rStyle w:val="uicontrol"/>
        </w:rPr>
        <w:t>键选中网卡，再按</w:t>
      </w:r>
      <w:r w:rsidRPr="003267C3">
        <w:rPr>
          <w:rStyle w:val="uicontrol"/>
        </w:rPr>
        <w:t>Tab</w:t>
      </w:r>
      <w:r w:rsidRPr="003267C3">
        <w:rPr>
          <w:rStyle w:val="uicontrol"/>
        </w:rPr>
        <w:t>键选中</w:t>
      </w:r>
      <w:r w:rsidR="00620F58">
        <w:rPr>
          <w:rStyle w:val="uicontrol"/>
          <w:rFonts w:hint="eastAsia"/>
        </w:rPr>
        <w:t>“</w:t>
      </w:r>
      <w:r w:rsidRPr="003267C3">
        <w:rPr>
          <w:rStyle w:val="uicontrol"/>
        </w:rPr>
        <w:t>Edit</w:t>
      </w:r>
      <w:r w:rsidR="00620F58">
        <w:rPr>
          <w:rStyle w:val="uicontrol"/>
          <w:rFonts w:hint="eastAsia"/>
        </w:rPr>
        <w:t>”</w:t>
      </w:r>
      <w:r w:rsidRPr="003267C3">
        <w:rPr>
          <w:rStyle w:val="uicontrol"/>
        </w:rPr>
        <w:t>，如</w:t>
      </w:r>
      <w:r w:rsidRPr="003267C3">
        <w:rPr>
          <w:rStyle w:val="uicontrol"/>
          <w:rFonts w:hint="eastAsia"/>
        </w:rPr>
        <w:t>下图</w:t>
      </w:r>
      <w:r w:rsidRPr="003267C3">
        <w:rPr>
          <w:rStyle w:val="uicontrol"/>
        </w:rPr>
        <w:t>所示</w:t>
      </w:r>
      <w:r w:rsidR="005B007B">
        <w:rPr>
          <w:rStyle w:val="uicontrol"/>
          <w:rFonts w:hint="eastAsia"/>
        </w:rPr>
        <w:t>。</w:t>
      </w:r>
      <w:r w:rsidRPr="003267C3">
        <w:rPr>
          <w:rStyle w:val="uicontrol"/>
        </w:rPr>
        <w:t>按</w:t>
      </w:r>
      <w:r w:rsidR="00620F58">
        <w:rPr>
          <w:rStyle w:val="uicontrol"/>
          <w:rFonts w:hint="eastAsia"/>
        </w:rPr>
        <w:t>“</w:t>
      </w:r>
      <w:r w:rsidR="00620F58" w:rsidRPr="00025299">
        <w:rPr>
          <w:rStyle w:val="uicontrol"/>
        </w:rPr>
        <w:t>Enter</w:t>
      </w:r>
      <w:r w:rsidR="00620F58">
        <w:rPr>
          <w:rStyle w:val="uicontrol"/>
          <w:rFonts w:hint="eastAsia"/>
        </w:rPr>
        <w:t>”</w:t>
      </w:r>
      <w:r w:rsidRPr="003267C3">
        <w:rPr>
          <w:rStyle w:val="uicontrol"/>
        </w:rPr>
        <w:t>。</w:t>
      </w:r>
    </w:p>
    <w:p w14:paraId="6203EF5D" w14:textId="77777777" w:rsidR="0023720F" w:rsidRPr="004D4969" w:rsidRDefault="0023720F" w:rsidP="00D66E34">
      <w:pPr>
        <w:pStyle w:val="1e"/>
        <w:rPr>
          <w:b/>
        </w:rPr>
      </w:pPr>
      <w:r>
        <w:rPr>
          <w:noProof/>
        </w:rPr>
        <w:drawing>
          <wp:inline distT="0" distB="0" distL="0" distR="0" wp14:anchorId="294A1195" wp14:editId="2B1252A2">
            <wp:extent cx="5454000" cy="2921231"/>
            <wp:effectExtent l="0" t="0" r="0" b="0"/>
            <wp:docPr id="287" name="图片 287" descr="http://localhost:7890/pages/YZG0624X/01/YZG0624X/01/resources/install/fig/GUOC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ocalhost:7890/pages/YZG0624X/01/YZG0624X/01/resources/install/fig/GUOC106.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54000" cy="2921231"/>
                    </a:xfrm>
                    <a:prstGeom prst="rect">
                      <a:avLst/>
                    </a:prstGeom>
                    <a:noFill/>
                    <a:ln>
                      <a:noFill/>
                    </a:ln>
                  </pic:spPr>
                </pic:pic>
              </a:graphicData>
            </a:graphic>
          </wp:inline>
        </w:drawing>
      </w:r>
    </w:p>
    <w:p w14:paraId="4C02B726" w14:textId="631C942F" w:rsidR="0023720F" w:rsidRPr="003267C3" w:rsidRDefault="0023720F" w:rsidP="00D66E34">
      <w:pPr>
        <w:pStyle w:val="30"/>
        <w:rPr>
          <w:rStyle w:val="uicontrol"/>
        </w:rPr>
      </w:pPr>
      <w:r w:rsidRPr="003267C3">
        <w:rPr>
          <w:rStyle w:val="uicontrol"/>
        </w:rPr>
        <w:t>按</w:t>
      </w:r>
      <w:r w:rsidRPr="003267C3">
        <w:rPr>
          <w:rStyle w:val="uicontrol"/>
        </w:rPr>
        <w:t>Tab</w:t>
      </w:r>
      <w:r w:rsidRPr="003267C3">
        <w:rPr>
          <w:rStyle w:val="uicontrol"/>
        </w:rPr>
        <w:t>键移动光标至</w:t>
      </w:r>
      <w:r w:rsidR="00620F58">
        <w:rPr>
          <w:rStyle w:val="uicontrol"/>
          <w:rFonts w:hint="eastAsia"/>
        </w:rPr>
        <w:t>“</w:t>
      </w:r>
      <w:r w:rsidRPr="00D66E34">
        <w:rPr>
          <w:rStyle w:val="uicontrol"/>
          <w:b/>
        </w:rPr>
        <w:t>Statically assigned IP Address</w:t>
      </w:r>
      <w:r w:rsidR="00620F58">
        <w:rPr>
          <w:rStyle w:val="uicontrol"/>
          <w:rFonts w:hint="eastAsia"/>
        </w:rPr>
        <w:t>”</w:t>
      </w:r>
      <w:r w:rsidRPr="003267C3">
        <w:rPr>
          <w:rStyle w:val="uicontrol"/>
        </w:rPr>
        <w:t>，按空格键，</w:t>
      </w:r>
      <w:r w:rsidR="00620F58">
        <w:rPr>
          <w:rStyle w:val="uicontrol"/>
          <w:rFonts w:hint="eastAsia"/>
        </w:rPr>
        <w:t>“</w:t>
      </w:r>
      <w:r w:rsidRPr="003267C3">
        <w:rPr>
          <w:rStyle w:val="uicontrol"/>
        </w:rPr>
        <w:t>Statically assigned IP Address</w:t>
      </w:r>
      <w:r w:rsidR="00620F58">
        <w:rPr>
          <w:rStyle w:val="uicontrol"/>
          <w:rFonts w:hint="eastAsia"/>
        </w:rPr>
        <w:t>”</w:t>
      </w:r>
      <w:r w:rsidRPr="003267C3">
        <w:rPr>
          <w:rStyle w:val="uicontrol"/>
        </w:rPr>
        <w:t>选项前的括号中出现</w:t>
      </w:r>
      <w:r w:rsidR="00620F58">
        <w:rPr>
          <w:rStyle w:val="uicontrol"/>
          <w:rFonts w:hint="eastAsia"/>
        </w:rPr>
        <w:t>“</w:t>
      </w:r>
      <w:r w:rsidRPr="003267C3">
        <w:rPr>
          <w:rStyle w:val="uicontrol"/>
        </w:rPr>
        <w:t>x</w:t>
      </w:r>
      <w:r w:rsidR="00620F58">
        <w:rPr>
          <w:rStyle w:val="uicontrol"/>
          <w:rFonts w:hint="eastAsia"/>
        </w:rPr>
        <w:t>”</w:t>
      </w:r>
      <w:r w:rsidRPr="003267C3">
        <w:rPr>
          <w:rStyle w:val="uicontrol"/>
        </w:rPr>
        <w:t>，表示该选项被选中。</w:t>
      </w:r>
      <w:r w:rsidRPr="003267C3">
        <w:rPr>
          <w:rStyle w:val="uicontrol"/>
        </w:rPr>
        <w:t xml:space="preserve"> </w:t>
      </w:r>
    </w:p>
    <w:p w14:paraId="1F390A05" w14:textId="0B39FFF9" w:rsidR="0023720F" w:rsidRPr="003267C3" w:rsidRDefault="0023720F" w:rsidP="00D66E34">
      <w:pPr>
        <w:pStyle w:val="30"/>
        <w:rPr>
          <w:rStyle w:val="uicontrol"/>
        </w:rPr>
      </w:pPr>
      <w:r w:rsidRPr="003267C3">
        <w:rPr>
          <w:rStyle w:val="uicontrol"/>
        </w:rPr>
        <w:t>按</w:t>
      </w:r>
      <w:r w:rsidRPr="003267C3">
        <w:rPr>
          <w:rStyle w:val="uicontrol"/>
        </w:rPr>
        <w:t>Tab</w:t>
      </w:r>
      <w:r w:rsidRPr="003267C3">
        <w:rPr>
          <w:rStyle w:val="uicontrol"/>
        </w:rPr>
        <w:t>键分别移动光标至</w:t>
      </w:r>
      <w:r w:rsidR="00620F58">
        <w:rPr>
          <w:rStyle w:val="uicontrol"/>
          <w:rFonts w:hint="eastAsia"/>
        </w:rPr>
        <w:t>“</w:t>
      </w:r>
      <w:r w:rsidRPr="00D66E34">
        <w:rPr>
          <w:rStyle w:val="uicontrol"/>
          <w:b/>
        </w:rPr>
        <w:t>IP Address</w:t>
      </w:r>
      <w:r w:rsidR="00620F58">
        <w:rPr>
          <w:rStyle w:val="uicontrol"/>
          <w:rFonts w:hint="eastAsia"/>
        </w:rPr>
        <w:t>”</w:t>
      </w:r>
      <w:r w:rsidRPr="003267C3">
        <w:rPr>
          <w:rStyle w:val="uicontrol"/>
        </w:rPr>
        <w:t>和</w:t>
      </w:r>
      <w:r w:rsidR="00620F58">
        <w:rPr>
          <w:rStyle w:val="uicontrol"/>
          <w:rFonts w:hint="eastAsia"/>
        </w:rPr>
        <w:t>“</w:t>
      </w:r>
      <w:r w:rsidRPr="00D66E34">
        <w:rPr>
          <w:rStyle w:val="uicontrol"/>
          <w:b/>
        </w:rPr>
        <w:t>Subnet Mask</w:t>
      </w:r>
      <w:r w:rsidR="00620F58">
        <w:rPr>
          <w:rStyle w:val="uicontrol"/>
          <w:rFonts w:hint="eastAsia"/>
        </w:rPr>
        <w:t>”</w:t>
      </w:r>
      <w:r w:rsidRPr="003267C3">
        <w:rPr>
          <w:rStyle w:val="uicontrol"/>
        </w:rPr>
        <w:t>设置其中一块网卡的</w:t>
      </w:r>
      <w:r w:rsidRPr="003267C3">
        <w:rPr>
          <w:rStyle w:val="uicontrol"/>
        </w:rPr>
        <w:t>IP</w:t>
      </w:r>
      <w:r w:rsidRPr="003267C3">
        <w:rPr>
          <w:rStyle w:val="uicontrol"/>
        </w:rPr>
        <w:t>地址和子网掩码，如</w:t>
      </w:r>
      <w:hyperlink r:id="rId295" w:anchor="oc_install_0122__fig_03" w:history="1">
        <w:r w:rsidRPr="003267C3">
          <w:rPr>
            <w:rStyle w:val="uicontrol"/>
          </w:rPr>
          <w:t>图</w:t>
        </w:r>
      </w:hyperlink>
      <w:r w:rsidR="00D66E34">
        <w:rPr>
          <w:rStyle w:val="uicontrol"/>
        </w:rPr>
        <w:t>所示</w:t>
      </w:r>
      <w:r w:rsidR="00D66E34">
        <w:rPr>
          <w:rStyle w:val="uicontrol"/>
          <w:rFonts w:hint="eastAsia"/>
        </w:rPr>
        <w:t>：</w:t>
      </w:r>
    </w:p>
    <w:p w14:paraId="6A4213CB" w14:textId="77777777" w:rsidR="0023720F" w:rsidRPr="004D4969" w:rsidRDefault="0023720F" w:rsidP="00D66E34">
      <w:pPr>
        <w:pStyle w:val="1e"/>
        <w:rPr>
          <w:b/>
        </w:rPr>
      </w:pPr>
      <w:r>
        <w:rPr>
          <w:noProof/>
        </w:rPr>
        <w:drawing>
          <wp:inline distT="0" distB="0" distL="0" distR="0" wp14:anchorId="73FD8012" wp14:editId="0DDFFB13">
            <wp:extent cx="5454000" cy="302242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54000" cy="3022425"/>
                    </a:xfrm>
                    <a:prstGeom prst="rect">
                      <a:avLst/>
                    </a:prstGeom>
                  </pic:spPr>
                </pic:pic>
              </a:graphicData>
            </a:graphic>
          </wp:inline>
        </w:drawing>
      </w:r>
    </w:p>
    <w:p w14:paraId="03FE3282" w14:textId="0D3F93BA" w:rsidR="0023720F" w:rsidRPr="003267C3" w:rsidRDefault="0023720F" w:rsidP="00D66E34">
      <w:pPr>
        <w:pStyle w:val="30"/>
        <w:rPr>
          <w:rStyle w:val="uicontrol"/>
        </w:rPr>
      </w:pPr>
      <w:r w:rsidRPr="003267C3">
        <w:rPr>
          <w:rStyle w:val="uicontrol"/>
        </w:rPr>
        <w:t>按</w:t>
      </w:r>
      <w:r w:rsidRPr="003267C3">
        <w:rPr>
          <w:rStyle w:val="uicontrol"/>
        </w:rPr>
        <w:t>Tab</w:t>
      </w:r>
      <w:r w:rsidRPr="003267C3">
        <w:rPr>
          <w:rStyle w:val="uicontrol"/>
        </w:rPr>
        <w:t>键移动光标至</w:t>
      </w:r>
      <w:r w:rsidR="00F501DE">
        <w:rPr>
          <w:rStyle w:val="uicontrol"/>
          <w:rFonts w:hint="eastAsia"/>
        </w:rPr>
        <w:t>“</w:t>
      </w:r>
      <w:r w:rsidRPr="003267C3">
        <w:rPr>
          <w:rStyle w:val="uicontrol"/>
        </w:rPr>
        <w:t>Next</w:t>
      </w:r>
      <w:r w:rsidR="00F501DE">
        <w:rPr>
          <w:rStyle w:val="uicontrol"/>
          <w:rFonts w:hint="eastAsia"/>
        </w:rPr>
        <w:t>”</w:t>
      </w:r>
      <w:r w:rsidRPr="003267C3">
        <w:rPr>
          <w:rStyle w:val="uicontrol"/>
        </w:rPr>
        <w:t>，按</w:t>
      </w:r>
      <w:r w:rsidR="00F501DE">
        <w:rPr>
          <w:rStyle w:val="uicontrol"/>
          <w:rFonts w:hint="eastAsia"/>
        </w:rPr>
        <w:t>“</w:t>
      </w:r>
      <w:r w:rsidRPr="003267C3">
        <w:rPr>
          <w:rStyle w:val="uicontrol"/>
        </w:rPr>
        <w:t>Enter</w:t>
      </w:r>
      <w:r w:rsidR="00F501DE">
        <w:rPr>
          <w:rStyle w:val="uicontrol"/>
          <w:rFonts w:hint="eastAsia"/>
        </w:rPr>
        <w:t>”</w:t>
      </w:r>
      <w:r w:rsidRPr="003267C3">
        <w:rPr>
          <w:rStyle w:val="uicontrol"/>
        </w:rPr>
        <w:t>。</w:t>
      </w:r>
    </w:p>
    <w:p w14:paraId="49E45DF2" w14:textId="50D7B623" w:rsidR="0023720F" w:rsidRPr="003267C3" w:rsidRDefault="0023720F" w:rsidP="00D66E34">
      <w:pPr>
        <w:pStyle w:val="30"/>
        <w:rPr>
          <w:rStyle w:val="uicontrol"/>
        </w:rPr>
      </w:pPr>
      <w:r w:rsidRPr="003267C3">
        <w:rPr>
          <w:rStyle w:val="uicontrol"/>
        </w:rPr>
        <w:t>按</w:t>
      </w:r>
      <w:r w:rsidRPr="003267C3">
        <w:rPr>
          <w:rStyle w:val="uicontrol"/>
        </w:rPr>
        <w:t>Tab</w:t>
      </w:r>
      <w:r w:rsidRPr="003267C3">
        <w:rPr>
          <w:rStyle w:val="uicontrol"/>
        </w:rPr>
        <w:t>和键盘左右方向键移动光标至</w:t>
      </w:r>
      <w:r w:rsidR="00F501DE">
        <w:rPr>
          <w:rStyle w:val="uicontrol"/>
          <w:rFonts w:hint="eastAsia"/>
        </w:rPr>
        <w:t>“</w:t>
      </w:r>
      <w:r w:rsidRPr="00D66E34">
        <w:rPr>
          <w:rStyle w:val="uicontrol"/>
          <w:b/>
        </w:rPr>
        <w:t>Hostname/DNS</w:t>
      </w:r>
      <w:r w:rsidR="00F501DE">
        <w:rPr>
          <w:rStyle w:val="uicontrol"/>
          <w:rFonts w:hint="eastAsia"/>
        </w:rPr>
        <w:t>”</w:t>
      </w:r>
      <w:r w:rsidRPr="003267C3">
        <w:rPr>
          <w:rStyle w:val="uicontrol"/>
        </w:rPr>
        <w:t>。</w:t>
      </w:r>
    </w:p>
    <w:p w14:paraId="58F4FA02" w14:textId="3EF197CA" w:rsidR="0023720F" w:rsidRDefault="0023720F" w:rsidP="00D66E34">
      <w:pPr>
        <w:pStyle w:val="30"/>
        <w:rPr>
          <w:rStyle w:val="uicontrol"/>
        </w:rPr>
      </w:pPr>
      <w:r w:rsidRPr="003267C3">
        <w:rPr>
          <w:rStyle w:val="uicontrol"/>
        </w:rPr>
        <w:t>使用</w:t>
      </w:r>
      <w:r w:rsidRPr="003267C3">
        <w:rPr>
          <w:rStyle w:val="uicontrol"/>
        </w:rPr>
        <w:t>Tab</w:t>
      </w:r>
      <w:r w:rsidRPr="003267C3">
        <w:rPr>
          <w:rStyle w:val="uicontrol"/>
        </w:rPr>
        <w:t>键移动光标至</w:t>
      </w:r>
      <w:r w:rsidR="00F501DE">
        <w:rPr>
          <w:rStyle w:val="uicontrol"/>
          <w:rFonts w:hint="eastAsia"/>
        </w:rPr>
        <w:t>“</w:t>
      </w:r>
      <w:r w:rsidRPr="00D66E34">
        <w:rPr>
          <w:rStyle w:val="uicontrol"/>
          <w:b/>
        </w:rPr>
        <w:t>Hostname</w:t>
      </w:r>
      <w:r w:rsidR="00F501DE">
        <w:rPr>
          <w:rStyle w:val="uicontrol"/>
          <w:rFonts w:hint="eastAsia"/>
        </w:rPr>
        <w:t>”</w:t>
      </w:r>
      <w:r w:rsidRPr="003267C3">
        <w:rPr>
          <w:rStyle w:val="uicontrol"/>
        </w:rPr>
        <w:t>和</w:t>
      </w:r>
      <w:r w:rsidR="00F501DE">
        <w:rPr>
          <w:rStyle w:val="uicontrol"/>
          <w:rFonts w:hint="eastAsia"/>
        </w:rPr>
        <w:t>“</w:t>
      </w:r>
      <w:r w:rsidRPr="00D66E34">
        <w:rPr>
          <w:rStyle w:val="uicontrol"/>
          <w:b/>
        </w:rPr>
        <w:t>Domain Name</w:t>
      </w:r>
      <w:r w:rsidR="00F501DE">
        <w:rPr>
          <w:rStyle w:val="uicontrol"/>
          <w:rFonts w:hint="eastAsia"/>
        </w:rPr>
        <w:t>”</w:t>
      </w:r>
      <w:r w:rsidRPr="003267C3">
        <w:rPr>
          <w:rStyle w:val="uicontrol"/>
        </w:rPr>
        <w:t>，设置主机名和域名，如</w:t>
      </w:r>
      <w:hyperlink r:id="rId297" w:anchor="oc_install_0122__fig_04" w:history="1">
        <w:r w:rsidRPr="003267C3">
          <w:rPr>
            <w:rStyle w:val="uicontrol"/>
            <w:rFonts w:hint="eastAsia"/>
          </w:rPr>
          <w:t>下图</w:t>
        </w:r>
      </w:hyperlink>
      <w:r w:rsidRPr="003267C3">
        <w:rPr>
          <w:rStyle w:val="uicontrol"/>
        </w:rPr>
        <w:t>所示。</w:t>
      </w:r>
    </w:p>
    <w:p w14:paraId="2505B0E1" w14:textId="74F00AFE" w:rsidR="00167B64" w:rsidRPr="00167B64" w:rsidRDefault="00167B64" w:rsidP="00167B64">
      <w:pPr>
        <w:pStyle w:val="30"/>
        <w:numPr>
          <w:ilvl w:val="0"/>
          <w:numId w:val="123"/>
        </w:numPr>
        <w:rPr>
          <w:rStyle w:val="uicontrol"/>
        </w:rPr>
      </w:pPr>
      <w:r w:rsidRPr="00167B64">
        <w:rPr>
          <w:rStyle w:val="uicontrol"/>
          <w:rFonts w:hint="eastAsia"/>
        </w:rPr>
        <w:lastRenderedPageBreak/>
        <w:t>主机名：</w:t>
      </w:r>
      <w:r w:rsidRPr="00167B64">
        <w:rPr>
          <w:rStyle w:val="uicontrol"/>
        </w:rPr>
        <w:t>OCHost</w:t>
      </w:r>
    </w:p>
    <w:p w14:paraId="7A7F388C" w14:textId="56CFD924" w:rsidR="00167B64" w:rsidRPr="003267C3" w:rsidRDefault="00167B64" w:rsidP="00167B64">
      <w:pPr>
        <w:pStyle w:val="30"/>
        <w:numPr>
          <w:ilvl w:val="0"/>
          <w:numId w:val="123"/>
        </w:numPr>
        <w:rPr>
          <w:rStyle w:val="uicontrol"/>
        </w:rPr>
      </w:pPr>
      <w:r w:rsidRPr="00167B64">
        <w:rPr>
          <w:rStyle w:val="uicontrol"/>
          <w:rFonts w:hint="eastAsia"/>
        </w:rPr>
        <w:t>域名：</w:t>
      </w:r>
      <w:r w:rsidRPr="00167B64">
        <w:rPr>
          <w:rStyle w:val="uicontrol"/>
        </w:rPr>
        <w:t>oc.huawei.com</w:t>
      </w:r>
    </w:p>
    <w:p w14:paraId="49280A8C" w14:textId="77777777" w:rsidR="0023720F" w:rsidRPr="00157D00" w:rsidRDefault="0023720F" w:rsidP="00D66E34">
      <w:pPr>
        <w:pStyle w:val="1e"/>
      </w:pPr>
      <w:r>
        <w:rPr>
          <w:noProof/>
        </w:rPr>
        <w:drawing>
          <wp:inline distT="0" distB="0" distL="0" distR="0" wp14:anchorId="7C87E390" wp14:editId="6F1DAAC8">
            <wp:extent cx="5454000" cy="2908800"/>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54000" cy="2908800"/>
                    </a:xfrm>
                    <a:prstGeom prst="rect">
                      <a:avLst/>
                    </a:prstGeom>
                  </pic:spPr>
                </pic:pic>
              </a:graphicData>
            </a:graphic>
          </wp:inline>
        </w:drawing>
      </w:r>
    </w:p>
    <w:p w14:paraId="20298550" w14:textId="15623673" w:rsidR="0023720F" w:rsidRPr="003267C3" w:rsidRDefault="0023720F" w:rsidP="00D66E34">
      <w:pPr>
        <w:pStyle w:val="30"/>
        <w:rPr>
          <w:rStyle w:val="uicontrol"/>
        </w:rPr>
      </w:pPr>
      <w:r w:rsidRPr="003267C3">
        <w:rPr>
          <w:rStyle w:val="uicontrol"/>
        </w:rPr>
        <w:t>按</w:t>
      </w:r>
      <w:r w:rsidRPr="003267C3">
        <w:rPr>
          <w:rStyle w:val="uicontrol"/>
        </w:rPr>
        <w:t>Tab</w:t>
      </w:r>
      <w:r w:rsidRPr="003267C3">
        <w:rPr>
          <w:rStyle w:val="uicontrol"/>
        </w:rPr>
        <w:t>和键盘左右方向键移动光标至</w:t>
      </w:r>
      <w:r w:rsidR="00F501DE">
        <w:rPr>
          <w:rStyle w:val="uicontrol"/>
          <w:rFonts w:hint="eastAsia"/>
        </w:rPr>
        <w:t>“</w:t>
      </w:r>
      <w:r w:rsidRPr="00D66E34">
        <w:rPr>
          <w:rStyle w:val="uicontrol"/>
          <w:b/>
        </w:rPr>
        <w:t>Routing</w:t>
      </w:r>
      <w:r w:rsidR="00F501DE">
        <w:rPr>
          <w:rStyle w:val="uicontrol"/>
          <w:rFonts w:hint="eastAsia"/>
        </w:rPr>
        <w:t>”</w:t>
      </w:r>
      <w:r w:rsidRPr="003267C3">
        <w:rPr>
          <w:rStyle w:val="uicontrol"/>
        </w:rPr>
        <w:t>。</w:t>
      </w:r>
    </w:p>
    <w:p w14:paraId="73EC097A" w14:textId="7B317661" w:rsidR="0023720F" w:rsidRPr="003267C3" w:rsidRDefault="0023720F" w:rsidP="00D66E34">
      <w:pPr>
        <w:pStyle w:val="30"/>
        <w:rPr>
          <w:rStyle w:val="uicontrol"/>
        </w:rPr>
      </w:pPr>
      <w:r w:rsidRPr="003267C3">
        <w:rPr>
          <w:rStyle w:val="uicontrol"/>
        </w:rPr>
        <w:t>使用</w:t>
      </w:r>
      <w:r w:rsidRPr="003267C3">
        <w:rPr>
          <w:rStyle w:val="uicontrol"/>
        </w:rPr>
        <w:t>Tab</w:t>
      </w:r>
      <w:r w:rsidRPr="003267C3">
        <w:rPr>
          <w:rStyle w:val="uicontrol"/>
        </w:rPr>
        <w:t>键移动光标至</w:t>
      </w:r>
      <w:r w:rsidR="00F501DE">
        <w:rPr>
          <w:rStyle w:val="uicontrol"/>
          <w:rFonts w:hint="eastAsia"/>
        </w:rPr>
        <w:t>“</w:t>
      </w:r>
      <w:r w:rsidRPr="00D66E34">
        <w:rPr>
          <w:rStyle w:val="uicontrol"/>
          <w:b/>
        </w:rPr>
        <w:t>Default Gateway</w:t>
      </w:r>
      <w:r w:rsidR="00F501DE">
        <w:rPr>
          <w:rStyle w:val="uicontrol"/>
          <w:rFonts w:hint="eastAsia"/>
        </w:rPr>
        <w:t>”</w:t>
      </w:r>
      <w:r w:rsidRPr="003267C3">
        <w:rPr>
          <w:rStyle w:val="uicontrol"/>
        </w:rPr>
        <w:t>，设置网卡的默认网关，如</w:t>
      </w:r>
      <w:hyperlink r:id="rId299" w:anchor="oc_install_0122__fig_05" w:history="1">
        <w:r w:rsidRPr="003267C3">
          <w:rPr>
            <w:rStyle w:val="uicontrol"/>
            <w:rFonts w:hint="eastAsia"/>
          </w:rPr>
          <w:t>下图</w:t>
        </w:r>
      </w:hyperlink>
      <w:r w:rsidRPr="003267C3">
        <w:rPr>
          <w:rStyle w:val="uicontrol"/>
        </w:rPr>
        <w:t>所示。</w:t>
      </w:r>
      <w:r w:rsidRPr="00367C30">
        <w:rPr>
          <w:rStyle w:val="uicontrol"/>
        </w:rPr>
        <w:t>按</w:t>
      </w:r>
      <w:r w:rsidRPr="00367C30">
        <w:rPr>
          <w:rStyle w:val="uicontrol"/>
        </w:rPr>
        <w:t>Tab</w:t>
      </w:r>
      <w:r w:rsidRPr="00367C30">
        <w:rPr>
          <w:rStyle w:val="uicontrol"/>
        </w:rPr>
        <w:t>键移动光标至</w:t>
      </w:r>
      <w:r w:rsidR="00F501DE">
        <w:rPr>
          <w:rStyle w:val="uicontrol"/>
          <w:rFonts w:hint="eastAsia"/>
        </w:rPr>
        <w:t>“</w:t>
      </w:r>
      <w:r>
        <w:rPr>
          <w:rStyle w:val="uicontrol"/>
        </w:rPr>
        <w:t>OK</w:t>
      </w:r>
      <w:r w:rsidR="00F501DE">
        <w:rPr>
          <w:rStyle w:val="uicontrol"/>
          <w:rFonts w:hint="eastAsia"/>
        </w:rPr>
        <w:t>”</w:t>
      </w:r>
      <w:r w:rsidRPr="00367C30">
        <w:rPr>
          <w:rStyle w:val="uicontrol"/>
        </w:rPr>
        <w:t>，按</w:t>
      </w:r>
      <w:r w:rsidR="00F501DE">
        <w:rPr>
          <w:rStyle w:val="uicontrol"/>
          <w:rFonts w:hint="eastAsia"/>
        </w:rPr>
        <w:t>“</w:t>
      </w:r>
      <w:r w:rsidR="00F501DE" w:rsidRPr="003267C3">
        <w:rPr>
          <w:rStyle w:val="uicontrol"/>
        </w:rPr>
        <w:t>Enter</w:t>
      </w:r>
      <w:r w:rsidR="00F501DE">
        <w:rPr>
          <w:rStyle w:val="uicontrol"/>
          <w:rFonts w:hint="eastAsia"/>
        </w:rPr>
        <w:t>”</w:t>
      </w:r>
      <w:r>
        <w:rPr>
          <w:rStyle w:val="uicontrol"/>
          <w:rFonts w:hint="eastAsia"/>
        </w:rPr>
        <w:t>。</w:t>
      </w:r>
    </w:p>
    <w:p w14:paraId="41348F19" w14:textId="77777777" w:rsidR="0023720F" w:rsidRPr="00157D00" w:rsidRDefault="0023720F" w:rsidP="00D66E34">
      <w:pPr>
        <w:pStyle w:val="1e"/>
        <w:rPr>
          <w:b/>
        </w:rPr>
      </w:pPr>
      <w:r>
        <w:rPr>
          <w:noProof/>
        </w:rPr>
        <w:drawing>
          <wp:inline distT="0" distB="0" distL="0" distR="0" wp14:anchorId="10E7A225" wp14:editId="18317B4E">
            <wp:extent cx="5454000" cy="3028106"/>
            <wp:effectExtent l="0" t="0" r="0" b="127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54000" cy="3028106"/>
                    </a:xfrm>
                    <a:prstGeom prst="rect">
                      <a:avLst/>
                    </a:prstGeom>
                  </pic:spPr>
                </pic:pic>
              </a:graphicData>
            </a:graphic>
          </wp:inline>
        </w:drawing>
      </w:r>
    </w:p>
    <w:p w14:paraId="18627CA3" w14:textId="77777777" w:rsidR="0023720F" w:rsidRPr="003267C3" w:rsidRDefault="0023720F" w:rsidP="00D66E34">
      <w:pPr>
        <w:pStyle w:val="30"/>
        <w:rPr>
          <w:rStyle w:val="uicontrol"/>
        </w:rPr>
      </w:pPr>
      <w:r w:rsidRPr="003267C3">
        <w:rPr>
          <w:rStyle w:val="uicontrol"/>
        </w:rPr>
        <w:t>执行如下命令，设置</w:t>
      </w:r>
      <w:r>
        <w:rPr>
          <w:rStyle w:val="uicontrol"/>
        </w:rPr>
        <w:t>OperationCenter</w:t>
      </w:r>
      <w:r w:rsidRPr="003267C3">
        <w:rPr>
          <w:rStyle w:val="uicontrol"/>
        </w:rPr>
        <w:t>IP</w:t>
      </w:r>
      <w:r w:rsidRPr="003267C3">
        <w:rPr>
          <w:rStyle w:val="uicontrol"/>
        </w:rPr>
        <w:t>地址的相关信息。</w:t>
      </w:r>
      <w:r w:rsidRPr="003267C3">
        <w:rPr>
          <w:rStyle w:val="uicontrol"/>
        </w:rPr>
        <w:t xml:space="preserve"> </w:t>
      </w:r>
    </w:p>
    <w:p w14:paraId="155448CB" w14:textId="77777777" w:rsidR="0023720F" w:rsidRPr="00D66E34" w:rsidRDefault="0023720F" w:rsidP="00D66E34">
      <w:pPr>
        <w:pStyle w:val="2f2"/>
        <w:rPr>
          <w:rStyle w:val="uicontrol"/>
        </w:rPr>
      </w:pPr>
      <w:proofErr w:type="gramStart"/>
      <w:r w:rsidRPr="00D66E34">
        <w:rPr>
          <w:rStyle w:val="uicontrol"/>
        </w:rPr>
        <w:t>cd</w:t>
      </w:r>
      <w:proofErr w:type="gramEnd"/>
      <w:r w:rsidRPr="00D66E34">
        <w:rPr>
          <w:rStyle w:val="uicontrol"/>
        </w:rPr>
        <w:t xml:space="preserve"> /opt/OperationCenter/bin</w:t>
      </w:r>
    </w:p>
    <w:p w14:paraId="5D794379" w14:textId="77777777" w:rsidR="0023720F" w:rsidRPr="00D66E34" w:rsidRDefault="0023720F" w:rsidP="00D66E34">
      <w:pPr>
        <w:pStyle w:val="2f2"/>
        <w:rPr>
          <w:rStyle w:val="uicontrol"/>
        </w:rPr>
      </w:pPr>
      <w:proofErr w:type="gramStart"/>
      <w:r w:rsidRPr="00D66E34">
        <w:rPr>
          <w:rStyle w:val="uicontrol"/>
        </w:rPr>
        <w:t>sh</w:t>
      </w:r>
      <w:proofErr w:type="gramEnd"/>
      <w:r w:rsidRPr="00D66E34">
        <w:rPr>
          <w:rStyle w:val="uicontrol"/>
        </w:rPr>
        <w:t xml:space="preserve"> modifyOCIp.sh</w:t>
      </w:r>
    </w:p>
    <w:p w14:paraId="101E6DD9" w14:textId="2173B379" w:rsidR="0023720F" w:rsidRDefault="0023720F" w:rsidP="00D66E34">
      <w:pPr>
        <w:pStyle w:val="30"/>
        <w:rPr>
          <w:rStyle w:val="uicontrol"/>
        </w:rPr>
      </w:pPr>
      <w:r w:rsidRPr="003267C3">
        <w:rPr>
          <w:rStyle w:val="uicontrol"/>
        </w:rPr>
        <w:t>根据界面提示输入</w:t>
      </w:r>
      <w:r>
        <w:rPr>
          <w:rStyle w:val="uicontrol"/>
        </w:rPr>
        <w:t>OperationCenter</w:t>
      </w:r>
      <w:r w:rsidRPr="003267C3">
        <w:rPr>
          <w:rStyle w:val="uicontrol"/>
        </w:rPr>
        <w:t>的主机名，按</w:t>
      </w:r>
      <w:r w:rsidR="00F501DE">
        <w:rPr>
          <w:rStyle w:val="uicontrol"/>
          <w:rFonts w:hint="eastAsia"/>
        </w:rPr>
        <w:t>“</w:t>
      </w:r>
      <w:r w:rsidR="00F501DE" w:rsidRPr="003267C3">
        <w:rPr>
          <w:rStyle w:val="uicontrol"/>
        </w:rPr>
        <w:t>Enter</w:t>
      </w:r>
      <w:r w:rsidR="00F501DE">
        <w:rPr>
          <w:rStyle w:val="uicontrol"/>
          <w:rFonts w:hint="eastAsia"/>
        </w:rPr>
        <w:t>”</w:t>
      </w:r>
      <w:r w:rsidRPr="003267C3">
        <w:rPr>
          <w:rStyle w:val="uicontrol"/>
        </w:rPr>
        <w:t>。</w:t>
      </w:r>
    </w:p>
    <w:p w14:paraId="5D0FCE8E" w14:textId="3FC726E3" w:rsidR="004B55E2" w:rsidRDefault="004B55E2" w:rsidP="004B55E2">
      <w:pPr>
        <w:pStyle w:val="ItemList"/>
        <w:rPr>
          <w:rStyle w:val="uicontrol"/>
        </w:rPr>
      </w:pPr>
      <w:r>
        <w:rPr>
          <w:rStyle w:val="uicontrol"/>
          <w:rFonts w:hint="eastAsia"/>
        </w:rPr>
        <w:lastRenderedPageBreak/>
        <w:t>主机名</w:t>
      </w:r>
      <w:r>
        <w:rPr>
          <w:rStyle w:val="uicontrol"/>
        </w:rPr>
        <w:t>：</w:t>
      </w:r>
      <w:r>
        <w:rPr>
          <w:rStyle w:val="uicontrol"/>
          <w:rFonts w:hint="eastAsia"/>
        </w:rPr>
        <w:t>OCH</w:t>
      </w:r>
      <w:r>
        <w:rPr>
          <w:rStyle w:val="uicontrol"/>
        </w:rPr>
        <w:t>os</w:t>
      </w:r>
      <w:r w:rsidR="00167B64">
        <w:rPr>
          <w:rStyle w:val="uicontrol"/>
        </w:rPr>
        <w:t>t</w:t>
      </w:r>
    </w:p>
    <w:p w14:paraId="7334855B" w14:textId="1F21C2CD" w:rsidR="004B55E2" w:rsidRPr="003267C3" w:rsidRDefault="004B55E2" w:rsidP="004B55E2">
      <w:pPr>
        <w:pStyle w:val="ItemList"/>
        <w:rPr>
          <w:rStyle w:val="uicontrol"/>
        </w:rPr>
      </w:pPr>
      <w:r>
        <w:rPr>
          <w:rStyle w:val="uicontrol"/>
          <w:rFonts w:hint="eastAsia"/>
        </w:rPr>
        <w:t>域名</w:t>
      </w:r>
      <w:r>
        <w:rPr>
          <w:rStyle w:val="uicontrol"/>
        </w:rPr>
        <w:t>：</w:t>
      </w:r>
      <w:r>
        <w:rPr>
          <w:rStyle w:val="uicontrol"/>
          <w:rFonts w:hint="eastAsia"/>
        </w:rPr>
        <w:t>oc.huawei.</w:t>
      </w:r>
      <w:r>
        <w:rPr>
          <w:rStyle w:val="uicontrol"/>
        </w:rPr>
        <w:t>com</w:t>
      </w:r>
    </w:p>
    <w:p w14:paraId="7A68DF17" w14:textId="77777777" w:rsidR="0023720F" w:rsidRPr="003267C3" w:rsidRDefault="0023720F" w:rsidP="00D66E34">
      <w:pPr>
        <w:pStyle w:val="1e"/>
        <w:rPr>
          <w:rStyle w:val="uicontrol"/>
        </w:rPr>
      </w:pPr>
      <w:proofErr w:type="gramStart"/>
      <w:r w:rsidRPr="003267C3">
        <w:rPr>
          <w:rStyle w:val="uicontrol"/>
        </w:rPr>
        <w:t>屏显信息</w:t>
      </w:r>
      <w:proofErr w:type="gramEnd"/>
      <w:r w:rsidRPr="003267C3">
        <w:rPr>
          <w:rStyle w:val="uicontrol"/>
        </w:rPr>
        <w:t>如下：</w:t>
      </w:r>
    </w:p>
    <w:p w14:paraId="24437D94" w14:textId="77777777" w:rsidR="0023720F" w:rsidRPr="00D66E34" w:rsidRDefault="0023720F" w:rsidP="00D66E34">
      <w:pPr>
        <w:pStyle w:val="2f2"/>
        <w:rPr>
          <w:rStyle w:val="uicontrol"/>
        </w:rPr>
      </w:pPr>
      <w:r w:rsidRPr="00D66E34">
        <w:rPr>
          <w:rStyle w:val="uicontrol"/>
        </w:rPr>
        <w:t xml:space="preserve">Please enter </w:t>
      </w:r>
      <w:proofErr w:type="gramStart"/>
      <w:r w:rsidRPr="00D66E34">
        <w:rPr>
          <w:rStyle w:val="uicontrol"/>
        </w:rPr>
        <w:t>an</w:t>
      </w:r>
      <w:proofErr w:type="gramEnd"/>
      <w:r w:rsidRPr="00D66E34">
        <w:rPr>
          <w:rStyle w:val="uicontrol"/>
        </w:rPr>
        <w:t xml:space="preserve"> hostname as the server…</w:t>
      </w:r>
    </w:p>
    <w:p w14:paraId="4C3552EF" w14:textId="77777777" w:rsidR="0023720F" w:rsidRPr="00D66E34" w:rsidRDefault="0023720F" w:rsidP="00D66E34">
      <w:pPr>
        <w:pStyle w:val="2f2"/>
        <w:rPr>
          <w:rStyle w:val="uicontrol"/>
        </w:rPr>
      </w:pPr>
      <w:r w:rsidRPr="00D66E34">
        <w:rPr>
          <w:rStyle w:val="uicontrol"/>
        </w:rPr>
        <w:t>Modify IP…</w:t>
      </w:r>
    </w:p>
    <w:p w14:paraId="34BB6F32" w14:textId="2DBBB4C7" w:rsidR="0023720F" w:rsidRPr="003267C3" w:rsidRDefault="0023720F" w:rsidP="00D66E34">
      <w:pPr>
        <w:pStyle w:val="30"/>
        <w:rPr>
          <w:rStyle w:val="uicontrol"/>
        </w:rPr>
      </w:pPr>
      <w:r w:rsidRPr="003267C3">
        <w:rPr>
          <w:rStyle w:val="uicontrol"/>
        </w:rPr>
        <w:t>根据界面提示</w:t>
      </w:r>
      <w:proofErr w:type="gramStart"/>
      <w:r w:rsidRPr="003267C3">
        <w:rPr>
          <w:rStyle w:val="uicontrol"/>
        </w:rPr>
        <w:t>输入证</w:t>
      </w:r>
      <w:proofErr w:type="gramEnd"/>
      <w:r w:rsidRPr="003267C3">
        <w:rPr>
          <w:rStyle w:val="uicontrol"/>
        </w:rPr>
        <w:t>书库</w:t>
      </w:r>
      <w:r w:rsidRPr="003267C3">
        <w:rPr>
          <w:rStyle w:val="uicontrol"/>
          <w:rFonts w:hint="eastAsia"/>
        </w:rPr>
        <w:t>的</w:t>
      </w:r>
      <w:r w:rsidRPr="003267C3">
        <w:rPr>
          <w:rStyle w:val="uicontrol"/>
        </w:rPr>
        <w:t>密码，</w:t>
      </w:r>
      <w:r w:rsidRPr="003267C3">
        <w:rPr>
          <w:rStyle w:val="uicontrol"/>
          <w:rFonts w:hint="eastAsia"/>
        </w:rPr>
        <w:t>默认</w:t>
      </w:r>
      <w:r w:rsidRPr="003267C3">
        <w:rPr>
          <w:rStyle w:val="uicontrol"/>
        </w:rPr>
        <w:t>密码为</w:t>
      </w:r>
      <w:r w:rsidR="00F501DE">
        <w:rPr>
          <w:rStyle w:val="uicontrol"/>
          <w:rFonts w:hint="eastAsia"/>
        </w:rPr>
        <w:t>“</w:t>
      </w:r>
      <w:r w:rsidRPr="00D66E34">
        <w:rPr>
          <w:rStyle w:val="uicontrol"/>
          <w:b/>
        </w:rPr>
        <w:t>Changme_123</w:t>
      </w:r>
      <w:r w:rsidR="00F501DE">
        <w:rPr>
          <w:rStyle w:val="uicontrol"/>
          <w:rFonts w:hint="eastAsia"/>
        </w:rPr>
        <w:t>”</w:t>
      </w:r>
      <w:r w:rsidRPr="003267C3">
        <w:rPr>
          <w:rStyle w:val="uicontrol"/>
          <w:rFonts w:hint="eastAsia"/>
        </w:rPr>
        <w:t>。</w:t>
      </w:r>
    </w:p>
    <w:p w14:paraId="15A598E0" w14:textId="77777777" w:rsidR="0023720F" w:rsidRDefault="0023720F" w:rsidP="00D66E34">
      <w:pPr>
        <w:pStyle w:val="1e"/>
      </w:pPr>
      <w:r>
        <w:rPr>
          <w:noProof/>
        </w:rPr>
        <w:drawing>
          <wp:inline distT="0" distB="0" distL="0" distR="0" wp14:anchorId="4FAA3C71" wp14:editId="50DDAB71">
            <wp:extent cx="5180952" cy="2600000"/>
            <wp:effectExtent l="0" t="0" r="127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80952" cy="2600000"/>
                    </a:xfrm>
                    <a:prstGeom prst="rect">
                      <a:avLst/>
                    </a:prstGeom>
                  </pic:spPr>
                </pic:pic>
              </a:graphicData>
            </a:graphic>
          </wp:inline>
        </w:drawing>
      </w:r>
    </w:p>
    <w:p w14:paraId="0CE67656" w14:textId="77777777" w:rsidR="0023720F" w:rsidRPr="003267C3" w:rsidRDefault="0023720F" w:rsidP="00D66E34">
      <w:pPr>
        <w:pStyle w:val="30"/>
        <w:rPr>
          <w:rStyle w:val="uicontrol"/>
        </w:rPr>
      </w:pPr>
      <w:r w:rsidRPr="003267C3">
        <w:rPr>
          <w:rStyle w:val="uicontrol"/>
        </w:rPr>
        <w:t>执行如下命令，启动</w:t>
      </w:r>
      <w:r>
        <w:rPr>
          <w:rStyle w:val="uicontrol"/>
        </w:rPr>
        <w:t>OperationCenter</w:t>
      </w:r>
      <w:r w:rsidRPr="003267C3">
        <w:rPr>
          <w:rStyle w:val="uicontrol"/>
        </w:rPr>
        <w:t>服务。</w:t>
      </w:r>
      <w:r w:rsidRPr="003267C3">
        <w:rPr>
          <w:rStyle w:val="uicontrol"/>
        </w:rPr>
        <w:t xml:space="preserve"> </w:t>
      </w:r>
    </w:p>
    <w:p w14:paraId="0056741F" w14:textId="77777777" w:rsidR="0023720F" w:rsidRPr="00D66E34" w:rsidRDefault="0023720F" w:rsidP="00D66E34">
      <w:pPr>
        <w:pStyle w:val="2f2"/>
        <w:rPr>
          <w:rStyle w:val="uicontrol"/>
        </w:rPr>
      </w:pPr>
      <w:proofErr w:type="gramStart"/>
      <w:r w:rsidRPr="00D66E34">
        <w:rPr>
          <w:rStyle w:val="uicontrol"/>
        </w:rPr>
        <w:t>service</w:t>
      </w:r>
      <w:proofErr w:type="gramEnd"/>
      <w:r w:rsidRPr="00D66E34">
        <w:rPr>
          <w:rStyle w:val="uicontrol"/>
        </w:rPr>
        <w:t xml:space="preserve"> oc start</w:t>
      </w:r>
    </w:p>
    <w:p w14:paraId="0FB1898E" w14:textId="77777777" w:rsidR="0023720F" w:rsidRPr="00DB5E83" w:rsidRDefault="0023720F" w:rsidP="00D66E34">
      <w:pPr>
        <w:pStyle w:val="1e"/>
        <w:rPr>
          <w:b/>
        </w:rPr>
      </w:pPr>
      <w:r>
        <w:rPr>
          <w:noProof/>
        </w:rPr>
        <w:drawing>
          <wp:inline distT="0" distB="0" distL="0" distR="0" wp14:anchorId="6306F992" wp14:editId="09147E61">
            <wp:extent cx="5180400" cy="458082"/>
            <wp:effectExtent l="0" t="0" r="127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80400" cy="458082"/>
                    </a:xfrm>
                    <a:prstGeom prst="rect">
                      <a:avLst/>
                    </a:prstGeom>
                  </pic:spPr>
                </pic:pic>
              </a:graphicData>
            </a:graphic>
          </wp:inline>
        </w:drawing>
      </w:r>
    </w:p>
    <w:p w14:paraId="28F6BA38" w14:textId="77777777" w:rsidR="0023720F" w:rsidRPr="003267C3" w:rsidRDefault="0023720F" w:rsidP="00D66E34">
      <w:pPr>
        <w:pStyle w:val="30"/>
        <w:rPr>
          <w:rStyle w:val="uicontrol"/>
        </w:rPr>
      </w:pPr>
      <w:r w:rsidRPr="003267C3">
        <w:rPr>
          <w:rStyle w:val="uicontrol"/>
        </w:rPr>
        <w:t>使用</w:t>
      </w:r>
      <w:r w:rsidRPr="003267C3">
        <w:rPr>
          <w:rStyle w:val="uicontrol"/>
          <w:b/>
        </w:rPr>
        <w:t>service oc status</w:t>
      </w:r>
      <w:r w:rsidRPr="003267C3">
        <w:rPr>
          <w:rStyle w:val="uicontrol"/>
        </w:rPr>
        <w:t>命令查看</w:t>
      </w:r>
      <w:r>
        <w:rPr>
          <w:rStyle w:val="uicontrol"/>
        </w:rPr>
        <w:t>OperationCenter</w:t>
      </w:r>
      <w:r w:rsidRPr="003267C3">
        <w:rPr>
          <w:rStyle w:val="uicontrol"/>
        </w:rPr>
        <w:t>系统服务状态，</w:t>
      </w:r>
    </w:p>
    <w:p w14:paraId="1C52CFF1" w14:textId="77777777" w:rsidR="0023720F" w:rsidRPr="003267C3" w:rsidRDefault="0023720F" w:rsidP="00D66E34">
      <w:pPr>
        <w:pStyle w:val="1e"/>
        <w:rPr>
          <w:rStyle w:val="uicontrol"/>
        </w:rPr>
      </w:pPr>
      <w:bookmarkStart w:id="270" w:name="oc_install_0013_physical__p_50"/>
      <w:bookmarkStart w:id="271" w:name="p_50"/>
      <w:bookmarkEnd w:id="270"/>
      <w:bookmarkEnd w:id="271"/>
      <w:r w:rsidRPr="003267C3">
        <w:rPr>
          <w:rStyle w:val="uicontrol"/>
        </w:rPr>
        <w:t>在</w:t>
      </w:r>
      <w:r>
        <w:rPr>
          <w:rStyle w:val="uicontrol"/>
        </w:rPr>
        <w:t>OperationCenter</w:t>
      </w:r>
      <w:r w:rsidRPr="003267C3">
        <w:rPr>
          <w:rStyle w:val="uicontrol"/>
        </w:rPr>
        <w:t>上，</w:t>
      </w:r>
      <w:proofErr w:type="gramStart"/>
      <w:r w:rsidRPr="003267C3">
        <w:rPr>
          <w:rStyle w:val="uicontrol"/>
        </w:rPr>
        <w:t>屏显信息</w:t>
      </w:r>
      <w:proofErr w:type="gramEnd"/>
      <w:r w:rsidRPr="003267C3">
        <w:rPr>
          <w:rStyle w:val="uicontrol"/>
        </w:rPr>
        <w:t>如下，说明</w:t>
      </w:r>
      <w:r>
        <w:rPr>
          <w:rStyle w:val="uicontrol"/>
        </w:rPr>
        <w:t>OperationCenter</w:t>
      </w:r>
      <w:r w:rsidRPr="003267C3">
        <w:rPr>
          <w:rStyle w:val="uicontrol"/>
        </w:rPr>
        <w:t>系统服务状态正常。</w:t>
      </w:r>
    </w:p>
    <w:p w14:paraId="30001530" w14:textId="77777777" w:rsidR="0023720F" w:rsidRPr="00DB5E83" w:rsidRDefault="0023720F" w:rsidP="00D66E34">
      <w:pPr>
        <w:pStyle w:val="1e"/>
      </w:pPr>
      <w:r>
        <w:rPr>
          <w:noProof/>
        </w:rPr>
        <w:drawing>
          <wp:inline distT="0" distB="0" distL="0" distR="0" wp14:anchorId="4F799116" wp14:editId="21258E40">
            <wp:extent cx="5180400" cy="1234319"/>
            <wp:effectExtent l="0" t="0" r="127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80400" cy="1234319"/>
                    </a:xfrm>
                    <a:prstGeom prst="rect">
                      <a:avLst/>
                    </a:prstGeom>
                  </pic:spPr>
                </pic:pic>
              </a:graphicData>
            </a:graphic>
          </wp:inline>
        </w:drawing>
      </w:r>
    </w:p>
    <w:p w14:paraId="0E39949A" w14:textId="77777777" w:rsidR="0023720F" w:rsidRPr="00B05B59" w:rsidRDefault="0023720F" w:rsidP="00B05B59">
      <w:pPr>
        <w:pStyle w:val="3"/>
      </w:pPr>
      <w:bookmarkStart w:id="272" w:name="_Toc497466160"/>
      <w:bookmarkStart w:id="273" w:name="_Toc500505235"/>
      <w:r w:rsidRPr="00B05B59">
        <w:rPr>
          <w:rFonts w:hint="eastAsia"/>
        </w:rPr>
        <w:t>配置对接（</w:t>
      </w:r>
      <w:r w:rsidRPr="00B05B59">
        <w:t>OpenStack\FC\SC</w:t>
      </w:r>
      <w:r w:rsidRPr="00B05B59">
        <w:t>）</w:t>
      </w:r>
      <w:bookmarkEnd w:id="272"/>
      <w:bookmarkEnd w:id="273"/>
    </w:p>
    <w:p w14:paraId="52069A55" w14:textId="77777777" w:rsidR="0023720F" w:rsidRPr="00B05B59" w:rsidRDefault="0023720F" w:rsidP="00B05B59">
      <w:pPr>
        <w:pStyle w:val="4"/>
        <w:rPr>
          <w:rFonts w:hint="default"/>
        </w:rPr>
      </w:pPr>
      <w:r w:rsidRPr="00B05B59">
        <w:t>登录</w:t>
      </w:r>
      <w:r w:rsidRPr="00B05B59">
        <w:t>ManageOne OperationCenter</w:t>
      </w:r>
    </w:p>
    <w:p w14:paraId="625B862B" w14:textId="111B48D7" w:rsidR="0023720F" w:rsidRPr="00486079" w:rsidRDefault="0023720F" w:rsidP="00B05B59">
      <w:pPr>
        <w:pStyle w:val="30"/>
        <w:rPr>
          <w:rStyle w:val="uicontrol"/>
        </w:rPr>
      </w:pPr>
      <w:r w:rsidRPr="00486079">
        <w:rPr>
          <w:rStyle w:val="uicontrol"/>
        </w:rPr>
        <w:t>在浏览器地址栏中输入</w:t>
      </w:r>
      <w:r w:rsidR="00F501DE">
        <w:rPr>
          <w:rStyle w:val="uicontrol"/>
          <w:rFonts w:hint="eastAsia"/>
        </w:rPr>
        <w:t>“</w:t>
      </w:r>
      <w:r w:rsidRPr="00B05B59">
        <w:rPr>
          <w:rStyle w:val="uicontrol"/>
          <w:b/>
        </w:rPr>
        <w:t>http://</w:t>
      </w:r>
      <w:r w:rsidRPr="00B05B59">
        <w:rPr>
          <w:rStyle w:val="uicontrol"/>
          <w:b/>
        </w:rPr>
        <w:t>单机部署时的管理平面</w:t>
      </w:r>
      <w:r w:rsidRPr="00B05B59">
        <w:rPr>
          <w:rStyle w:val="uicontrol"/>
          <w:b/>
        </w:rPr>
        <w:t>IP</w:t>
      </w:r>
      <w:r w:rsidRPr="00B05B59">
        <w:rPr>
          <w:rStyle w:val="uicontrol"/>
          <w:b/>
        </w:rPr>
        <w:t>地址</w:t>
      </w:r>
      <w:r w:rsidRPr="00B05B59">
        <w:rPr>
          <w:rStyle w:val="uicontrol"/>
          <w:rFonts w:hint="eastAsia"/>
          <w:b/>
        </w:rPr>
        <w:t>：</w:t>
      </w:r>
      <w:r w:rsidRPr="00B05B59">
        <w:rPr>
          <w:rStyle w:val="uicontrol"/>
          <w:rFonts w:hint="eastAsia"/>
          <w:b/>
        </w:rPr>
        <w:t>8080</w:t>
      </w:r>
      <w:r w:rsidR="00F501DE">
        <w:rPr>
          <w:rStyle w:val="uicontrol"/>
          <w:rFonts w:hint="eastAsia"/>
        </w:rPr>
        <w:t>”</w:t>
      </w:r>
      <w:r w:rsidRPr="00486079">
        <w:rPr>
          <w:rStyle w:val="uicontrol"/>
        </w:rPr>
        <w:t>，按</w:t>
      </w:r>
      <w:r w:rsidR="00F501DE">
        <w:rPr>
          <w:rStyle w:val="uicontrol"/>
          <w:rFonts w:hint="eastAsia"/>
        </w:rPr>
        <w:t>“</w:t>
      </w:r>
      <w:r w:rsidRPr="00486079">
        <w:rPr>
          <w:rStyle w:val="uicontrol"/>
        </w:rPr>
        <w:t>Enter</w:t>
      </w:r>
      <w:r w:rsidR="00F501DE">
        <w:rPr>
          <w:rStyle w:val="uicontrol"/>
          <w:rFonts w:hint="eastAsia"/>
        </w:rPr>
        <w:t>”</w:t>
      </w:r>
      <w:r w:rsidRPr="00486079">
        <w:rPr>
          <w:rStyle w:val="uicontrol"/>
        </w:rPr>
        <w:t>。</w:t>
      </w:r>
      <w:r w:rsidRPr="00486079">
        <w:rPr>
          <w:rStyle w:val="uicontrol"/>
          <w:rFonts w:hint="eastAsia"/>
        </w:rPr>
        <w:t>如</w:t>
      </w:r>
      <w:hyperlink r:id="rId304" w:history="1">
        <w:r w:rsidRPr="00B05B59">
          <w:rPr>
            <w:rStyle w:val="uicontrol"/>
            <w:b/>
          </w:rPr>
          <w:t>http://192.168.210.81:8080</w:t>
        </w:r>
      </w:hyperlink>
      <w:r w:rsidR="00B05B59">
        <w:rPr>
          <w:rStyle w:val="uicontrol"/>
          <w:rFonts w:hint="eastAsia"/>
        </w:rPr>
        <w:t>。</w:t>
      </w:r>
    </w:p>
    <w:p w14:paraId="6C3710E9" w14:textId="653A7DAB" w:rsidR="0023720F" w:rsidRPr="00486079" w:rsidRDefault="0023720F" w:rsidP="00B05B59">
      <w:pPr>
        <w:pStyle w:val="30"/>
        <w:rPr>
          <w:rStyle w:val="uicontrol"/>
        </w:rPr>
      </w:pPr>
      <w:r w:rsidRPr="00486079">
        <w:rPr>
          <w:rStyle w:val="uicontrol"/>
          <w:rFonts w:hint="eastAsia"/>
        </w:rPr>
        <w:lastRenderedPageBreak/>
        <w:t>登录</w:t>
      </w:r>
      <w:r>
        <w:rPr>
          <w:rStyle w:val="uicontrol"/>
          <w:rFonts w:hint="eastAsia"/>
        </w:rPr>
        <w:t>OperationCenter</w:t>
      </w:r>
      <w:r w:rsidRPr="00486079">
        <w:rPr>
          <w:rStyle w:val="uicontrol"/>
        </w:rPr>
        <w:t>,</w:t>
      </w:r>
      <w:r w:rsidRPr="00486079">
        <w:rPr>
          <w:rStyle w:val="uicontrol"/>
          <w:rFonts w:hint="eastAsia"/>
        </w:rPr>
        <w:t>使用账户名</w:t>
      </w:r>
      <w:r w:rsidR="00F501DE">
        <w:rPr>
          <w:rStyle w:val="uicontrol"/>
          <w:rFonts w:hint="eastAsia"/>
        </w:rPr>
        <w:t>“</w:t>
      </w:r>
      <w:r w:rsidRPr="00B05B59">
        <w:rPr>
          <w:rStyle w:val="uicontrol"/>
          <w:b/>
        </w:rPr>
        <w:t>admin</w:t>
      </w:r>
      <w:r w:rsidR="00F501DE">
        <w:rPr>
          <w:rStyle w:val="uicontrol"/>
          <w:rFonts w:hint="eastAsia"/>
        </w:rPr>
        <w:t>”</w:t>
      </w:r>
      <w:r w:rsidRPr="00486079">
        <w:rPr>
          <w:rStyle w:val="uicontrol"/>
          <w:rFonts w:hint="eastAsia"/>
        </w:rPr>
        <w:t>，</w:t>
      </w:r>
      <w:r w:rsidRPr="00486079">
        <w:rPr>
          <w:rStyle w:val="uicontrol"/>
        </w:rPr>
        <w:t>密码为</w:t>
      </w:r>
      <w:r w:rsidR="00F501DE">
        <w:rPr>
          <w:rStyle w:val="uicontrol"/>
          <w:rFonts w:hint="eastAsia"/>
        </w:rPr>
        <w:t>“</w:t>
      </w:r>
      <w:r w:rsidR="00F501DE" w:rsidRPr="00D66E34">
        <w:rPr>
          <w:rStyle w:val="uicontrol"/>
          <w:b/>
        </w:rPr>
        <w:t>Changme_123</w:t>
      </w:r>
      <w:r w:rsidR="00F501DE">
        <w:rPr>
          <w:rStyle w:val="uicontrol"/>
          <w:rFonts w:hint="eastAsia"/>
        </w:rPr>
        <w:t>”</w:t>
      </w:r>
      <w:r w:rsidRPr="00486079">
        <w:rPr>
          <w:rStyle w:val="uicontrol"/>
          <w:rFonts w:hint="eastAsia"/>
        </w:rPr>
        <w:t>。</w:t>
      </w:r>
    </w:p>
    <w:p w14:paraId="1790AD10" w14:textId="147E46FB" w:rsidR="0023720F" w:rsidRDefault="0023720F" w:rsidP="00B05B59">
      <w:pPr>
        <w:pStyle w:val="1e"/>
        <w:rPr>
          <w:rStyle w:val="uicontrol"/>
        </w:rPr>
      </w:pPr>
      <w:r w:rsidRPr="00486079">
        <w:rPr>
          <w:rStyle w:val="uicontrol"/>
          <w:rFonts w:hint="eastAsia"/>
        </w:rPr>
        <w:t>系统</w:t>
      </w:r>
      <w:r w:rsidRPr="00486079">
        <w:rPr>
          <w:rStyle w:val="uicontrol"/>
        </w:rPr>
        <w:t>第一次登录需要</w:t>
      </w:r>
      <w:r>
        <w:rPr>
          <w:rStyle w:val="uicontrol"/>
          <w:rFonts w:hint="eastAsia"/>
        </w:rPr>
        <w:t>修改</w:t>
      </w:r>
      <w:r>
        <w:rPr>
          <w:rStyle w:val="uicontrol"/>
        </w:rPr>
        <w:t>密码</w:t>
      </w:r>
      <w:r>
        <w:rPr>
          <w:rStyle w:val="uicontrol"/>
          <w:rFonts w:hint="eastAsia"/>
        </w:rPr>
        <w:t>。</w:t>
      </w:r>
      <w:proofErr w:type="gramStart"/>
      <w:r>
        <w:rPr>
          <w:rStyle w:val="uicontrol"/>
          <w:rFonts w:hint="eastAsia"/>
        </w:rPr>
        <w:t>如</w:t>
      </w:r>
      <w:r>
        <w:rPr>
          <w:rStyle w:val="uicontrol"/>
        </w:rPr>
        <w:t>修改</w:t>
      </w:r>
      <w:proofErr w:type="gramEnd"/>
      <w:r>
        <w:rPr>
          <w:rStyle w:val="uicontrol"/>
        </w:rPr>
        <w:t>为</w:t>
      </w:r>
      <w:r w:rsidR="00F501DE">
        <w:rPr>
          <w:rStyle w:val="uicontrol"/>
          <w:rFonts w:hint="eastAsia"/>
        </w:rPr>
        <w:t>“</w:t>
      </w:r>
      <w:r w:rsidRPr="00B05B59">
        <w:rPr>
          <w:rStyle w:val="uicontrol"/>
          <w:b/>
        </w:rPr>
        <w:t>Huawei@123</w:t>
      </w:r>
      <w:r w:rsidR="00F501DE">
        <w:rPr>
          <w:rStyle w:val="uicontrol"/>
          <w:rFonts w:hint="eastAsia"/>
        </w:rPr>
        <w:t>”</w:t>
      </w:r>
      <w:r w:rsidR="00B05B59">
        <w:rPr>
          <w:rStyle w:val="uicontrol"/>
          <w:rFonts w:hint="eastAsia"/>
        </w:rPr>
        <w:t>。</w:t>
      </w:r>
    </w:p>
    <w:p w14:paraId="244C0060" w14:textId="77777777" w:rsidR="0023720F" w:rsidRDefault="0023720F" w:rsidP="00B05B59">
      <w:pPr>
        <w:pStyle w:val="1e"/>
        <w:rPr>
          <w:rStyle w:val="uicontrol"/>
        </w:rPr>
      </w:pPr>
      <w:r>
        <w:rPr>
          <w:noProof/>
        </w:rPr>
        <w:drawing>
          <wp:inline distT="0" distB="0" distL="0" distR="0" wp14:anchorId="2B0AE6EC" wp14:editId="1CB420DE">
            <wp:extent cx="4900688" cy="386715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05022" cy="3870570"/>
                    </a:xfrm>
                    <a:prstGeom prst="rect">
                      <a:avLst/>
                    </a:prstGeom>
                  </pic:spPr>
                </pic:pic>
              </a:graphicData>
            </a:graphic>
          </wp:inline>
        </w:drawing>
      </w:r>
    </w:p>
    <w:p w14:paraId="12B73A3F" w14:textId="77777777" w:rsidR="0023720F" w:rsidRPr="00B05B59" w:rsidRDefault="0023720F" w:rsidP="00B05B59">
      <w:pPr>
        <w:pStyle w:val="4"/>
        <w:rPr>
          <w:rStyle w:val="uicontrol"/>
          <w:rFonts w:hint="default"/>
        </w:rPr>
      </w:pPr>
      <w:r w:rsidRPr="00B05B59">
        <w:rPr>
          <w:rStyle w:val="uicontrol"/>
        </w:rPr>
        <w:t>配置本端</w:t>
      </w:r>
      <w:r w:rsidRPr="00B05B59">
        <w:rPr>
          <w:rStyle w:val="uicontrol"/>
        </w:rPr>
        <w:t>SNMP</w:t>
      </w:r>
    </w:p>
    <w:p w14:paraId="1A422E6C" w14:textId="5CCF9B3C" w:rsidR="0023720F" w:rsidRPr="00486079" w:rsidRDefault="0023720F" w:rsidP="00B05B59">
      <w:pPr>
        <w:pStyle w:val="30"/>
        <w:rPr>
          <w:rStyle w:val="uicontrol"/>
        </w:rPr>
      </w:pPr>
      <w:r w:rsidRPr="00486079">
        <w:rPr>
          <w:rStyle w:val="uicontrol"/>
        </w:rPr>
        <w:t>在浏览器地址栏中输入</w:t>
      </w:r>
      <w:r w:rsidR="00F501DE">
        <w:rPr>
          <w:rStyle w:val="uicontrol"/>
          <w:rFonts w:hint="eastAsia"/>
        </w:rPr>
        <w:t>“</w:t>
      </w:r>
      <w:r w:rsidRPr="00B05B59">
        <w:rPr>
          <w:rStyle w:val="uicontrol"/>
          <w:b/>
        </w:rPr>
        <w:t>http://</w:t>
      </w:r>
      <w:r w:rsidRPr="00B05B59">
        <w:rPr>
          <w:rStyle w:val="uicontrol"/>
          <w:b/>
        </w:rPr>
        <w:t>单机部署时的管理平面</w:t>
      </w:r>
      <w:r w:rsidRPr="00B05B59">
        <w:rPr>
          <w:rStyle w:val="uicontrol"/>
          <w:b/>
        </w:rPr>
        <w:t>IP</w:t>
      </w:r>
      <w:r w:rsidRPr="00B05B59">
        <w:rPr>
          <w:rStyle w:val="uicontrol"/>
          <w:b/>
        </w:rPr>
        <w:t>地址或主备部署时的浮动</w:t>
      </w:r>
      <w:r w:rsidRPr="00B05B59">
        <w:rPr>
          <w:rStyle w:val="uicontrol"/>
          <w:b/>
        </w:rPr>
        <w:t>IP</w:t>
      </w:r>
      <w:r w:rsidRPr="00B05B59">
        <w:rPr>
          <w:rStyle w:val="uicontrol"/>
          <w:b/>
        </w:rPr>
        <w:t>地址</w:t>
      </w:r>
      <w:r w:rsidRPr="00B05B59">
        <w:rPr>
          <w:rStyle w:val="uicontrol"/>
          <w:rFonts w:hint="eastAsia"/>
          <w:b/>
        </w:rPr>
        <w:t>：</w:t>
      </w:r>
      <w:r w:rsidRPr="00B05B59">
        <w:rPr>
          <w:rStyle w:val="uicontrol"/>
          <w:rFonts w:hint="eastAsia"/>
          <w:b/>
        </w:rPr>
        <w:t>8080</w:t>
      </w:r>
      <w:r w:rsidR="00F501DE">
        <w:rPr>
          <w:rStyle w:val="uicontrol"/>
          <w:rFonts w:hint="eastAsia"/>
        </w:rPr>
        <w:t>”</w:t>
      </w:r>
      <w:r w:rsidRPr="00486079">
        <w:rPr>
          <w:rStyle w:val="uicontrol"/>
        </w:rPr>
        <w:t>，按</w:t>
      </w:r>
      <w:r w:rsidR="00F501DE">
        <w:rPr>
          <w:rStyle w:val="uicontrol"/>
          <w:rFonts w:hint="eastAsia"/>
        </w:rPr>
        <w:t>“</w:t>
      </w:r>
      <w:r w:rsidRPr="00486079">
        <w:rPr>
          <w:rStyle w:val="uicontrol"/>
        </w:rPr>
        <w:t>Enter</w:t>
      </w:r>
      <w:r w:rsidR="00F501DE">
        <w:rPr>
          <w:rStyle w:val="uicontrol"/>
          <w:rFonts w:hint="eastAsia"/>
        </w:rPr>
        <w:t>”</w:t>
      </w:r>
      <w:r w:rsidRPr="00486079">
        <w:rPr>
          <w:rStyle w:val="uicontrol"/>
        </w:rPr>
        <w:t>。</w:t>
      </w:r>
      <w:r w:rsidRPr="00486079">
        <w:rPr>
          <w:rStyle w:val="uicontrol"/>
          <w:rFonts w:hint="eastAsia"/>
        </w:rPr>
        <w:t>如</w:t>
      </w:r>
      <w:hyperlink r:id="rId306" w:history="1">
        <w:r w:rsidRPr="00B05B59">
          <w:rPr>
            <w:rStyle w:val="uicontrol"/>
            <w:b/>
          </w:rPr>
          <w:t>http://192.168.210.81:8080</w:t>
        </w:r>
      </w:hyperlink>
      <w:r w:rsidR="00B05B59">
        <w:rPr>
          <w:rStyle w:val="uicontrol"/>
          <w:rFonts w:hint="eastAsia"/>
        </w:rPr>
        <w:t>。</w:t>
      </w:r>
    </w:p>
    <w:p w14:paraId="77FBAD2A" w14:textId="7B903450" w:rsidR="0023720F" w:rsidRPr="00FB0A27" w:rsidRDefault="0023720F" w:rsidP="00B05B59">
      <w:pPr>
        <w:pStyle w:val="30"/>
        <w:rPr>
          <w:rStyle w:val="uicontrol"/>
        </w:rPr>
      </w:pPr>
      <w:r w:rsidRPr="00486079">
        <w:rPr>
          <w:rStyle w:val="uicontrol"/>
          <w:rFonts w:hint="eastAsia"/>
        </w:rPr>
        <w:t>登录</w:t>
      </w:r>
      <w:r>
        <w:rPr>
          <w:rStyle w:val="uicontrol"/>
          <w:rFonts w:hint="eastAsia"/>
        </w:rPr>
        <w:t>OperationCenter</w:t>
      </w:r>
      <w:r w:rsidRPr="00486079">
        <w:rPr>
          <w:rStyle w:val="uicontrol"/>
        </w:rPr>
        <w:t>,</w:t>
      </w:r>
      <w:r w:rsidRPr="00486079">
        <w:rPr>
          <w:rStyle w:val="uicontrol"/>
          <w:rFonts w:hint="eastAsia"/>
        </w:rPr>
        <w:t>使用账户名</w:t>
      </w:r>
      <w:r w:rsidR="00F501DE">
        <w:rPr>
          <w:rStyle w:val="uicontrol"/>
          <w:rFonts w:hint="eastAsia"/>
        </w:rPr>
        <w:t>“</w:t>
      </w:r>
      <w:r w:rsidRPr="00F501DE">
        <w:rPr>
          <w:rStyle w:val="uicontrol"/>
          <w:b/>
        </w:rPr>
        <w:t>admin</w:t>
      </w:r>
      <w:r w:rsidR="00F501DE">
        <w:rPr>
          <w:rStyle w:val="uicontrol"/>
          <w:rFonts w:hint="eastAsia"/>
        </w:rPr>
        <w:t>”</w:t>
      </w:r>
      <w:r w:rsidRPr="00486079">
        <w:rPr>
          <w:rStyle w:val="uicontrol"/>
          <w:rFonts w:hint="eastAsia"/>
        </w:rPr>
        <w:t>，</w:t>
      </w:r>
      <w:r w:rsidRPr="00486079">
        <w:rPr>
          <w:rStyle w:val="uicontrol"/>
        </w:rPr>
        <w:t>密码为</w:t>
      </w:r>
      <w:r>
        <w:rPr>
          <w:rStyle w:val="uicontrol"/>
          <w:rFonts w:hint="eastAsia"/>
        </w:rPr>
        <w:t>修改</w:t>
      </w:r>
      <w:r>
        <w:rPr>
          <w:rStyle w:val="uicontrol"/>
        </w:rPr>
        <w:t>后的新密码。</w:t>
      </w:r>
    </w:p>
    <w:p w14:paraId="0D2F0C7D" w14:textId="41EEA851" w:rsidR="0023720F" w:rsidRDefault="0023720F" w:rsidP="00B05B59">
      <w:pPr>
        <w:pStyle w:val="30"/>
        <w:rPr>
          <w:rStyle w:val="uicontrol"/>
        </w:rPr>
      </w:pPr>
      <w:r w:rsidRPr="00FB0A27">
        <w:rPr>
          <w:rStyle w:val="uicontrol"/>
        </w:rPr>
        <w:t>在</w:t>
      </w:r>
      <w:r>
        <w:rPr>
          <w:rStyle w:val="uicontrol"/>
        </w:rPr>
        <w:t>OperationCenter</w:t>
      </w:r>
      <w:r w:rsidRPr="00FB0A27">
        <w:rPr>
          <w:rStyle w:val="uicontrol"/>
        </w:rPr>
        <w:t>界面上，选择</w:t>
      </w:r>
      <w:r w:rsidR="00F501DE">
        <w:rPr>
          <w:rStyle w:val="uicontrol"/>
          <w:rFonts w:hint="eastAsia"/>
        </w:rPr>
        <w:t>“</w:t>
      </w:r>
      <w:r w:rsidRPr="00FB0A27">
        <w:rPr>
          <w:rStyle w:val="uicontrol"/>
        </w:rPr>
        <w:t>系统配置</w:t>
      </w:r>
      <w:r w:rsidRPr="00FB0A27">
        <w:rPr>
          <w:rStyle w:val="uicontrol"/>
        </w:rPr>
        <w:t>——</w:t>
      </w:r>
      <w:r w:rsidRPr="00FB0A27">
        <w:rPr>
          <w:rStyle w:val="uicontrol"/>
        </w:rPr>
        <w:t>对接管理</w:t>
      </w:r>
      <w:r w:rsidR="00EF78AD">
        <w:rPr>
          <w:rStyle w:val="uicontrol"/>
        </w:rPr>
        <w:t>——</w:t>
      </w:r>
      <w:r w:rsidRPr="00FB0A27">
        <w:rPr>
          <w:rStyle w:val="uicontrol"/>
        </w:rPr>
        <w:t>数据上报配置</w:t>
      </w:r>
      <w:r w:rsidRPr="00FB0A27">
        <w:rPr>
          <w:rStyle w:val="uicontrol"/>
        </w:rPr>
        <w:t>——</w:t>
      </w:r>
      <w:r>
        <w:rPr>
          <w:rStyle w:val="uicontrol"/>
          <w:rFonts w:hint="eastAsia"/>
        </w:rPr>
        <w:t>配置本</w:t>
      </w:r>
      <w:r>
        <w:rPr>
          <w:rStyle w:val="uicontrol"/>
        </w:rPr>
        <w:t>端</w:t>
      </w:r>
      <w:r>
        <w:rPr>
          <w:rStyle w:val="uicontrol"/>
          <w:rFonts w:hint="eastAsia"/>
        </w:rPr>
        <w:t>SNMP</w:t>
      </w:r>
      <w:r>
        <w:rPr>
          <w:rStyle w:val="uicontrol"/>
          <w:rFonts w:hint="eastAsia"/>
        </w:rPr>
        <w:t>信息</w:t>
      </w:r>
      <w:r w:rsidR="00F501DE">
        <w:rPr>
          <w:rStyle w:val="uicontrol"/>
          <w:rFonts w:hint="eastAsia"/>
        </w:rPr>
        <w:t>”</w:t>
      </w:r>
      <w:r w:rsidRPr="00FB0A27">
        <w:rPr>
          <w:rStyle w:val="uicontrol"/>
        </w:rPr>
        <w:t>。</w:t>
      </w:r>
    </w:p>
    <w:p w14:paraId="60FEBDFF" w14:textId="77777777" w:rsidR="0023720F" w:rsidRPr="00FB0A27" w:rsidRDefault="0023720F" w:rsidP="00B05B59">
      <w:pPr>
        <w:pStyle w:val="1e"/>
        <w:rPr>
          <w:rStyle w:val="uicontrol"/>
        </w:rPr>
      </w:pPr>
      <w:r>
        <w:rPr>
          <w:noProof/>
        </w:rPr>
        <w:drawing>
          <wp:inline distT="0" distB="0" distL="0" distR="0" wp14:anchorId="147E11F7" wp14:editId="5C93D9D5">
            <wp:extent cx="5454000" cy="1891856"/>
            <wp:effectExtent l="19050" t="19050" r="13970" b="133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54000" cy="1891856"/>
                    </a:xfrm>
                    <a:prstGeom prst="rect">
                      <a:avLst/>
                    </a:prstGeom>
                    <a:ln>
                      <a:solidFill>
                        <a:schemeClr val="tx1"/>
                      </a:solidFill>
                    </a:ln>
                  </pic:spPr>
                </pic:pic>
              </a:graphicData>
            </a:graphic>
          </wp:inline>
        </w:drawing>
      </w:r>
    </w:p>
    <w:p w14:paraId="27CBCE62" w14:textId="6F0B6BE5" w:rsidR="0023720F" w:rsidRDefault="0023720F" w:rsidP="00B05B59">
      <w:pPr>
        <w:pStyle w:val="30"/>
        <w:rPr>
          <w:rStyle w:val="uicontrol"/>
        </w:rPr>
      </w:pPr>
      <w:r>
        <w:rPr>
          <w:rStyle w:val="uicontrol"/>
          <w:rFonts w:hint="eastAsia"/>
        </w:rPr>
        <w:t>单击</w:t>
      </w:r>
      <w:r w:rsidR="00F501DE">
        <w:rPr>
          <w:rStyle w:val="uicontrol"/>
          <w:rFonts w:hint="eastAsia"/>
        </w:rPr>
        <w:t>“</w:t>
      </w:r>
      <w:r>
        <w:rPr>
          <w:rStyle w:val="uicontrol"/>
          <w:rFonts w:hint="eastAsia"/>
        </w:rPr>
        <w:t>增加</w:t>
      </w:r>
      <w:r w:rsidR="00F501DE">
        <w:rPr>
          <w:rStyle w:val="uicontrol"/>
          <w:rFonts w:hint="eastAsia"/>
        </w:rPr>
        <w:t>”</w:t>
      </w:r>
      <w:r>
        <w:rPr>
          <w:rStyle w:val="uicontrol"/>
          <w:rFonts w:hint="eastAsia"/>
        </w:rPr>
        <w:t>。</w:t>
      </w:r>
    </w:p>
    <w:p w14:paraId="50B94AE9" w14:textId="77777777" w:rsidR="0023720F" w:rsidRDefault="0023720F" w:rsidP="00B05B59">
      <w:pPr>
        <w:pStyle w:val="1e"/>
        <w:rPr>
          <w:rStyle w:val="uicontrol"/>
        </w:rPr>
      </w:pPr>
      <w:r>
        <w:rPr>
          <w:rStyle w:val="uicontrol"/>
          <w:rFonts w:hint="eastAsia"/>
        </w:rPr>
        <w:lastRenderedPageBreak/>
        <w:t>弹出</w:t>
      </w:r>
      <w:r>
        <w:rPr>
          <w:rStyle w:val="uicontrol"/>
        </w:rPr>
        <w:t>对话框。</w:t>
      </w:r>
    </w:p>
    <w:p w14:paraId="6F7BA728" w14:textId="4145E0CB" w:rsidR="0023720F" w:rsidRDefault="0023720F" w:rsidP="00B05B59">
      <w:pPr>
        <w:pStyle w:val="30"/>
        <w:rPr>
          <w:rStyle w:val="uicontrol"/>
        </w:rPr>
      </w:pPr>
      <w:r>
        <w:rPr>
          <w:rStyle w:val="uicontrol"/>
          <w:rFonts w:hint="eastAsia"/>
        </w:rPr>
        <w:t>填写“系统</w:t>
      </w:r>
      <w:r>
        <w:rPr>
          <w:rStyle w:val="uicontrol"/>
        </w:rPr>
        <w:t>名称</w:t>
      </w:r>
      <w:r>
        <w:rPr>
          <w:rStyle w:val="uicontrol"/>
          <w:rFonts w:hint="eastAsia"/>
        </w:rPr>
        <w:t>”，</w:t>
      </w:r>
      <w:r>
        <w:rPr>
          <w:rStyle w:val="uicontrol"/>
        </w:rPr>
        <w:t>端口号默认为</w:t>
      </w:r>
      <w:r w:rsidR="00F501DE">
        <w:rPr>
          <w:rStyle w:val="uicontrol"/>
          <w:rFonts w:hint="eastAsia"/>
        </w:rPr>
        <w:t>“</w:t>
      </w:r>
      <w:r w:rsidRPr="00B05B59">
        <w:rPr>
          <w:rStyle w:val="uicontrol"/>
        </w:rPr>
        <w:t>10163</w:t>
      </w:r>
      <w:r w:rsidR="00F501DE">
        <w:rPr>
          <w:rStyle w:val="uicontrol"/>
          <w:rFonts w:hint="eastAsia"/>
        </w:rPr>
        <w:t>”</w:t>
      </w:r>
      <w:r>
        <w:rPr>
          <w:rStyle w:val="uicontrol"/>
          <w:rFonts w:hint="eastAsia"/>
        </w:rPr>
        <w:t>。版本只</w:t>
      </w:r>
      <w:r>
        <w:rPr>
          <w:rStyle w:val="uicontrol"/>
        </w:rPr>
        <w:t>选择</w:t>
      </w:r>
      <w:r w:rsidR="00F501DE">
        <w:rPr>
          <w:rStyle w:val="uicontrol"/>
          <w:rFonts w:hint="eastAsia"/>
        </w:rPr>
        <w:t>“</w:t>
      </w:r>
      <w:r w:rsidRPr="00B05B59">
        <w:rPr>
          <w:rStyle w:val="uicontrol"/>
        </w:rPr>
        <w:t>v3</w:t>
      </w:r>
      <w:r w:rsidR="00F501DE">
        <w:rPr>
          <w:rStyle w:val="uicontrol"/>
          <w:rFonts w:hint="eastAsia"/>
        </w:rPr>
        <w:t>”</w:t>
      </w:r>
      <w:r w:rsidRPr="00B05B59">
        <w:rPr>
          <w:rStyle w:val="uicontrol"/>
          <w:rFonts w:hint="eastAsia"/>
        </w:rPr>
        <w:t>。</w:t>
      </w:r>
    </w:p>
    <w:p w14:paraId="75C8938D" w14:textId="5FC658E1" w:rsidR="0023720F" w:rsidRDefault="0023720F" w:rsidP="00B05B59">
      <w:pPr>
        <w:pStyle w:val="30"/>
        <w:rPr>
          <w:rStyle w:val="uicontrol"/>
        </w:rPr>
      </w:pPr>
      <w:r>
        <w:rPr>
          <w:rStyle w:val="uicontrol"/>
          <w:rFonts w:hint="eastAsia"/>
        </w:rPr>
        <w:t>在</w:t>
      </w:r>
      <w:r w:rsidR="00F501DE">
        <w:rPr>
          <w:rStyle w:val="uicontrol"/>
          <w:rFonts w:hint="eastAsia"/>
        </w:rPr>
        <w:t>“</w:t>
      </w:r>
      <w:r>
        <w:rPr>
          <w:rStyle w:val="uicontrol"/>
        </w:rPr>
        <w:t>SNMPv3</w:t>
      </w:r>
      <w:r>
        <w:rPr>
          <w:rStyle w:val="uicontrol"/>
          <w:rFonts w:hint="eastAsia"/>
        </w:rPr>
        <w:t>协议</w:t>
      </w:r>
      <w:r>
        <w:rPr>
          <w:rStyle w:val="uicontrol"/>
        </w:rPr>
        <w:t>列表</w:t>
      </w:r>
      <w:r w:rsidR="00F501DE">
        <w:rPr>
          <w:rStyle w:val="uicontrol"/>
          <w:rFonts w:hint="eastAsia"/>
        </w:rPr>
        <w:t>”</w:t>
      </w:r>
      <w:r>
        <w:rPr>
          <w:rStyle w:val="uicontrol"/>
          <w:rFonts w:hint="eastAsia"/>
        </w:rPr>
        <w:t>，</w:t>
      </w:r>
      <w:r>
        <w:rPr>
          <w:rStyle w:val="uicontrol"/>
        </w:rPr>
        <w:t>单击</w:t>
      </w:r>
      <w:r w:rsidR="00F501DE">
        <w:rPr>
          <w:rStyle w:val="uicontrol"/>
          <w:rFonts w:hint="eastAsia"/>
        </w:rPr>
        <w:t>“</w:t>
      </w:r>
      <w:r>
        <w:rPr>
          <w:rStyle w:val="uicontrol"/>
          <w:rFonts w:hint="eastAsia"/>
        </w:rPr>
        <w:t>增加</w:t>
      </w:r>
      <w:r w:rsidR="00F501DE">
        <w:rPr>
          <w:rStyle w:val="uicontrol"/>
          <w:rFonts w:hint="eastAsia"/>
        </w:rPr>
        <w:t>”</w:t>
      </w:r>
      <w:r>
        <w:rPr>
          <w:rStyle w:val="uicontrol"/>
          <w:rFonts w:hint="eastAsia"/>
        </w:rPr>
        <w:t>。</w:t>
      </w:r>
    </w:p>
    <w:p w14:paraId="2AD18953" w14:textId="77777777" w:rsidR="0023720F" w:rsidRPr="008D2CE1" w:rsidRDefault="0023720F" w:rsidP="0023720F">
      <w:pPr>
        <w:pStyle w:val="affff0"/>
        <w:spacing w:before="120" w:after="120"/>
        <w:ind w:left="840" w:firstLine="440"/>
        <w:rPr>
          <w:rStyle w:val="uicontrol"/>
          <w:rFonts w:eastAsia="华文细黑"/>
        </w:rPr>
      </w:pPr>
      <w:r>
        <w:rPr>
          <w:rStyle w:val="uicontrol"/>
          <w:rFonts w:eastAsia="华文细黑" w:hint="eastAsia"/>
        </w:rPr>
        <w:t>弹出对话框</w:t>
      </w:r>
      <w:r>
        <w:rPr>
          <w:rStyle w:val="uicontrol"/>
          <w:rFonts w:eastAsia="华文细黑"/>
        </w:rPr>
        <w:t>。</w:t>
      </w:r>
    </w:p>
    <w:p w14:paraId="438E0DCB" w14:textId="77777777" w:rsidR="0023720F" w:rsidRDefault="0023720F" w:rsidP="00B05B59">
      <w:pPr>
        <w:pStyle w:val="30"/>
        <w:rPr>
          <w:rStyle w:val="uicontrol"/>
        </w:rPr>
      </w:pPr>
      <w:r>
        <w:rPr>
          <w:rStyle w:val="uicontrol"/>
          <w:rFonts w:hint="eastAsia"/>
        </w:rPr>
        <w:t>在</w:t>
      </w:r>
      <w:r>
        <w:rPr>
          <w:rStyle w:val="uicontrol"/>
        </w:rPr>
        <w:t>对话框中，填写以下内容：</w:t>
      </w:r>
    </w:p>
    <w:p w14:paraId="3BB3FA04" w14:textId="522316C3" w:rsidR="0023720F" w:rsidRPr="00494DF2" w:rsidRDefault="0023720F" w:rsidP="00B05B59">
      <w:pPr>
        <w:pStyle w:val="4a"/>
        <w:rPr>
          <w:rStyle w:val="uicontrol"/>
        </w:rPr>
      </w:pPr>
      <w:r w:rsidRPr="00494DF2">
        <w:rPr>
          <w:rStyle w:val="uicontrol"/>
          <w:rFonts w:hint="eastAsia"/>
        </w:rPr>
        <w:t>安全</w:t>
      </w:r>
      <w:r w:rsidRPr="00494DF2">
        <w:rPr>
          <w:rStyle w:val="uicontrol"/>
        </w:rPr>
        <w:t>用户名：默认为</w:t>
      </w:r>
      <w:r w:rsidR="00F501DE">
        <w:rPr>
          <w:rStyle w:val="uicontrol"/>
          <w:rFonts w:hint="eastAsia"/>
        </w:rPr>
        <w:t>“</w:t>
      </w:r>
      <w:r w:rsidRPr="00494DF2">
        <w:rPr>
          <w:rStyle w:val="uicontrol"/>
        </w:rPr>
        <w:t>ocuser</w:t>
      </w:r>
      <w:r w:rsidR="00F501DE">
        <w:rPr>
          <w:rStyle w:val="uicontrol"/>
          <w:rFonts w:hint="eastAsia"/>
        </w:rPr>
        <w:t>”</w:t>
      </w:r>
    </w:p>
    <w:p w14:paraId="028B3A0F" w14:textId="0686D928" w:rsidR="0023720F" w:rsidRPr="00494DF2" w:rsidRDefault="0023720F" w:rsidP="00B05B59">
      <w:pPr>
        <w:pStyle w:val="4a"/>
        <w:rPr>
          <w:rStyle w:val="uicontrol"/>
        </w:rPr>
      </w:pPr>
      <w:r w:rsidRPr="00494DF2">
        <w:rPr>
          <w:rStyle w:val="uicontrol"/>
          <w:rFonts w:hint="eastAsia"/>
        </w:rPr>
        <w:t>认证</w:t>
      </w:r>
      <w:r w:rsidRPr="00494DF2">
        <w:rPr>
          <w:rStyle w:val="uicontrol"/>
        </w:rPr>
        <w:t>协议：</w:t>
      </w:r>
      <w:r w:rsidRPr="00494DF2">
        <w:rPr>
          <w:rStyle w:val="uicontrol"/>
          <w:rFonts w:hint="eastAsia"/>
        </w:rPr>
        <w:t>建议为</w:t>
      </w:r>
      <w:r w:rsidR="00F501DE">
        <w:rPr>
          <w:rStyle w:val="uicontrol"/>
          <w:rFonts w:hint="eastAsia"/>
        </w:rPr>
        <w:t>“</w:t>
      </w:r>
      <w:r w:rsidRPr="00494DF2">
        <w:rPr>
          <w:rStyle w:val="uicontrol"/>
        </w:rPr>
        <w:t>SHA</w:t>
      </w:r>
      <w:r w:rsidR="00F501DE">
        <w:rPr>
          <w:rStyle w:val="uicontrol"/>
          <w:rFonts w:hint="eastAsia"/>
        </w:rPr>
        <w:t>”</w:t>
      </w:r>
    </w:p>
    <w:p w14:paraId="323EF351" w14:textId="77777777" w:rsidR="0023720F" w:rsidRPr="00494DF2" w:rsidRDefault="0023720F" w:rsidP="00B05B59">
      <w:pPr>
        <w:pStyle w:val="4a"/>
        <w:rPr>
          <w:rStyle w:val="uicontrol"/>
        </w:rPr>
      </w:pPr>
      <w:r w:rsidRPr="00494DF2">
        <w:rPr>
          <w:rStyle w:val="uicontrol"/>
          <w:rFonts w:hint="eastAsia"/>
        </w:rPr>
        <w:t>认证</w:t>
      </w:r>
      <w:r w:rsidRPr="00494DF2">
        <w:rPr>
          <w:rStyle w:val="uicontrol"/>
        </w:rPr>
        <w:t>密码：</w:t>
      </w:r>
      <w:r w:rsidRPr="00494DF2">
        <w:rPr>
          <w:rStyle w:val="uicontrol"/>
          <w:rFonts w:hint="eastAsia"/>
        </w:rPr>
        <w:t>请</w:t>
      </w:r>
      <w:r w:rsidRPr="00494DF2">
        <w:rPr>
          <w:rStyle w:val="uicontrol"/>
        </w:rPr>
        <w:t>按界面要求填写，</w:t>
      </w:r>
      <w:r w:rsidRPr="00494DF2">
        <w:rPr>
          <w:rStyle w:val="uicontrol"/>
          <w:rFonts w:hint="eastAsia"/>
        </w:rPr>
        <w:t>例如</w:t>
      </w:r>
      <w:r w:rsidRPr="00494DF2">
        <w:rPr>
          <w:rStyle w:val="uicontrol"/>
        </w:rPr>
        <w:t>：</w:t>
      </w:r>
      <w:r w:rsidRPr="00494DF2">
        <w:rPr>
          <w:rStyle w:val="uicontrol"/>
          <w:rFonts w:hint="eastAsia"/>
        </w:rPr>
        <w:t>H</w:t>
      </w:r>
      <w:r w:rsidRPr="00494DF2">
        <w:rPr>
          <w:rStyle w:val="uicontrol"/>
        </w:rPr>
        <w:t>uawei@CLOUD8</w:t>
      </w:r>
    </w:p>
    <w:p w14:paraId="3409482A" w14:textId="49AA284F" w:rsidR="0023720F" w:rsidRPr="00494DF2" w:rsidRDefault="0023720F" w:rsidP="00B05B59">
      <w:pPr>
        <w:pStyle w:val="4a"/>
        <w:rPr>
          <w:rStyle w:val="uicontrol"/>
        </w:rPr>
      </w:pPr>
      <w:r w:rsidRPr="00494DF2">
        <w:rPr>
          <w:rStyle w:val="uicontrol"/>
          <w:rFonts w:hint="eastAsia"/>
        </w:rPr>
        <w:t>加密</w:t>
      </w:r>
      <w:r w:rsidRPr="00494DF2">
        <w:rPr>
          <w:rStyle w:val="uicontrol"/>
        </w:rPr>
        <w:t>协议：</w:t>
      </w:r>
      <w:r w:rsidRPr="00494DF2">
        <w:rPr>
          <w:rStyle w:val="uicontrol"/>
          <w:rFonts w:hint="eastAsia"/>
        </w:rPr>
        <w:t>建议</w:t>
      </w:r>
      <w:r w:rsidRPr="00494DF2">
        <w:rPr>
          <w:rStyle w:val="uicontrol"/>
        </w:rPr>
        <w:t>为</w:t>
      </w:r>
      <w:r w:rsidR="00F501DE">
        <w:rPr>
          <w:rStyle w:val="uicontrol"/>
          <w:rFonts w:hint="eastAsia"/>
        </w:rPr>
        <w:t>“</w:t>
      </w:r>
      <w:r w:rsidRPr="00494DF2">
        <w:rPr>
          <w:rStyle w:val="uicontrol"/>
        </w:rPr>
        <w:t>AES-128</w:t>
      </w:r>
      <w:r w:rsidR="00F501DE">
        <w:rPr>
          <w:rStyle w:val="uicontrol"/>
          <w:rFonts w:hint="eastAsia"/>
        </w:rPr>
        <w:t>”</w:t>
      </w:r>
    </w:p>
    <w:p w14:paraId="632246A7" w14:textId="77777777" w:rsidR="0023720F" w:rsidRPr="00494DF2" w:rsidRDefault="0023720F" w:rsidP="00B05B59">
      <w:pPr>
        <w:pStyle w:val="4a"/>
        <w:rPr>
          <w:rStyle w:val="uicontrol"/>
        </w:rPr>
      </w:pPr>
      <w:r w:rsidRPr="00494DF2">
        <w:rPr>
          <w:rStyle w:val="uicontrol"/>
          <w:rFonts w:hint="eastAsia"/>
        </w:rPr>
        <w:t>加密</w:t>
      </w:r>
      <w:r w:rsidRPr="00494DF2">
        <w:rPr>
          <w:rStyle w:val="uicontrol"/>
        </w:rPr>
        <w:t>密码</w:t>
      </w:r>
      <w:r w:rsidRPr="00494DF2">
        <w:rPr>
          <w:rStyle w:val="uicontrol"/>
          <w:rFonts w:hint="eastAsia"/>
        </w:rPr>
        <w:t>：请按</w:t>
      </w:r>
      <w:r w:rsidRPr="00494DF2">
        <w:rPr>
          <w:rStyle w:val="uicontrol"/>
        </w:rPr>
        <w:t>界面要求填写，例如</w:t>
      </w:r>
      <w:r w:rsidRPr="00494DF2">
        <w:rPr>
          <w:rStyle w:val="uicontrol"/>
          <w:rFonts w:hint="eastAsia"/>
        </w:rPr>
        <w:t>：</w:t>
      </w:r>
      <w:r w:rsidRPr="00494DF2">
        <w:rPr>
          <w:rStyle w:val="uicontrol"/>
          <w:rFonts w:hint="eastAsia"/>
        </w:rPr>
        <w:t>H</w:t>
      </w:r>
      <w:r w:rsidRPr="00494DF2">
        <w:rPr>
          <w:rStyle w:val="uicontrol"/>
        </w:rPr>
        <w:t>uawei@CLOUD8</w:t>
      </w:r>
      <w:r w:rsidRPr="00494DF2">
        <w:rPr>
          <w:rStyle w:val="uicontrol"/>
          <w:rFonts w:hint="eastAsia"/>
        </w:rPr>
        <w:t>！</w:t>
      </w:r>
    </w:p>
    <w:p w14:paraId="34FD54E0" w14:textId="77777777" w:rsidR="0023720F" w:rsidRPr="008D2CE1" w:rsidRDefault="0023720F" w:rsidP="00B05B59">
      <w:pPr>
        <w:pStyle w:val="1e"/>
        <w:rPr>
          <w:rStyle w:val="uicontrol"/>
        </w:rPr>
      </w:pPr>
      <w:r>
        <w:rPr>
          <w:noProof/>
        </w:rPr>
        <w:drawing>
          <wp:inline distT="0" distB="0" distL="0" distR="0" wp14:anchorId="38F2D31A" wp14:editId="56996F33">
            <wp:extent cx="5266667" cy="2961905"/>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66667" cy="2961905"/>
                    </a:xfrm>
                    <a:prstGeom prst="rect">
                      <a:avLst/>
                    </a:prstGeom>
                  </pic:spPr>
                </pic:pic>
              </a:graphicData>
            </a:graphic>
          </wp:inline>
        </w:drawing>
      </w:r>
    </w:p>
    <w:p w14:paraId="75ADF7E7" w14:textId="3211B0DB" w:rsidR="0023720F" w:rsidRDefault="0023720F" w:rsidP="00F501DE">
      <w:pPr>
        <w:pStyle w:val="30"/>
        <w:rPr>
          <w:rStyle w:val="uicontrol"/>
        </w:rPr>
      </w:pPr>
      <w:r>
        <w:rPr>
          <w:rStyle w:val="uicontrol"/>
          <w:rFonts w:hint="eastAsia"/>
        </w:rPr>
        <w:t>确认</w:t>
      </w:r>
      <w:r>
        <w:rPr>
          <w:rStyle w:val="uicontrol"/>
        </w:rPr>
        <w:t>无误后，单击</w:t>
      </w:r>
      <w:r w:rsidR="00F501DE">
        <w:rPr>
          <w:rStyle w:val="uicontrol"/>
          <w:rFonts w:hint="eastAsia"/>
        </w:rPr>
        <w:t>“</w:t>
      </w:r>
      <w:r>
        <w:rPr>
          <w:rStyle w:val="uicontrol"/>
          <w:rFonts w:hint="eastAsia"/>
        </w:rPr>
        <w:t>确定</w:t>
      </w:r>
      <w:r w:rsidR="00F501DE">
        <w:rPr>
          <w:rStyle w:val="uicontrol"/>
          <w:rFonts w:hint="eastAsia"/>
        </w:rPr>
        <w:t>”</w:t>
      </w:r>
      <w:r>
        <w:rPr>
          <w:rStyle w:val="uicontrol"/>
          <w:rFonts w:hint="eastAsia"/>
        </w:rPr>
        <w:t>。</w:t>
      </w:r>
    </w:p>
    <w:p w14:paraId="4AE7AEC4" w14:textId="4D0ADB84" w:rsidR="00953982" w:rsidRDefault="00953982" w:rsidP="00953982">
      <w:pPr>
        <w:pStyle w:val="30"/>
        <w:rPr>
          <w:rStyle w:val="uicontrol"/>
        </w:rPr>
      </w:pPr>
      <w:r>
        <w:rPr>
          <w:rStyle w:val="uicontrol"/>
          <w:rFonts w:hint="eastAsia"/>
        </w:rPr>
        <w:t>返回“配置</w:t>
      </w:r>
      <w:r>
        <w:rPr>
          <w:rStyle w:val="uicontrol"/>
        </w:rPr>
        <w:t>本</w:t>
      </w:r>
      <w:r>
        <w:rPr>
          <w:rStyle w:val="uicontrol"/>
          <w:rFonts w:hint="eastAsia"/>
        </w:rPr>
        <w:t>端</w:t>
      </w:r>
      <w:r>
        <w:rPr>
          <w:rStyle w:val="uicontrol"/>
          <w:rFonts w:hint="eastAsia"/>
        </w:rPr>
        <w:t>SNMP</w:t>
      </w:r>
      <w:r>
        <w:rPr>
          <w:rStyle w:val="uicontrol"/>
          <w:rFonts w:hint="eastAsia"/>
        </w:rPr>
        <w:t>信息”界面</w:t>
      </w:r>
      <w:r>
        <w:rPr>
          <w:rStyle w:val="uicontrol"/>
        </w:rPr>
        <w:t>，单击</w:t>
      </w:r>
      <w:r>
        <w:rPr>
          <w:rStyle w:val="uicontrol"/>
          <w:rFonts w:hint="eastAsia"/>
        </w:rPr>
        <w:t>“确定”。</w:t>
      </w:r>
    </w:p>
    <w:p w14:paraId="29F1F587" w14:textId="77777777" w:rsidR="0023720F" w:rsidRDefault="0023720F" w:rsidP="00B05B59">
      <w:pPr>
        <w:pStyle w:val="1e"/>
        <w:rPr>
          <w:rStyle w:val="uicontrol"/>
        </w:rPr>
      </w:pPr>
      <w:r>
        <w:rPr>
          <w:rStyle w:val="uicontrol"/>
          <w:rFonts w:hint="eastAsia"/>
        </w:rPr>
        <w:t>可在界面</w:t>
      </w:r>
      <w:r>
        <w:rPr>
          <w:rStyle w:val="uicontrol"/>
        </w:rPr>
        <w:t>上</w:t>
      </w:r>
      <w:r>
        <w:rPr>
          <w:rStyle w:val="uicontrol"/>
          <w:rFonts w:hint="eastAsia"/>
        </w:rPr>
        <w:t>查看</w:t>
      </w:r>
      <w:proofErr w:type="gramStart"/>
      <w:r>
        <w:rPr>
          <w:rStyle w:val="uicontrol"/>
          <w:rFonts w:hint="eastAsia"/>
        </w:rPr>
        <w:t>新增本端</w:t>
      </w:r>
      <w:proofErr w:type="gramEnd"/>
      <w:r>
        <w:rPr>
          <w:rStyle w:val="uicontrol"/>
          <w:rFonts w:hint="eastAsia"/>
        </w:rPr>
        <w:t>SNMP</w:t>
      </w:r>
      <w:r>
        <w:rPr>
          <w:rStyle w:val="uicontrol"/>
          <w:rFonts w:hint="eastAsia"/>
        </w:rPr>
        <w:t>信息</w:t>
      </w:r>
      <w:r>
        <w:rPr>
          <w:rStyle w:val="uicontrol"/>
        </w:rPr>
        <w:t>。</w:t>
      </w:r>
    </w:p>
    <w:p w14:paraId="4264F6F0" w14:textId="77777777" w:rsidR="0023720F" w:rsidRPr="008D2CE1" w:rsidRDefault="0023720F" w:rsidP="00B05B59">
      <w:pPr>
        <w:pStyle w:val="1e"/>
        <w:rPr>
          <w:rStyle w:val="uicontrol"/>
        </w:rPr>
      </w:pPr>
      <w:r>
        <w:rPr>
          <w:noProof/>
        </w:rPr>
        <w:drawing>
          <wp:inline distT="0" distB="0" distL="0" distR="0" wp14:anchorId="574BE0CD" wp14:editId="1E067872">
            <wp:extent cx="5266800" cy="500468"/>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66800" cy="500468"/>
                    </a:xfrm>
                    <a:prstGeom prst="rect">
                      <a:avLst/>
                    </a:prstGeom>
                  </pic:spPr>
                </pic:pic>
              </a:graphicData>
            </a:graphic>
          </wp:inline>
        </w:drawing>
      </w:r>
    </w:p>
    <w:p w14:paraId="36622630" w14:textId="77777777" w:rsidR="0023720F" w:rsidRPr="00B05B59" w:rsidRDefault="0023720F" w:rsidP="00B05B59">
      <w:pPr>
        <w:pStyle w:val="4"/>
        <w:rPr>
          <w:rFonts w:hint="default"/>
        </w:rPr>
      </w:pPr>
      <w:r w:rsidRPr="00B05B59">
        <w:t>定义</w:t>
      </w:r>
      <w:r w:rsidRPr="00B05B59">
        <w:rPr>
          <w:rFonts w:hint="default"/>
        </w:rPr>
        <w:t>位置信息</w:t>
      </w:r>
    </w:p>
    <w:p w14:paraId="6E5FC079" w14:textId="7AE6649D" w:rsidR="0023720F" w:rsidRDefault="0023720F" w:rsidP="00B05B59">
      <w:pPr>
        <w:pStyle w:val="30"/>
        <w:rPr>
          <w:rStyle w:val="uicontrol"/>
        </w:rPr>
      </w:pPr>
      <w:r w:rsidRPr="002430BC">
        <w:rPr>
          <w:rStyle w:val="uicontrol"/>
        </w:rPr>
        <w:t>在</w:t>
      </w:r>
      <w:r>
        <w:rPr>
          <w:rStyle w:val="uicontrol"/>
        </w:rPr>
        <w:t>OperationCenter</w:t>
      </w:r>
      <w:r w:rsidRPr="002430BC">
        <w:rPr>
          <w:rStyle w:val="uicontrol"/>
        </w:rPr>
        <w:t>管理平台的</w:t>
      </w:r>
      <w:r w:rsidRPr="002430BC">
        <w:rPr>
          <w:rStyle w:val="uicontrol"/>
        </w:rPr>
        <w:t>Portal</w:t>
      </w:r>
      <w:r w:rsidRPr="002430BC">
        <w:rPr>
          <w:rStyle w:val="uicontrol"/>
        </w:rPr>
        <w:t>中选择</w:t>
      </w:r>
      <w:r w:rsidR="00F501DE">
        <w:rPr>
          <w:rStyle w:val="uicontrol"/>
          <w:rFonts w:hint="eastAsia"/>
        </w:rPr>
        <w:t>“</w:t>
      </w:r>
      <w:r w:rsidRPr="002430BC">
        <w:rPr>
          <w:rStyle w:val="uicontrol"/>
        </w:rPr>
        <w:t>系统配置</w:t>
      </w:r>
      <w:r>
        <w:rPr>
          <w:rStyle w:val="uicontrol"/>
        </w:rPr>
        <w:t>——</w:t>
      </w:r>
      <w:r w:rsidRPr="002430BC">
        <w:rPr>
          <w:rStyle w:val="uicontrol"/>
        </w:rPr>
        <w:t>域定义</w:t>
      </w:r>
      <w:r>
        <w:rPr>
          <w:rStyle w:val="uicontrol"/>
        </w:rPr>
        <w:t>——</w:t>
      </w:r>
      <w:r w:rsidRPr="002430BC">
        <w:rPr>
          <w:rStyle w:val="uicontrol"/>
        </w:rPr>
        <w:t>物理位置管理</w:t>
      </w:r>
      <w:r w:rsidR="00F501DE">
        <w:rPr>
          <w:rStyle w:val="uicontrol"/>
          <w:rFonts w:hint="eastAsia"/>
        </w:rPr>
        <w:t>”</w:t>
      </w:r>
      <w:r w:rsidRPr="002430BC">
        <w:rPr>
          <w:rStyle w:val="uicontrol"/>
        </w:rPr>
        <w:t>。</w:t>
      </w:r>
    </w:p>
    <w:p w14:paraId="6A67D545" w14:textId="77777777" w:rsidR="0023720F" w:rsidRDefault="0023720F" w:rsidP="00B05B59">
      <w:pPr>
        <w:pStyle w:val="1e"/>
        <w:rPr>
          <w:rStyle w:val="uicontrol"/>
        </w:rPr>
      </w:pPr>
      <w:r>
        <w:rPr>
          <w:rStyle w:val="uicontrol"/>
          <w:rFonts w:hint="eastAsia"/>
        </w:rPr>
        <w:t>进入“物理</w:t>
      </w:r>
      <w:r>
        <w:rPr>
          <w:rStyle w:val="uicontrol"/>
        </w:rPr>
        <w:t>位置管理</w:t>
      </w:r>
      <w:r>
        <w:rPr>
          <w:rStyle w:val="uicontrol"/>
          <w:rFonts w:hint="eastAsia"/>
        </w:rPr>
        <w:t>”界面</w:t>
      </w:r>
      <w:r>
        <w:rPr>
          <w:rStyle w:val="uicontrol"/>
        </w:rPr>
        <w:t>。</w:t>
      </w:r>
    </w:p>
    <w:p w14:paraId="2C6DA6E3" w14:textId="77777777" w:rsidR="0023720F" w:rsidRPr="002430BC" w:rsidRDefault="0023720F" w:rsidP="00B05B59">
      <w:pPr>
        <w:pStyle w:val="1e"/>
        <w:rPr>
          <w:rStyle w:val="uicontrol"/>
        </w:rPr>
      </w:pPr>
      <w:r>
        <w:rPr>
          <w:noProof/>
        </w:rPr>
        <w:lastRenderedPageBreak/>
        <w:drawing>
          <wp:inline distT="0" distB="0" distL="0" distR="0" wp14:anchorId="21B98B28" wp14:editId="40F3DE10">
            <wp:extent cx="5454000" cy="1309844"/>
            <wp:effectExtent l="19050" t="19050" r="13970" b="2413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54000" cy="1309844"/>
                    </a:xfrm>
                    <a:prstGeom prst="rect">
                      <a:avLst/>
                    </a:prstGeom>
                    <a:ln>
                      <a:solidFill>
                        <a:schemeClr val="tx1"/>
                      </a:solidFill>
                    </a:ln>
                  </pic:spPr>
                </pic:pic>
              </a:graphicData>
            </a:graphic>
          </wp:inline>
        </w:drawing>
      </w:r>
    </w:p>
    <w:p w14:paraId="05A81EBF" w14:textId="75AD5A77" w:rsidR="0023720F" w:rsidRDefault="0023720F" w:rsidP="00B05B59">
      <w:pPr>
        <w:pStyle w:val="30"/>
        <w:rPr>
          <w:rStyle w:val="uicontrol"/>
        </w:rPr>
      </w:pPr>
      <w:r>
        <w:rPr>
          <w:rStyle w:val="uicontrol"/>
          <w:rFonts w:hint="eastAsia"/>
        </w:rPr>
        <w:t>单击</w:t>
      </w:r>
      <w:r w:rsidR="00F501DE">
        <w:rPr>
          <w:rStyle w:val="uicontrol"/>
          <w:rFonts w:hint="eastAsia"/>
        </w:rPr>
        <w:t>“</w:t>
      </w:r>
      <w:r>
        <w:rPr>
          <w:rStyle w:val="uicontrol"/>
          <w:rFonts w:hint="eastAsia"/>
        </w:rPr>
        <w:t>创建</w:t>
      </w:r>
      <w:r w:rsidR="00F501DE">
        <w:rPr>
          <w:rStyle w:val="uicontrol"/>
          <w:rFonts w:hint="eastAsia"/>
        </w:rPr>
        <w:t>”</w:t>
      </w:r>
      <w:r>
        <w:rPr>
          <w:rStyle w:val="uicontrol"/>
          <w:rFonts w:hint="eastAsia"/>
        </w:rPr>
        <w:t>。</w:t>
      </w:r>
    </w:p>
    <w:p w14:paraId="1DB0356B" w14:textId="77777777" w:rsidR="0023720F" w:rsidRDefault="0023720F" w:rsidP="00B05B59">
      <w:pPr>
        <w:pStyle w:val="1e"/>
        <w:rPr>
          <w:rStyle w:val="uicontrol"/>
        </w:rPr>
      </w:pPr>
      <w:r>
        <w:rPr>
          <w:rStyle w:val="uicontrol"/>
          <w:rFonts w:hint="eastAsia"/>
        </w:rPr>
        <w:t>弹出</w:t>
      </w:r>
      <w:r>
        <w:rPr>
          <w:rStyle w:val="uicontrol"/>
        </w:rPr>
        <w:t>对话框。</w:t>
      </w:r>
    </w:p>
    <w:p w14:paraId="0BFE0DE9" w14:textId="77777777" w:rsidR="0023720F" w:rsidRDefault="0023720F" w:rsidP="00B05B59">
      <w:pPr>
        <w:pStyle w:val="30"/>
        <w:rPr>
          <w:rStyle w:val="uicontrol"/>
        </w:rPr>
      </w:pPr>
      <w:r>
        <w:rPr>
          <w:rStyle w:val="uicontrol"/>
          <w:rFonts w:hint="eastAsia"/>
        </w:rPr>
        <w:t>在</w:t>
      </w:r>
      <w:r>
        <w:rPr>
          <w:rStyle w:val="uicontrol"/>
        </w:rPr>
        <w:t>对话框中，填写</w:t>
      </w:r>
      <w:r>
        <w:rPr>
          <w:rStyle w:val="uicontrol"/>
          <w:rFonts w:hint="eastAsia"/>
        </w:rPr>
        <w:t>名称</w:t>
      </w:r>
      <w:r>
        <w:rPr>
          <w:rStyle w:val="uicontrol"/>
        </w:rPr>
        <w:t>，并单击</w:t>
      </w:r>
      <w:r>
        <w:rPr>
          <w:rStyle w:val="uicontrol"/>
          <w:rFonts w:hint="eastAsia"/>
        </w:rPr>
        <w:t>“添加”。</w:t>
      </w:r>
    </w:p>
    <w:p w14:paraId="2C68546D" w14:textId="77777777" w:rsidR="0023720F" w:rsidRPr="002430BC" w:rsidRDefault="0023720F" w:rsidP="00B05B59">
      <w:pPr>
        <w:pStyle w:val="1e"/>
        <w:rPr>
          <w:rStyle w:val="uicontrol"/>
        </w:rPr>
      </w:pPr>
      <w:r>
        <w:rPr>
          <w:noProof/>
        </w:rPr>
        <w:drawing>
          <wp:inline distT="0" distB="0" distL="0" distR="0" wp14:anchorId="66A45C73" wp14:editId="79378AE9">
            <wp:extent cx="5454000" cy="2377919"/>
            <wp:effectExtent l="0" t="0" r="0" b="381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54000" cy="2377919"/>
                    </a:xfrm>
                    <a:prstGeom prst="rect">
                      <a:avLst/>
                    </a:prstGeom>
                  </pic:spPr>
                </pic:pic>
              </a:graphicData>
            </a:graphic>
          </wp:inline>
        </w:drawing>
      </w:r>
    </w:p>
    <w:p w14:paraId="397B9697" w14:textId="2E872077" w:rsidR="0023720F" w:rsidRDefault="0023720F" w:rsidP="00B05B59">
      <w:pPr>
        <w:pStyle w:val="30"/>
        <w:rPr>
          <w:rStyle w:val="uicontrol"/>
        </w:rPr>
      </w:pPr>
      <w:r>
        <w:rPr>
          <w:rStyle w:val="uicontrol"/>
          <w:rFonts w:hint="eastAsia"/>
        </w:rPr>
        <w:t>单击</w:t>
      </w:r>
      <w:r w:rsidR="00F501DE">
        <w:rPr>
          <w:rStyle w:val="uicontrol"/>
          <w:rFonts w:hint="eastAsia"/>
        </w:rPr>
        <w:t>“</w:t>
      </w:r>
      <w:r>
        <w:rPr>
          <w:rStyle w:val="uicontrol"/>
          <w:rFonts w:hint="eastAsia"/>
        </w:rPr>
        <w:t>确定</w:t>
      </w:r>
      <w:r w:rsidR="00F501DE">
        <w:rPr>
          <w:rStyle w:val="uicontrol"/>
          <w:rFonts w:hint="eastAsia"/>
        </w:rPr>
        <w:t>”</w:t>
      </w:r>
      <w:r>
        <w:rPr>
          <w:rStyle w:val="uicontrol"/>
          <w:rFonts w:hint="eastAsia"/>
        </w:rPr>
        <w:t>。</w:t>
      </w:r>
    </w:p>
    <w:p w14:paraId="554CF326" w14:textId="77777777" w:rsidR="0023720F" w:rsidRDefault="0023720F" w:rsidP="00B05B59">
      <w:pPr>
        <w:pStyle w:val="1e"/>
        <w:rPr>
          <w:rStyle w:val="uicontrol"/>
        </w:rPr>
      </w:pPr>
      <w:r>
        <w:rPr>
          <w:rStyle w:val="uicontrol"/>
          <w:rFonts w:hint="eastAsia"/>
        </w:rPr>
        <w:t>可在</w:t>
      </w:r>
      <w:r>
        <w:rPr>
          <w:rStyle w:val="uicontrol"/>
        </w:rPr>
        <w:t>界面中查看新增</w:t>
      </w:r>
      <w:r>
        <w:rPr>
          <w:rStyle w:val="uicontrol"/>
          <w:rFonts w:hint="eastAsia"/>
        </w:rPr>
        <w:t>物理</w:t>
      </w:r>
      <w:r>
        <w:rPr>
          <w:rStyle w:val="uicontrol"/>
        </w:rPr>
        <w:t>位置信息。</w:t>
      </w:r>
    </w:p>
    <w:p w14:paraId="0418DFE9" w14:textId="77777777" w:rsidR="0023720F" w:rsidRDefault="0023720F" w:rsidP="00B05B59">
      <w:pPr>
        <w:pStyle w:val="1e"/>
        <w:rPr>
          <w:rStyle w:val="uicontrol"/>
        </w:rPr>
      </w:pPr>
      <w:r>
        <w:rPr>
          <w:noProof/>
        </w:rPr>
        <w:drawing>
          <wp:inline distT="0" distB="0" distL="0" distR="0" wp14:anchorId="04DF7A3F" wp14:editId="12F663B4">
            <wp:extent cx="5454000" cy="527725"/>
            <wp:effectExtent l="0" t="0" r="0" b="571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54000" cy="527725"/>
                    </a:xfrm>
                    <a:prstGeom prst="rect">
                      <a:avLst/>
                    </a:prstGeom>
                  </pic:spPr>
                </pic:pic>
              </a:graphicData>
            </a:graphic>
          </wp:inline>
        </w:drawing>
      </w:r>
    </w:p>
    <w:p w14:paraId="49529EB9" w14:textId="257A1663" w:rsidR="0023720F" w:rsidRPr="00EF78AD" w:rsidRDefault="0023720F" w:rsidP="00EF78AD">
      <w:pPr>
        <w:pStyle w:val="30"/>
      </w:pPr>
      <w:r>
        <w:rPr>
          <w:rStyle w:val="uicontrol"/>
          <w:rFonts w:hint="eastAsia"/>
        </w:rPr>
        <w:t>单击</w:t>
      </w:r>
      <w:r>
        <w:rPr>
          <w:rStyle w:val="uicontrol"/>
        </w:rPr>
        <w:t>左侧</w:t>
      </w:r>
      <w:r>
        <w:rPr>
          <w:noProof/>
        </w:rPr>
        <w:drawing>
          <wp:inline distT="0" distB="0" distL="0" distR="0" wp14:anchorId="13CFAAE6" wp14:editId="08A6D103">
            <wp:extent cx="952381" cy="266667"/>
            <wp:effectExtent l="19050" t="19050" r="19685" b="196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52381" cy="266667"/>
                    </a:xfrm>
                    <a:prstGeom prst="rect">
                      <a:avLst/>
                    </a:prstGeom>
                    <a:ln>
                      <a:solidFill>
                        <a:schemeClr val="tx1"/>
                      </a:solidFill>
                    </a:ln>
                  </pic:spPr>
                </pic:pic>
              </a:graphicData>
            </a:graphic>
          </wp:inline>
        </w:drawing>
      </w:r>
      <w:r>
        <w:rPr>
          <w:rStyle w:val="uicontrol"/>
          <w:rFonts w:hint="eastAsia"/>
        </w:rPr>
        <w:t>，扩展出一级</w:t>
      </w:r>
      <w:r>
        <w:rPr>
          <w:rStyle w:val="uicontrol"/>
        </w:rPr>
        <w:t>位置信息。</w:t>
      </w:r>
    </w:p>
    <w:p w14:paraId="558E7A16" w14:textId="78BE1F63" w:rsidR="00EF78AD" w:rsidRPr="00D62A86" w:rsidRDefault="00EF78AD" w:rsidP="00EF78AD">
      <w:pPr>
        <w:pStyle w:val="1e"/>
        <w:rPr>
          <w:rStyle w:val="uicontrol"/>
        </w:rPr>
      </w:pPr>
      <w:r>
        <w:rPr>
          <w:noProof/>
        </w:rPr>
        <w:drawing>
          <wp:inline distT="0" distB="0" distL="0" distR="0" wp14:anchorId="30C703BD" wp14:editId="57302157">
            <wp:extent cx="1000000" cy="514286"/>
            <wp:effectExtent l="19050" t="19050" r="10160" b="196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000000" cy="514286"/>
                    </a:xfrm>
                    <a:prstGeom prst="rect">
                      <a:avLst/>
                    </a:prstGeom>
                    <a:ln>
                      <a:solidFill>
                        <a:schemeClr val="tx1"/>
                      </a:solidFill>
                    </a:ln>
                  </pic:spPr>
                </pic:pic>
              </a:graphicData>
            </a:graphic>
          </wp:inline>
        </w:drawing>
      </w:r>
    </w:p>
    <w:p w14:paraId="019FF813" w14:textId="77777777" w:rsidR="0023720F" w:rsidRDefault="0023720F" w:rsidP="00EF78AD">
      <w:pPr>
        <w:pStyle w:val="30"/>
        <w:rPr>
          <w:rStyle w:val="uicontrol"/>
        </w:rPr>
      </w:pPr>
      <w:r>
        <w:rPr>
          <w:rStyle w:val="uicontrol"/>
          <w:rFonts w:hint="eastAsia"/>
        </w:rPr>
        <w:t>单击“创建”。</w:t>
      </w:r>
    </w:p>
    <w:p w14:paraId="70FCB4B6" w14:textId="77777777" w:rsidR="0023720F" w:rsidRPr="00D62A86" w:rsidRDefault="0023720F" w:rsidP="00EF78AD">
      <w:pPr>
        <w:pStyle w:val="1e"/>
        <w:rPr>
          <w:rStyle w:val="uicontrol"/>
        </w:rPr>
      </w:pPr>
      <w:r>
        <w:rPr>
          <w:rStyle w:val="uicontrol"/>
          <w:rFonts w:hint="eastAsia"/>
        </w:rPr>
        <w:t>弹出</w:t>
      </w:r>
      <w:r>
        <w:rPr>
          <w:rStyle w:val="uicontrol"/>
        </w:rPr>
        <w:t>对话框。</w:t>
      </w:r>
    </w:p>
    <w:p w14:paraId="29AD92B8" w14:textId="77777777" w:rsidR="0023720F" w:rsidRDefault="0023720F" w:rsidP="00EF78AD">
      <w:pPr>
        <w:pStyle w:val="30"/>
        <w:rPr>
          <w:rStyle w:val="uicontrol"/>
        </w:rPr>
      </w:pPr>
      <w:r>
        <w:rPr>
          <w:rStyle w:val="uicontrol"/>
          <w:rFonts w:hint="eastAsia"/>
        </w:rPr>
        <w:t>填写</w:t>
      </w:r>
      <w:r>
        <w:rPr>
          <w:rStyle w:val="uicontrol"/>
        </w:rPr>
        <w:t>名称</w:t>
      </w:r>
      <w:r>
        <w:rPr>
          <w:rStyle w:val="uicontrol"/>
          <w:rFonts w:hint="eastAsia"/>
        </w:rPr>
        <w:t>，</w:t>
      </w:r>
      <w:r>
        <w:rPr>
          <w:rStyle w:val="uicontrol"/>
        </w:rPr>
        <w:t>选择</w:t>
      </w:r>
      <w:r>
        <w:rPr>
          <w:rStyle w:val="uicontrol"/>
          <w:rFonts w:hint="eastAsia"/>
        </w:rPr>
        <w:t>主备，并</w:t>
      </w:r>
      <w:r>
        <w:rPr>
          <w:rStyle w:val="uicontrol"/>
        </w:rPr>
        <w:t>单击</w:t>
      </w:r>
      <w:r>
        <w:rPr>
          <w:rStyle w:val="uicontrol"/>
          <w:rFonts w:hint="eastAsia"/>
        </w:rPr>
        <w:t>“增加”。</w:t>
      </w:r>
    </w:p>
    <w:p w14:paraId="02E271BE" w14:textId="77777777" w:rsidR="0023720F" w:rsidRPr="00D62A86" w:rsidRDefault="0023720F" w:rsidP="00EF78AD">
      <w:pPr>
        <w:pStyle w:val="1e"/>
        <w:rPr>
          <w:rStyle w:val="uicontrol"/>
        </w:rPr>
      </w:pPr>
      <w:r>
        <w:rPr>
          <w:noProof/>
        </w:rPr>
        <w:lastRenderedPageBreak/>
        <w:drawing>
          <wp:inline distT="0" distB="0" distL="0" distR="0" wp14:anchorId="6E3C6339" wp14:editId="0EFE3D1B">
            <wp:extent cx="5454000" cy="1549088"/>
            <wp:effectExtent l="19050" t="19050" r="13970" b="133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54000" cy="1549088"/>
                    </a:xfrm>
                    <a:prstGeom prst="rect">
                      <a:avLst/>
                    </a:prstGeom>
                    <a:ln>
                      <a:solidFill>
                        <a:schemeClr val="tx1"/>
                      </a:solidFill>
                    </a:ln>
                  </pic:spPr>
                </pic:pic>
              </a:graphicData>
            </a:graphic>
          </wp:inline>
        </w:drawing>
      </w:r>
    </w:p>
    <w:p w14:paraId="443231C8" w14:textId="2B653433" w:rsidR="0023720F" w:rsidRDefault="0023720F" w:rsidP="00EF78AD">
      <w:pPr>
        <w:pStyle w:val="30"/>
        <w:rPr>
          <w:rStyle w:val="uicontrol"/>
        </w:rPr>
      </w:pPr>
      <w:r>
        <w:rPr>
          <w:rStyle w:val="uicontrol"/>
          <w:rFonts w:hint="eastAsia"/>
        </w:rPr>
        <w:t>单击</w:t>
      </w:r>
      <w:r w:rsidR="00F501DE">
        <w:rPr>
          <w:rStyle w:val="uicontrol"/>
          <w:rFonts w:hint="eastAsia"/>
        </w:rPr>
        <w:t>“</w:t>
      </w:r>
      <w:r>
        <w:rPr>
          <w:rStyle w:val="uicontrol"/>
          <w:rFonts w:hint="eastAsia"/>
        </w:rPr>
        <w:t>确定</w:t>
      </w:r>
      <w:r w:rsidR="00F501DE">
        <w:rPr>
          <w:rStyle w:val="uicontrol"/>
          <w:rFonts w:hint="eastAsia"/>
        </w:rPr>
        <w:t>”</w:t>
      </w:r>
      <w:r>
        <w:rPr>
          <w:rStyle w:val="uicontrol"/>
          <w:rFonts w:hint="eastAsia"/>
        </w:rPr>
        <w:t>。</w:t>
      </w:r>
      <w:r>
        <w:rPr>
          <w:rStyle w:val="uicontrol"/>
        </w:rPr>
        <w:t>添加</w:t>
      </w:r>
      <w:r>
        <w:rPr>
          <w:rStyle w:val="uicontrol"/>
          <w:rFonts w:hint="eastAsia"/>
        </w:rPr>
        <w:t>二级</w:t>
      </w:r>
      <w:r>
        <w:rPr>
          <w:rStyle w:val="uicontrol"/>
        </w:rPr>
        <w:t>位置信息</w:t>
      </w:r>
      <w:r>
        <w:rPr>
          <w:rStyle w:val="uicontrol"/>
          <w:rFonts w:hint="eastAsia"/>
        </w:rPr>
        <w:t>成功</w:t>
      </w:r>
      <w:r>
        <w:rPr>
          <w:rStyle w:val="uicontrol"/>
        </w:rPr>
        <w:t>。</w:t>
      </w:r>
    </w:p>
    <w:p w14:paraId="54ACA27E" w14:textId="0637C2A9" w:rsidR="0023720F" w:rsidRDefault="0023720F" w:rsidP="00EF78AD">
      <w:pPr>
        <w:pStyle w:val="30"/>
        <w:rPr>
          <w:rStyle w:val="uicontrol"/>
        </w:rPr>
      </w:pPr>
      <w:r>
        <w:rPr>
          <w:rStyle w:val="uicontrol"/>
          <w:rFonts w:hint="eastAsia"/>
        </w:rPr>
        <w:t>单击</w:t>
      </w:r>
      <w:r>
        <w:rPr>
          <w:rStyle w:val="uicontrol"/>
        </w:rPr>
        <w:t>左侧</w:t>
      </w:r>
      <w:r>
        <w:rPr>
          <w:rStyle w:val="uicontrol"/>
          <w:rFonts w:hint="eastAsia"/>
        </w:rPr>
        <w:t>二级</w:t>
      </w:r>
      <w:r>
        <w:rPr>
          <w:rStyle w:val="uicontrol"/>
        </w:rPr>
        <w:t>位置信息的</w:t>
      </w:r>
      <w:r>
        <w:rPr>
          <w:noProof/>
        </w:rPr>
        <w:drawing>
          <wp:inline distT="0" distB="0" distL="0" distR="0" wp14:anchorId="23B1FCCF" wp14:editId="7E3C66C4">
            <wp:extent cx="95238" cy="95238"/>
            <wp:effectExtent l="0" t="0" r="635"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5238" cy="95238"/>
                    </a:xfrm>
                    <a:prstGeom prst="rect">
                      <a:avLst/>
                    </a:prstGeom>
                  </pic:spPr>
                </pic:pic>
              </a:graphicData>
            </a:graphic>
          </wp:inline>
        </w:drawing>
      </w:r>
      <w:r>
        <w:rPr>
          <w:rStyle w:val="uicontrol"/>
          <w:rFonts w:hint="eastAsia"/>
        </w:rPr>
        <w:t>，并</w:t>
      </w:r>
      <w:r>
        <w:rPr>
          <w:rStyle w:val="uicontrol"/>
        </w:rPr>
        <w:t>单击</w:t>
      </w:r>
      <w:r w:rsidR="00F501DE">
        <w:rPr>
          <w:rStyle w:val="uicontrol"/>
          <w:rFonts w:hint="eastAsia"/>
        </w:rPr>
        <w:t>“创建”</w:t>
      </w:r>
      <w:r>
        <w:rPr>
          <w:rStyle w:val="uicontrol"/>
          <w:rFonts w:hint="eastAsia"/>
        </w:rPr>
        <w:t>。</w:t>
      </w:r>
    </w:p>
    <w:p w14:paraId="7DE2AEA3" w14:textId="77777777" w:rsidR="0023720F" w:rsidRDefault="0023720F" w:rsidP="00EF78AD">
      <w:pPr>
        <w:pStyle w:val="1e"/>
        <w:rPr>
          <w:rStyle w:val="uicontrol"/>
        </w:rPr>
      </w:pPr>
      <w:r>
        <w:rPr>
          <w:rStyle w:val="uicontrol"/>
          <w:rFonts w:hint="eastAsia"/>
        </w:rPr>
        <w:t>弹出</w:t>
      </w:r>
      <w:r>
        <w:rPr>
          <w:rStyle w:val="uicontrol"/>
        </w:rPr>
        <w:t>对话框。</w:t>
      </w:r>
    </w:p>
    <w:p w14:paraId="7C528E82" w14:textId="77777777" w:rsidR="0023720F" w:rsidRDefault="0023720F" w:rsidP="00EF78AD">
      <w:pPr>
        <w:pStyle w:val="1e"/>
        <w:rPr>
          <w:rStyle w:val="uicontrol"/>
        </w:rPr>
      </w:pPr>
      <w:r>
        <w:rPr>
          <w:noProof/>
        </w:rPr>
        <w:drawing>
          <wp:inline distT="0" distB="0" distL="0" distR="0" wp14:anchorId="6E3F57AC" wp14:editId="725981D5">
            <wp:extent cx="3352381" cy="971429"/>
            <wp:effectExtent l="19050" t="19050" r="19685" b="1968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52381" cy="971429"/>
                    </a:xfrm>
                    <a:prstGeom prst="rect">
                      <a:avLst/>
                    </a:prstGeom>
                    <a:ln>
                      <a:solidFill>
                        <a:schemeClr val="tx1"/>
                      </a:solidFill>
                    </a:ln>
                  </pic:spPr>
                </pic:pic>
              </a:graphicData>
            </a:graphic>
          </wp:inline>
        </w:drawing>
      </w:r>
    </w:p>
    <w:p w14:paraId="063215A1" w14:textId="3BFC33FD" w:rsidR="0023720F" w:rsidRDefault="0023720F" w:rsidP="00EF78AD">
      <w:pPr>
        <w:pStyle w:val="30"/>
        <w:rPr>
          <w:rStyle w:val="uicontrol"/>
        </w:rPr>
      </w:pPr>
      <w:r>
        <w:rPr>
          <w:rStyle w:val="uicontrol"/>
          <w:rFonts w:hint="eastAsia"/>
        </w:rPr>
        <w:t>填写</w:t>
      </w:r>
      <w:r>
        <w:rPr>
          <w:rStyle w:val="uicontrol"/>
        </w:rPr>
        <w:t>名称，单击</w:t>
      </w:r>
      <w:r w:rsidR="00F501DE">
        <w:rPr>
          <w:rStyle w:val="uicontrol"/>
          <w:rFonts w:hint="eastAsia"/>
        </w:rPr>
        <w:t>“</w:t>
      </w:r>
      <w:r>
        <w:rPr>
          <w:rStyle w:val="uicontrol"/>
          <w:rFonts w:hint="eastAsia"/>
        </w:rPr>
        <w:t>增加</w:t>
      </w:r>
      <w:r w:rsidR="00F501DE">
        <w:rPr>
          <w:rStyle w:val="uicontrol"/>
          <w:rFonts w:hint="eastAsia"/>
        </w:rPr>
        <w:t>”</w:t>
      </w:r>
      <w:r>
        <w:rPr>
          <w:rStyle w:val="uicontrol"/>
          <w:rFonts w:hint="eastAsia"/>
        </w:rPr>
        <w:t>。</w:t>
      </w:r>
    </w:p>
    <w:p w14:paraId="4A747377" w14:textId="77777777" w:rsidR="0023720F" w:rsidRPr="00D62A86" w:rsidRDefault="0023720F" w:rsidP="00EF78AD">
      <w:pPr>
        <w:pStyle w:val="1e"/>
        <w:rPr>
          <w:rStyle w:val="uicontrol"/>
        </w:rPr>
      </w:pPr>
      <w:r>
        <w:rPr>
          <w:noProof/>
        </w:rPr>
        <w:drawing>
          <wp:inline distT="0" distB="0" distL="0" distR="0" wp14:anchorId="763E272E" wp14:editId="39328960">
            <wp:extent cx="5454000" cy="2049669"/>
            <wp:effectExtent l="19050" t="19050" r="13970" b="273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54000" cy="2049669"/>
                    </a:xfrm>
                    <a:prstGeom prst="rect">
                      <a:avLst/>
                    </a:prstGeom>
                    <a:ln>
                      <a:solidFill>
                        <a:schemeClr val="tx1"/>
                      </a:solidFill>
                    </a:ln>
                  </pic:spPr>
                </pic:pic>
              </a:graphicData>
            </a:graphic>
          </wp:inline>
        </w:drawing>
      </w:r>
    </w:p>
    <w:p w14:paraId="707E7BFC" w14:textId="050ED762" w:rsidR="0023720F" w:rsidRDefault="0023720F" w:rsidP="00EF78AD">
      <w:pPr>
        <w:pStyle w:val="30"/>
        <w:rPr>
          <w:rStyle w:val="uicontrol"/>
        </w:rPr>
      </w:pPr>
      <w:r>
        <w:rPr>
          <w:rStyle w:val="uicontrol"/>
          <w:rFonts w:hint="eastAsia"/>
        </w:rPr>
        <w:t>单击</w:t>
      </w:r>
      <w:r w:rsidR="00F501DE">
        <w:rPr>
          <w:rStyle w:val="uicontrol"/>
          <w:rFonts w:hint="eastAsia"/>
        </w:rPr>
        <w:t>“确定”</w:t>
      </w:r>
      <w:r>
        <w:rPr>
          <w:rStyle w:val="uicontrol"/>
          <w:rFonts w:hint="eastAsia"/>
        </w:rPr>
        <w:t>。</w:t>
      </w:r>
      <w:r>
        <w:rPr>
          <w:rStyle w:val="uicontrol"/>
        </w:rPr>
        <w:t>成功添加</w:t>
      </w:r>
      <w:r>
        <w:rPr>
          <w:rStyle w:val="uicontrol"/>
          <w:rFonts w:hint="eastAsia"/>
        </w:rPr>
        <w:t>三级物理</w:t>
      </w:r>
      <w:r>
        <w:rPr>
          <w:rStyle w:val="uicontrol"/>
        </w:rPr>
        <w:t>位置。</w:t>
      </w:r>
    </w:p>
    <w:p w14:paraId="3F6777FF" w14:textId="6D79BC12" w:rsidR="0023720F" w:rsidRDefault="0023720F" w:rsidP="00EF78AD">
      <w:pPr>
        <w:pStyle w:val="30"/>
        <w:rPr>
          <w:rStyle w:val="uicontrol"/>
        </w:rPr>
      </w:pPr>
      <w:r>
        <w:rPr>
          <w:rStyle w:val="uicontrol"/>
          <w:rFonts w:hint="eastAsia"/>
        </w:rPr>
        <w:t>单击</w:t>
      </w:r>
      <w:r>
        <w:rPr>
          <w:rStyle w:val="uicontrol"/>
        </w:rPr>
        <w:t>左侧三级位置的</w:t>
      </w:r>
      <w:r>
        <w:rPr>
          <w:noProof/>
        </w:rPr>
        <w:drawing>
          <wp:inline distT="0" distB="0" distL="0" distR="0" wp14:anchorId="378039B1" wp14:editId="4D31FAFD">
            <wp:extent cx="95238" cy="95238"/>
            <wp:effectExtent l="0" t="0" r="63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5238" cy="95238"/>
                    </a:xfrm>
                    <a:prstGeom prst="rect">
                      <a:avLst/>
                    </a:prstGeom>
                  </pic:spPr>
                </pic:pic>
              </a:graphicData>
            </a:graphic>
          </wp:inline>
        </w:drawing>
      </w:r>
      <w:r>
        <w:rPr>
          <w:rStyle w:val="uicontrol"/>
          <w:rFonts w:hint="eastAsia"/>
        </w:rPr>
        <w:t>，</w:t>
      </w:r>
      <w:r>
        <w:rPr>
          <w:rStyle w:val="uicontrol"/>
        </w:rPr>
        <w:t>并</w:t>
      </w:r>
      <w:r>
        <w:rPr>
          <w:rStyle w:val="uicontrol"/>
          <w:rFonts w:hint="eastAsia"/>
        </w:rPr>
        <w:t>单击</w:t>
      </w:r>
      <w:r w:rsidR="00F501DE">
        <w:rPr>
          <w:rStyle w:val="uicontrol"/>
          <w:rFonts w:hint="eastAsia"/>
        </w:rPr>
        <w:t>“创建”</w:t>
      </w:r>
      <w:r>
        <w:rPr>
          <w:rStyle w:val="uicontrol"/>
          <w:rFonts w:hint="eastAsia"/>
        </w:rPr>
        <w:t>。</w:t>
      </w:r>
    </w:p>
    <w:p w14:paraId="7F733871" w14:textId="77777777" w:rsidR="0023720F" w:rsidRDefault="0023720F" w:rsidP="00EF78AD">
      <w:pPr>
        <w:pStyle w:val="1e"/>
        <w:rPr>
          <w:rStyle w:val="uicontrol"/>
        </w:rPr>
      </w:pPr>
      <w:r>
        <w:rPr>
          <w:rStyle w:val="uicontrol"/>
          <w:rFonts w:hint="eastAsia"/>
        </w:rPr>
        <w:t>弹出</w:t>
      </w:r>
      <w:r>
        <w:rPr>
          <w:rStyle w:val="uicontrol"/>
        </w:rPr>
        <w:t>对话框。</w:t>
      </w:r>
    </w:p>
    <w:p w14:paraId="024939D8" w14:textId="77777777" w:rsidR="0023720F" w:rsidRPr="00D62A86" w:rsidRDefault="0023720F" w:rsidP="00EF78AD">
      <w:pPr>
        <w:pStyle w:val="1e"/>
        <w:rPr>
          <w:rStyle w:val="uicontrol"/>
        </w:rPr>
      </w:pPr>
      <w:r>
        <w:rPr>
          <w:noProof/>
        </w:rPr>
        <w:drawing>
          <wp:inline distT="0" distB="0" distL="0" distR="0" wp14:anchorId="1176A4E3" wp14:editId="6F17EC05">
            <wp:extent cx="3647619" cy="1076190"/>
            <wp:effectExtent l="19050" t="19050" r="10160" b="1016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47619" cy="1076190"/>
                    </a:xfrm>
                    <a:prstGeom prst="rect">
                      <a:avLst/>
                    </a:prstGeom>
                    <a:ln>
                      <a:solidFill>
                        <a:schemeClr val="tx1"/>
                      </a:solidFill>
                    </a:ln>
                  </pic:spPr>
                </pic:pic>
              </a:graphicData>
            </a:graphic>
          </wp:inline>
        </w:drawing>
      </w:r>
    </w:p>
    <w:p w14:paraId="4E3CD16F" w14:textId="77777777" w:rsidR="0023720F" w:rsidRDefault="0023720F" w:rsidP="00EF78AD">
      <w:pPr>
        <w:pStyle w:val="30"/>
        <w:rPr>
          <w:rStyle w:val="uicontrol"/>
        </w:rPr>
      </w:pPr>
      <w:r>
        <w:rPr>
          <w:rStyle w:val="uicontrol"/>
          <w:rFonts w:hint="eastAsia"/>
        </w:rPr>
        <w:t>填写</w:t>
      </w:r>
      <w:r>
        <w:rPr>
          <w:rStyle w:val="uicontrol"/>
        </w:rPr>
        <w:t>名称，</w:t>
      </w:r>
      <w:r>
        <w:rPr>
          <w:rStyle w:val="uicontrol"/>
          <w:rFonts w:hint="eastAsia"/>
        </w:rPr>
        <w:t>区域</w:t>
      </w:r>
      <w:r>
        <w:rPr>
          <w:rStyle w:val="uicontrol"/>
        </w:rPr>
        <w:t>行数，</w:t>
      </w:r>
      <w:r>
        <w:rPr>
          <w:rStyle w:val="uicontrol"/>
          <w:rFonts w:hint="eastAsia"/>
        </w:rPr>
        <w:t>区域列数</w:t>
      </w:r>
      <w:r>
        <w:rPr>
          <w:rStyle w:val="uicontrol"/>
        </w:rPr>
        <w:t>，并单击</w:t>
      </w:r>
      <w:r>
        <w:rPr>
          <w:rStyle w:val="uicontrol"/>
          <w:rFonts w:hint="eastAsia"/>
        </w:rPr>
        <w:t>“增加”。</w:t>
      </w:r>
    </w:p>
    <w:p w14:paraId="0E3B717C" w14:textId="77777777" w:rsidR="0023720F" w:rsidRPr="00C769D0" w:rsidRDefault="0023720F" w:rsidP="00EF78AD">
      <w:pPr>
        <w:pStyle w:val="1e"/>
        <w:rPr>
          <w:rStyle w:val="uicontrol"/>
        </w:rPr>
      </w:pPr>
      <w:r>
        <w:rPr>
          <w:noProof/>
        </w:rPr>
        <w:lastRenderedPageBreak/>
        <w:drawing>
          <wp:inline distT="0" distB="0" distL="0" distR="0" wp14:anchorId="164E6E8A" wp14:editId="7002112B">
            <wp:extent cx="5454000" cy="2028838"/>
            <wp:effectExtent l="19050" t="19050" r="13970"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54000" cy="2028838"/>
                    </a:xfrm>
                    <a:prstGeom prst="rect">
                      <a:avLst/>
                    </a:prstGeom>
                    <a:ln>
                      <a:solidFill>
                        <a:schemeClr val="tx1"/>
                      </a:solidFill>
                    </a:ln>
                  </pic:spPr>
                </pic:pic>
              </a:graphicData>
            </a:graphic>
          </wp:inline>
        </w:drawing>
      </w:r>
    </w:p>
    <w:p w14:paraId="197D6A95" w14:textId="113B2C86" w:rsidR="0023720F" w:rsidRPr="00E35150" w:rsidRDefault="0023720F" w:rsidP="00EF78AD">
      <w:pPr>
        <w:pStyle w:val="30"/>
        <w:rPr>
          <w:rStyle w:val="uicontrol"/>
        </w:rPr>
      </w:pPr>
      <w:r>
        <w:rPr>
          <w:rStyle w:val="uicontrol"/>
          <w:rFonts w:hint="eastAsia"/>
        </w:rPr>
        <w:t>单击</w:t>
      </w:r>
      <w:r w:rsidR="00F501DE">
        <w:rPr>
          <w:rStyle w:val="uicontrol"/>
          <w:rFonts w:hint="eastAsia"/>
        </w:rPr>
        <w:t>“确定”</w:t>
      </w:r>
      <w:r>
        <w:rPr>
          <w:rStyle w:val="uicontrol"/>
          <w:rFonts w:hint="eastAsia"/>
        </w:rPr>
        <w:t>。</w:t>
      </w:r>
      <w:r>
        <w:rPr>
          <w:rStyle w:val="uicontrol"/>
        </w:rPr>
        <w:t>完成</w:t>
      </w:r>
      <w:r>
        <w:rPr>
          <w:rStyle w:val="uicontrol"/>
          <w:rFonts w:hint="eastAsia"/>
        </w:rPr>
        <w:t>四级</w:t>
      </w:r>
      <w:r>
        <w:rPr>
          <w:rStyle w:val="uicontrol"/>
        </w:rPr>
        <w:t>物理位置的创建。</w:t>
      </w:r>
    </w:p>
    <w:p w14:paraId="7B6E8302" w14:textId="77777777" w:rsidR="0023720F" w:rsidRPr="00EF78AD" w:rsidRDefault="0023720F" w:rsidP="00EF78AD">
      <w:pPr>
        <w:pStyle w:val="4"/>
        <w:rPr>
          <w:rStyle w:val="uicontrol"/>
          <w:rFonts w:hint="default"/>
        </w:rPr>
      </w:pPr>
      <w:r w:rsidRPr="00EF78AD">
        <w:rPr>
          <w:rStyle w:val="uicontrol"/>
        </w:rPr>
        <w:t>配置</w:t>
      </w:r>
      <w:r w:rsidRPr="00EF78AD">
        <w:rPr>
          <w:rStyle w:val="uicontrol"/>
          <w:rFonts w:hint="default"/>
        </w:rPr>
        <w:t>对接</w:t>
      </w:r>
      <w:r w:rsidRPr="00EF78AD">
        <w:rPr>
          <w:rStyle w:val="uicontrol"/>
        </w:rPr>
        <w:t>F</w:t>
      </w:r>
      <w:r w:rsidRPr="00EF78AD">
        <w:rPr>
          <w:rStyle w:val="uicontrol"/>
          <w:rFonts w:hint="default"/>
        </w:rPr>
        <w:t>usionSphere OpenStack OM</w:t>
      </w:r>
    </w:p>
    <w:p w14:paraId="59A4DC5C" w14:textId="31C44246" w:rsidR="0023720F" w:rsidRPr="00EF78AD" w:rsidRDefault="00EF78AD" w:rsidP="00EF78AD">
      <w:pPr>
        <w:pStyle w:val="5"/>
        <w:rPr>
          <w:rFonts w:hint="default"/>
        </w:rPr>
      </w:pPr>
      <w:r>
        <w:rPr>
          <w:rFonts w:hint="default"/>
        </w:rPr>
        <w:t>Fusion OpenStack OM</w:t>
      </w:r>
      <w:r w:rsidR="0023720F" w:rsidRPr="00EF78AD">
        <w:t>侧</w:t>
      </w:r>
      <w:r w:rsidR="0023720F" w:rsidRPr="00EF78AD">
        <w:rPr>
          <w:rFonts w:hint="default"/>
        </w:rPr>
        <w:t>配置</w:t>
      </w:r>
    </w:p>
    <w:p w14:paraId="24A6A059" w14:textId="77777777" w:rsidR="0023720F" w:rsidRDefault="0023720F" w:rsidP="00EF78AD">
      <w:pPr>
        <w:pStyle w:val="30"/>
        <w:rPr>
          <w:rStyle w:val="uicontrol"/>
        </w:rPr>
      </w:pPr>
      <w:r w:rsidRPr="0028096E">
        <w:rPr>
          <w:rStyle w:val="uicontrol"/>
        </w:rPr>
        <w:t>登录</w:t>
      </w:r>
      <w:r w:rsidRPr="0028096E">
        <w:rPr>
          <w:rStyle w:val="uicontrol"/>
        </w:rPr>
        <w:t xml:space="preserve">FusionSphere </w:t>
      </w:r>
      <w:r>
        <w:rPr>
          <w:rStyle w:val="uicontrol"/>
        </w:rPr>
        <w:t>OpenStack</w:t>
      </w:r>
      <w:r w:rsidRPr="0028096E">
        <w:rPr>
          <w:rStyle w:val="uicontrol"/>
        </w:rPr>
        <w:t xml:space="preserve"> OM</w:t>
      </w:r>
      <w:r w:rsidRPr="0028096E">
        <w:rPr>
          <w:rStyle w:val="uicontrol"/>
        </w:rPr>
        <w:t>管理平台</w:t>
      </w:r>
      <w:r>
        <w:rPr>
          <w:rStyle w:val="uicontrol"/>
          <w:rFonts w:hint="eastAsia"/>
        </w:rPr>
        <w:t>。</w:t>
      </w:r>
    </w:p>
    <w:p w14:paraId="27623187" w14:textId="6B62A725" w:rsidR="0023720F" w:rsidRDefault="0023720F" w:rsidP="00EF78AD">
      <w:pPr>
        <w:pStyle w:val="30"/>
        <w:rPr>
          <w:rStyle w:val="uicontrol"/>
        </w:rPr>
      </w:pPr>
      <w:r>
        <w:rPr>
          <w:rStyle w:val="uicontrol"/>
          <w:rFonts w:hint="eastAsia"/>
        </w:rPr>
        <w:t>在</w:t>
      </w:r>
      <w:r>
        <w:rPr>
          <w:rStyle w:val="uicontrol"/>
        </w:rPr>
        <w:t>上方导航栏，选择</w:t>
      </w:r>
      <w:r w:rsidR="00F501DE">
        <w:rPr>
          <w:rStyle w:val="uicontrol"/>
          <w:rFonts w:hint="eastAsia"/>
        </w:rPr>
        <w:t>“</w:t>
      </w:r>
      <w:r>
        <w:rPr>
          <w:rStyle w:val="uicontrol"/>
          <w:rFonts w:hint="eastAsia"/>
        </w:rPr>
        <w:t>监控</w:t>
      </w:r>
      <w:r>
        <w:rPr>
          <w:rStyle w:val="uicontrol"/>
        </w:rPr>
        <w:t>——</w:t>
      </w:r>
      <w:r>
        <w:rPr>
          <w:rStyle w:val="uicontrol"/>
        </w:rPr>
        <w:t>告警设置</w:t>
      </w:r>
      <w:r w:rsidR="00F501DE">
        <w:rPr>
          <w:rStyle w:val="uicontrol"/>
          <w:rFonts w:hint="eastAsia"/>
        </w:rPr>
        <w:t>”</w:t>
      </w:r>
      <w:r>
        <w:rPr>
          <w:rStyle w:val="uicontrol"/>
          <w:rFonts w:hint="eastAsia"/>
        </w:rPr>
        <w:t>。</w:t>
      </w:r>
    </w:p>
    <w:p w14:paraId="7D12CE8C" w14:textId="77777777" w:rsidR="0023720F" w:rsidRDefault="0023720F" w:rsidP="00EF78AD">
      <w:pPr>
        <w:pStyle w:val="1e"/>
        <w:rPr>
          <w:rStyle w:val="uicontrol"/>
        </w:rPr>
      </w:pPr>
      <w:r>
        <w:rPr>
          <w:rStyle w:val="uicontrol"/>
          <w:rFonts w:hint="eastAsia"/>
        </w:rPr>
        <w:t>进入</w:t>
      </w:r>
      <w:r>
        <w:rPr>
          <w:rStyle w:val="uicontrol"/>
        </w:rPr>
        <w:t>告警设置界面。</w:t>
      </w:r>
    </w:p>
    <w:p w14:paraId="558ACE23" w14:textId="77777777" w:rsidR="0023720F" w:rsidRDefault="0023720F" w:rsidP="00EF78AD">
      <w:pPr>
        <w:pStyle w:val="1e"/>
        <w:rPr>
          <w:rStyle w:val="uicontrol"/>
        </w:rPr>
      </w:pPr>
      <w:r>
        <w:rPr>
          <w:noProof/>
        </w:rPr>
        <w:drawing>
          <wp:inline distT="0" distB="0" distL="0" distR="0" wp14:anchorId="6B4EC0FC" wp14:editId="474E62DB">
            <wp:extent cx="2485714" cy="1771429"/>
            <wp:effectExtent l="0" t="0" r="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85714" cy="1771429"/>
                    </a:xfrm>
                    <a:prstGeom prst="rect">
                      <a:avLst/>
                    </a:prstGeom>
                  </pic:spPr>
                </pic:pic>
              </a:graphicData>
            </a:graphic>
          </wp:inline>
        </w:drawing>
      </w:r>
    </w:p>
    <w:p w14:paraId="49130987" w14:textId="0E082347" w:rsidR="0023720F" w:rsidRDefault="0023720F" w:rsidP="00EF78AD">
      <w:pPr>
        <w:pStyle w:val="30"/>
        <w:rPr>
          <w:rStyle w:val="uicontrol"/>
        </w:rPr>
      </w:pPr>
      <w:r>
        <w:rPr>
          <w:rStyle w:val="uicontrol"/>
          <w:rFonts w:hint="eastAsia"/>
        </w:rPr>
        <w:t>在</w:t>
      </w:r>
      <w:r>
        <w:rPr>
          <w:rStyle w:val="uicontrol"/>
        </w:rPr>
        <w:t>告警</w:t>
      </w:r>
      <w:r>
        <w:rPr>
          <w:rStyle w:val="uicontrol"/>
          <w:rFonts w:hint="eastAsia"/>
        </w:rPr>
        <w:t>设置</w:t>
      </w:r>
      <w:r>
        <w:rPr>
          <w:rStyle w:val="uicontrol"/>
        </w:rPr>
        <w:t>界面，单击</w:t>
      </w:r>
      <w:r w:rsidR="00F501DE">
        <w:rPr>
          <w:rStyle w:val="uicontrol"/>
          <w:rFonts w:hint="eastAsia"/>
        </w:rPr>
        <w:t>“</w:t>
      </w:r>
      <w:r>
        <w:rPr>
          <w:rStyle w:val="uicontrol"/>
        </w:rPr>
        <w:t>SNMP</w:t>
      </w:r>
      <w:r>
        <w:rPr>
          <w:rStyle w:val="uicontrol"/>
          <w:rFonts w:hint="eastAsia"/>
        </w:rPr>
        <w:t>管理站</w:t>
      </w:r>
      <w:r w:rsidR="00F501DE">
        <w:rPr>
          <w:rStyle w:val="uicontrol"/>
          <w:rFonts w:hint="eastAsia"/>
        </w:rPr>
        <w:t>”</w:t>
      </w:r>
      <w:r>
        <w:rPr>
          <w:rStyle w:val="uicontrol"/>
          <w:rFonts w:hint="eastAsia"/>
        </w:rPr>
        <w:t>。</w:t>
      </w:r>
    </w:p>
    <w:p w14:paraId="7A6160B2" w14:textId="77777777" w:rsidR="0023720F" w:rsidRPr="0028096E" w:rsidRDefault="0023720F" w:rsidP="00EF78AD">
      <w:pPr>
        <w:pStyle w:val="1e"/>
        <w:rPr>
          <w:rStyle w:val="uicontrol"/>
        </w:rPr>
      </w:pPr>
      <w:r>
        <w:rPr>
          <w:noProof/>
        </w:rPr>
        <w:drawing>
          <wp:inline distT="0" distB="0" distL="0" distR="0" wp14:anchorId="25334733" wp14:editId="12F48C6B">
            <wp:extent cx="5454000" cy="12827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54000" cy="1282700"/>
                    </a:xfrm>
                    <a:prstGeom prst="rect">
                      <a:avLst/>
                    </a:prstGeom>
                  </pic:spPr>
                </pic:pic>
              </a:graphicData>
            </a:graphic>
          </wp:inline>
        </w:drawing>
      </w:r>
    </w:p>
    <w:p w14:paraId="04C79902" w14:textId="77777777" w:rsidR="0023720F" w:rsidRDefault="0023720F" w:rsidP="00EF78AD">
      <w:pPr>
        <w:pStyle w:val="30"/>
        <w:rPr>
          <w:rStyle w:val="uicontrol"/>
        </w:rPr>
      </w:pPr>
      <w:r>
        <w:rPr>
          <w:rStyle w:val="uicontrol"/>
          <w:rFonts w:hint="eastAsia"/>
        </w:rPr>
        <w:t>单击“添加</w:t>
      </w:r>
      <w:r>
        <w:rPr>
          <w:rStyle w:val="uicontrol"/>
          <w:rFonts w:hint="eastAsia"/>
        </w:rPr>
        <w:t>SNMP</w:t>
      </w:r>
      <w:r>
        <w:rPr>
          <w:rStyle w:val="uicontrol"/>
          <w:rFonts w:hint="eastAsia"/>
        </w:rPr>
        <w:t>管理站”。</w:t>
      </w:r>
    </w:p>
    <w:p w14:paraId="78459D71" w14:textId="108D4AB6" w:rsidR="0023720F" w:rsidRDefault="0023720F" w:rsidP="00EF78AD">
      <w:pPr>
        <w:pStyle w:val="1e"/>
        <w:rPr>
          <w:rStyle w:val="uicontrol"/>
        </w:rPr>
      </w:pPr>
      <w:r>
        <w:rPr>
          <w:rStyle w:val="uicontrol"/>
          <w:rFonts w:hint="eastAsia"/>
        </w:rPr>
        <w:t>弹出</w:t>
      </w:r>
      <w:r w:rsidR="00F501DE">
        <w:rPr>
          <w:rStyle w:val="uicontrol"/>
          <w:rFonts w:hint="eastAsia"/>
        </w:rPr>
        <w:t>“</w:t>
      </w:r>
      <w:r>
        <w:rPr>
          <w:rStyle w:val="uicontrol"/>
          <w:rFonts w:hint="eastAsia"/>
        </w:rPr>
        <w:t>添加</w:t>
      </w:r>
      <w:r>
        <w:rPr>
          <w:rStyle w:val="uicontrol"/>
          <w:rFonts w:hint="eastAsia"/>
        </w:rPr>
        <w:t>SNMP</w:t>
      </w:r>
      <w:r>
        <w:rPr>
          <w:rStyle w:val="uicontrol"/>
          <w:rFonts w:hint="eastAsia"/>
        </w:rPr>
        <w:t>管理站</w:t>
      </w:r>
      <w:r w:rsidR="00F501DE">
        <w:rPr>
          <w:rStyle w:val="uicontrol"/>
          <w:rFonts w:hint="eastAsia"/>
        </w:rPr>
        <w:t>”</w:t>
      </w:r>
      <w:r>
        <w:rPr>
          <w:rStyle w:val="uicontrol"/>
          <w:rFonts w:hint="eastAsia"/>
        </w:rPr>
        <w:t>对话框</w:t>
      </w:r>
      <w:r>
        <w:rPr>
          <w:rStyle w:val="uicontrol"/>
        </w:rPr>
        <w:t>。</w:t>
      </w:r>
    </w:p>
    <w:p w14:paraId="21B5EF57" w14:textId="77777777" w:rsidR="0023720F" w:rsidRDefault="0023720F" w:rsidP="00EF78AD">
      <w:pPr>
        <w:pStyle w:val="30"/>
        <w:rPr>
          <w:rStyle w:val="uicontrol"/>
        </w:rPr>
      </w:pPr>
      <w:r>
        <w:rPr>
          <w:rStyle w:val="uicontrol"/>
          <w:rFonts w:hint="eastAsia"/>
        </w:rPr>
        <w:t>在</w:t>
      </w:r>
      <w:r>
        <w:rPr>
          <w:rStyle w:val="uicontrol"/>
        </w:rPr>
        <w:t>对话框中，</w:t>
      </w:r>
      <w:r>
        <w:rPr>
          <w:rStyle w:val="uicontrol"/>
          <w:rFonts w:hint="eastAsia"/>
        </w:rPr>
        <w:t>填写</w:t>
      </w:r>
      <w:r>
        <w:rPr>
          <w:rStyle w:val="uicontrol"/>
        </w:rPr>
        <w:t>相关</w:t>
      </w:r>
      <w:r>
        <w:rPr>
          <w:rStyle w:val="uicontrol"/>
          <w:rFonts w:hint="eastAsia"/>
        </w:rPr>
        <w:t>内容</w:t>
      </w:r>
      <w:r>
        <w:rPr>
          <w:rStyle w:val="uicontrol"/>
        </w:rPr>
        <w:t>。</w:t>
      </w:r>
    </w:p>
    <w:p w14:paraId="5BAB96AC" w14:textId="5A051D33" w:rsidR="0023720F" w:rsidRPr="00494DF2" w:rsidRDefault="0023720F" w:rsidP="00EF78AD">
      <w:pPr>
        <w:pStyle w:val="4a"/>
        <w:rPr>
          <w:rStyle w:val="uicontrol"/>
        </w:rPr>
      </w:pPr>
      <w:r w:rsidRPr="00494DF2">
        <w:rPr>
          <w:rStyle w:val="uicontrol"/>
          <w:rFonts w:hint="eastAsia"/>
        </w:rPr>
        <w:lastRenderedPageBreak/>
        <w:t>管理站</w:t>
      </w:r>
      <w:r w:rsidR="00EF78AD">
        <w:rPr>
          <w:rStyle w:val="uicontrol"/>
        </w:rPr>
        <w:t>名称：可自定义</w:t>
      </w:r>
    </w:p>
    <w:p w14:paraId="60C03BEB" w14:textId="77777777" w:rsidR="0023720F" w:rsidRPr="00494DF2" w:rsidRDefault="0023720F" w:rsidP="00EF78AD">
      <w:pPr>
        <w:pStyle w:val="4a"/>
        <w:rPr>
          <w:rStyle w:val="uicontrol"/>
        </w:rPr>
      </w:pPr>
      <w:r w:rsidRPr="00494DF2">
        <w:rPr>
          <w:rStyle w:val="uicontrol"/>
        </w:rPr>
        <w:t>SNMP</w:t>
      </w:r>
      <w:r w:rsidRPr="00494DF2">
        <w:rPr>
          <w:rStyle w:val="uicontrol"/>
          <w:rFonts w:hint="eastAsia"/>
        </w:rPr>
        <w:t>版本</w:t>
      </w:r>
      <w:r w:rsidRPr="00494DF2">
        <w:rPr>
          <w:rStyle w:val="uicontrol"/>
        </w:rPr>
        <w:t>：</w:t>
      </w:r>
      <w:r w:rsidRPr="00494DF2">
        <w:rPr>
          <w:rStyle w:val="uicontrol"/>
          <w:rFonts w:hint="eastAsia"/>
        </w:rPr>
        <w:t>SNMV</w:t>
      </w:r>
      <w:r w:rsidRPr="00494DF2">
        <w:rPr>
          <w:rStyle w:val="uicontrol"/>
        </w:rPr>
        <w:t>v3</w:t>
      </w:r>
    </w:p>
    <w:p w14:paraId="49C794BD" w14:textId="540D2C1C" w:rsidR="0023720F" w:rsidRPr="00494DF2" w:rsidRDefault="0023720F" w:rsidP="00EF78AD">
      <w:pPr>
        <w:pStyle w:val="4a"/>
        <w:rPr>
          <w:rStyle w:val="uicontrol"/>
        </w:rPr>
      </w:pPr>
      <w:r w:rsidRPr="00494DF2">
        <w:rPr>
          <w:rStyle w:val="uicontrol"/>
        </w:rPr>
        <w:t>IP</w:t>
      </w:r>
      <w:r w:rsidRPr="00494DF2">
        <w:rPr>
          <w:rStyle w:val="uicontrol"/>
          <w:rFonts w:hint="eastAsia"/>
        </w:rPr>
        <w:t>地址：</w:t>
      </w:r>
      <w:r>
        <w:rPr>
          <w:rStyle w:val="uicontrol"/>
          <w:rFonts w:hint="eastAsia"/>
        </w:rPr>
        <w:t>OperationCenter</w:t>
      </w:r>
      <w:r w:rsidRPr="00494DF2">
        <w:rPr>
          <w:rStyle w:val="uicontrol"/>
        </w:rPr>
        <w:t xml:space="preserve"> </w:t>
      </w:r>
      <w:r w:rsidRPr="00494DF2">
        <w:rPr>
          <w:rStyle w:val="uicontrol"/>
          <w:rFonts w:hint="eastAsia"/>
        </w:rPr>
        <w:t>单节点</w:t>
      </w:r>
      <w:r w:rsidRPr="00494DF2">
        <w:rPr>
          <w:rStyle w:val="uicontrol"/>
        </w:rPr>
        <w:t>部署时</w:t>
      </w:r>
      <w:r w:rsidRPr="00494DF2">
        <w:rPr>
          <w:rStyle w:val="uicontrol"/>
          <w:rFonts w:hint="eastAsia"/>
        </w:rPr>
        <w:t>的</w:t>
      </w:r>
      <w:r w:rsidRPr="00494DF2">
        <w:rPr>
          <w:rStyle w:val="uicontrol"/>
          <w:rFonts w:hint="eastAsia"/>
        </w:rPr>
        <w:t>IP</w:t>
      </w:r>
      <w:r w:rsidRPr="00494DF2">
        <w:rPr>
          <w:rStyle w:val="uicontrol"/>
          <w:rFonts w:hint="eastAsia"/>
        </w:rPr>
        <w:t>地址</w:t>
      </w:r>
      <w:r w:rsidRPr="00494DF2">
        <w:rPr>
          <w:rStyle w:val="uicontrol"/>
        </w:rPr>
        <w:t>。如</w:t>
      </w:r>
      <w:r w:rsidR="00F501DE">
        <w:rPr>
          <w:rStyle w:val="uicontrol"/>
          <w:rFonts w:hint="eastAsia"/>
        </w:rPr>
        <w:t>“</w:t>
      </w:r>
      <w:r w:rsidRPr="00494DF2">
        <w:rPr>
          <w:rStyle w:val="uicontrol"/>
        </w:rPr>
        <w:t>192.168.210.81</w:t>
      </w:r>
      <w:r w:rsidR="00F501DE">
        <w:rPr>
          <w:rStyle w:val="uicontrol"/>
          <w:rFonts w:hint="eastAsia"/>
        </w:rPr>
        <w:t>”</w:t>
      </w:r>
      <w:r w:rsidR="00EF78AD">
        <w:rPr>
          <w:rStyle w:val="uicontrol"/>
          <w:rFonts w:hint="eastAsia"/>
        </w:rPr>
        <w:t>。</w:t>
      </w:r>
    </w:p>
    <w:p w14:paraId="08A205DC" w14:textId="77777777" w:rsidR="0023720F" w:rsidRPr="00494DF2" w:rsidRDefault="0023720F" w:rsidP="00EF78AD">
      <w:pPr>
        <w:pStyle w:val="4a"/>
        <w:rPr>
          <w:rStyle w:val="uicontrol"/>
        </w:rPr>
      </w:pPr>
      <w:r w:rsidRPr="00494DF2">
        <w:rPr>
          <w:rStyle w:val="uicontrol"/>
          <w:rFonts w:hint="eastAsia"/>
        </w:rPr>
        <w:t>维护</w:t>
      </w:r>
      <w:r w:rsidRPr="00494DF2">
        <w:rPr>
          <w:rStyle w:val="uicontrol"/>
        </w:rPr>
        <w:t>端口：</w:t>
      </w:r>
      <w:r w:rsidRPr="00494DF2">
        <w:rPr>
          <w:rStyle w:val="uicontrol"/>
          <w:rFonts w:hint="eastAsia"/>
        </w:rPr>
        <w:t>10163</w:t>
      </w:r>
    </w:p>
    <w:p w14:paraId="4AC76B50" w14:textId="77777777" w:rsidR="0023720F" w:rsidRPr="00494DF2" w:rsidRDefault="0023720F" w:rsidP="00EF78AD">
      <w:pPr>
        <w:pStyle w:val="4a"/>
        <w:rPr>
          <w:rStyle w:val="uicontrol"/>
        </w:rPr>
      </w:pPr>
      <w:r w:rsidRPr="00494DF2">
        <w:rPr>
          <w:rStyle w:val="uicontrol"/>
          <w:rFonts w:hint="eastAsia"/>
        </w:rPr>
        <w:t>超时</w:t>
      </w:r>
      <w:r w:rsidRPr="00494DF2">
        <w:rPr>
          <w:rStyle w:val="uicontrol"/>
        </w:rPr>
        <w:t>时间：</w:t>
      </w:r>
      <w:r w:rsidRPr="00494DF2">
        <w:rPr>
          <w:rStyle w:val="uicontrol"/>
          <w:rFonts w:hint="eastAsia"/>
        </w:rPr>
        <w:t>3000</w:t>
      </w:r>
    </w:p>
    <w:p w14:paraId="5F6CC436" w14:textId="77777777" w:rsidR="0023720F" w:rsidRPr="00494DF2" w:rsidRDefault="0023720F" w:rsidP="00EF78AD">
      <w:pPr>
        <w:pStyle w:val="4a"/>
        <w:rPr>
          <w:rStyle w:val="uicontrol"/>
        </w:rPr>
      </w:pPr>
      <w:r w:rsidRPr="00494DF2">
        <w:rPr>
          <w:rStyle w:val="uicontrol"/>
          <w:rFonts w:hint="eastAsia"/>
        </w:rPr>
        <w:t>安全</w:t>
      </w:r>
      <w:r w:rsidRPr="00494DF2">
        <w:rPr>
          <w:rStyle w:val="uicontrol"/>
        </w:rPr>
        <w:t>用户名：</w:t>
      </w:r>
      <w:r w:rsidRPr="00494DF2">
        <w:rPr>
          <w:rStyle w:val="uicontrol"/>
          <w:rFonts w:hint="eastAsia"/>
        </w:rPr>
        <w:t>ocuser</w:t>
      </w:r>
    </w:p>
    <w:p w14:paraId="6AB037E3" w14:textId="77777777" w:rsidR="0023720F" w:rsidRPr="00494DF2" w:rsidRDefault="0023720F" w:rsidP="00EF78AD">
      <w:pPr>
        <w:pStyle w:val="4a"/>
        <w:rPr>
          <w:rStyle w:val="uicontrol"/>
        </w:rPr>
      </w:pPr>
      <w:r w:rsidRPr="00494DF2">
        <w:rPr>
          <w:rStyle w:val="uicontrol"/>
          <w:rFonts w:hint="eastAsia"/>
        </w:rPr>
        <w:t>认证</w:t>
      </w:r>
      <w:r w:rsidRPr="00494DF2">
        <w:rPr>
          <w:rStyle w:val="uicontrol"/>
        </w:rPr>
        <w:t>类型：</w:t>
      </w:r>
      <w:r w:rsidRPr="00494DF2">
        <w:rPr>
          <w:rStyle w:val="uicontrol"/>
          <w:rFonts w:hint="eastAsia"/>
        </w:rPr>
        <w:t>SHA</w:t>
      </w:r>
    </w:p>
    <w:p w14:paraId="055CEB5E" w14:textId="04E8609C" w:rsidR="0023720F" w:rsidRPr="00494DF2" w:rsidRDefault="0023720F" w:rsidP="00EF78AD">
      <w:pPr>
        <w:pStyle w:val="4a"/>
        <w:rPr>
          <w:rStyle w:val="uicontrol"/>
        </w:rPr>
      </w:pPr>
      <w:r w:rsidRPr="00494DF2">
        <w:rPr>
          <w:rStyle w:val="uicontrol"/>
          <w:rFonts w:hint="eastAsia"/>
        </w:rPr>
        <w:t>认证</w:t>
      </w:r>
      <w:r w:rsidRPr="00494DF2">
        <w:rPr>
          <w:rStyle w:val="uicontrol"/>
        </w:rPr>
        <w:t>密码：</w:t>
      </w:r>
      <w:r w:rsidRPr="00494DF2">
        <w:rPr>
          <w:rStyle w:val="uicontrol"/>
          <w:rFonts w:hint="eastAsia"/>
        </w:rPr>
        <w:t>在</w:t>
      </w:r>
      <w:r w:rsidRPr="00494DF2">
        <w:rPr>
          <w:rStyle w:val="uicontrol"/>
          <w:rFonts w:hint="eastAsia"/>
        </w:rPr>
        <w:t>OC</w:t>
      </w:r>
      <w:r w:rsidRPr="00494DF2">
        <w:rPr>
          <w:rStyle w:val="uicontrol"/>
          <w:rFonts w:hint="eastAsia"/>
        </w:rPr>
        <w:t>界面</w:t>
      </w:r>
      <w:r w:rsidRPr="00494DF2">
        <w:rPr>
          <w:rStyle w:val="uicontrol"/>
        </w:rPr>
        <w:t>配置</w:t>
      </w:r>
      <w:r w:rsidRPr="00494DF2">
        <w:rPr>
          <w:rStyle w:val="uicontrol"/>
          <w:rFonts w:hint="eastAsia"/>
        </w:rPr>
        <w:t>SNMP</w:t>
      </w:r>
      <w:r w:rsidRPr="00494DF2">
        <w:rPr>
          <w:rStyle w:val="uicontrol"/>
          <w:rFonts w:hint="eastAsia"/>
        </w:rPr>
        <w:t>时</w:t>
      </w:r>
      <w:r w:rsidRPr="00494DF2">
        <w:rPr>
          <w:rStyle w:val="uicontrol"/>
        </w:rPr>
        <w:t>所配置的</w:t>
      </w:r>
      <w:r w:rsidRPr="00494DF2">
        <w:rPr>
          <w:rStyle w:val="uicontrol"/>
          <w:rFonts w:hint="eastAsia"/>
        </w:rPr>
        <w:t>认证</w:t>
      </w:r>
      <w:r w:rsidRPr="00494DF2">
        <w:rPr>
          <w:rStyle w:val="uicontrol"/>
        </w:rPr>
        <w:t>密码</w:t>
      </w:r>
      <w:r w:rsidRPr="00494DF2">
        <w:rPr>
          <w:rStyle w:val="uicontrol"/>
          <w:rFonts w:hint="eastAsia"/>
        </w:rPr>
        <w:t>，</w:t>
      </w:r>
      <w:r w:rsidRPr="00494DF2">
        <w:rPr>
          <w:rStyle w:val="uicontrol"/>
        </w:rPr>
        <w:t>如</w:t>
      </w:r>
      <w:r w:rsidR="00F501DE">
        <w:rPr>
          <w:rStyle w:val="uicontrol"/>
          <w:rFonts w:hint="eastAsia"/>
        </w:rPr>
        <w:t>“</w:t>
      </w:r>
      <w:r w:rsidRPr="00494DF2">
        <w:rPr>
          <w:rStyle w:val="uicontrol"/>
        </w:rPr>
        <w:t>Huawei@CLOUD8</w:t>
      </w:r>
      <w:r w:rsidR="00F501DE">
        <w:rPr>
          <w:rStyle w:val="uicontrol"/>
          <w:rFonts w:hint="eastAsia"/>
        </w:rPr>
        <w:t>”</w:t>
      </w:r>
    </w:p>
    <w:p w14:paraId="58BE17D7" w14:textId="77777777" w:rsidR="0023720F" w:rsidRPr="00494DF2" w:rsidRDefault="0023720F" w:rsidP="00EF78AD">
      <w:pPr>
        <w:pStyle w:val="4a"/>
        <w:rPr>
          <w:rStyle w:val="uicontrol"/>
        </w:rPr>
      </w:pPr>
      <w:r w:rsidRPr="00494DF2">
        <w:rPr>
          <w:rStyle w:val="uicontrol"/>
          <w:rFonts w:hint="eastAsia"/>
        </w:rPr>
        <w:t>密钥</w:t>
      </w:r>
      <w:r w:rsidRPr="00494DF2">
        <w:rPr>
          <w:rStyle w:val="uicontrol"/>
        </w:rPr>
        <w:t>类型：</w:t>
      </w:r>
      <w:r w:rsidRPr="00494DF2">
        <w:rPr>
          <w:rStyle w:val="uicontrol"/>
          <w:rFonts w:hint="eastAsia"/>
        </w:rPr>
        <w:t>AES128</w:t>
      </w:r>
    </w:p>
    <w:p w14:paraId="0FA570C5" w14:textId="5AD82EB8" w:rsidR="0023720F" w:rsidRPr="00494DF2" w:rsidRDefault="0023720F" w:rsidP="00EF78AD">
      <w:pPr>
        <w:pStyle w:val="4a"/>
        <w:rPr>
          <w:rStyle w:val="uicontrol"/>
        </w:rPr>
      </w:pPr>
      <w:r w:rsidRPr="00494DF2">
        <w:rPr>
          <w:rStyle w:val="uicontrol"/>
          <w:rFonts w:hint="eastAsia"/>
        </w:rPr>
        <w:t>密钥</w:t>
      </w:r>
      <w:r w:rsidRPr="00494DF2">
        <w:rPr>
          <w:rStyle w:val="uicontrol"/>
        </w:rPr>
        <w:t>密码：</w:t>
      </w:r>
      <w:r w:rsidRPr="00494DF2">
        <w:rPr>
          <w:rStyle w:val="uicontrol"/>
          <w:rFonts w:hint="eastAsia"/>
        </w:rPr>
        <w:t>在</w:t>
      </w:r>
      <w:r w:rsidRPr="00494DF2">
        <w:rPr>
          <w:rStyle w:val="uicontrol"/>
          <w:rFonts w:hint="eastAsia"/>
        </w:rPr>
        <w:t>OC</w:t>
      </w:r>
      <w:r w:rsidRPr="00494DF2">
        <w:rPr>
          <w:rStyle w:val="uicontrol"/>
          <w:rFonts w:hint="eastAsia"/>
        </w:rPr>
        <w:t>界面</w:t>
      </w:r>
      <w:r w:rsidRPr="00494DF2">
        <w:rPr>
          <w:rStyle w:val="uicontrol"/>
        </w:rPr>
        <w:t>配置</w:t>
      </w:r>
      <w:r w:rsidRPr="00494DF2">
        <w:rPr>
          <w:rStyle w:val="uicontrol"/>
          <w:rFonts w:hint="eastAsia"/>
        </w:rPr>
        <w:t>SNMP</w:t>
      </w:r>
      <w:r w:rsidRPr="00494DF2">
        <w:rPr>
          <w:rStyle w:val="uicontrol"/>
          <w:rFonts w:hint="eastAsia"/>
        </w:rPr>
        <w:t>时</w:t>
      </w:r>
      <w:r w:rsidRPr="00494DF2">
        <w:rPr>
          <w:rStyle w:val="uicontrol"/>
        </w:rPr>
        <w:t>所配置的</w:t>
      </w:r>
      <w:r w:rsidRPr="00494DF2">
        <w:rPr>
          <w:rStyle w:val="uicontrol"/>
          <w:rFonts w:hint="eastAsia"/>
        </w:rPr>
        <w:t>密钥</w:t>
      </w:r>
      <w:r w:rsidRPr="00494DF2">
        <w:rPr>
          <w:rStyle w:val="uicontrol"/>
        </w:rPr>
        <w:t>密码</w:t>
      </w:r>
      <w:r w:rsidRPr="00494DF2">
        <w:rPr>
          <w:rStyle w:val="uicontrol"/>
          <w:rFonts w:hint="eastAsia"/>
        </w:rPr>
        <w:t>，</w:t>
      </w:r>
      <w:r w:rsidRPr="00494DF2">
        <w:rPr>
          <w:rStyle w:val="uicontrol"/>
        </w:rPr>
        <w:t>如</w:t>
      </w:r>
      <w:r w:rsidR="00F501DE">
        <w:rPr>
          <w:rStyle w:val="uicontrol"/>
          <w:rFonts w:hint="eastAsia"/>
        </w:rPr>
        <w:t>“</w:t>
      </w:r>
      <w:r w:rsidRPr="00494DF2">
        <w:rPr>
          <w:rStyle w:val="uicontrol"/>
        </w:rPr>
        <w:t>Huawei@CLOUD8</w:t>
      </w:r>
      <w:r w:rsidR="00EF78AD">
        <w:rPr>
          <w:rStyle w:val="uicontrol"/>
          <w:rFonts w:hint="eastAsia"/>
        </w:rPr>
        <w:t>!</w:t>
      </w:r>
      <w:r w:rsidR="00F501DE">
        <w:rPr>
          <w:rStyle w:val="uicontrol"/>
          <w:rFonts w:hint="eastAsia"/>
        </w:rPr>
        <w:t>”</w:t>
      </w:r>
    </w:p>
    <w:p w14:paraId="58E3EAFD" w14:textId="77777777" w:rsidR="0023720F" w:rsidRPr="00494DF2" w:rsidRDefault="0023720F" w:rsidP="00EF78AD">
      <w:pPr>
        <w:pStyle w:val="4a"/>
        <w:rPr>
          <w:rStyle w:val="uicontrol"/>
        </w:rPr>
      </w:pPr>
      <w:r w:rsidRPr="00494DF2">
        <w:rPr>
          <w:rStyle w:val="uicontrol"/>
          <w:rFonts w:hint="eastAsia"/>
        </w:rPr>
        <w:t>语言</w:t>
      </w:r>
      <w:r w:rsidRPr="00494DF2">
        <w:rPr>
          <w:rStyle w:val="uicontrol"/>
        </w:rPr>
        <w:t>：中文</w:t>
      </w:r>
    </w:p>
    <w:p w14:paraId="3ABAD94E" w14:textId="77777777" w:rsidR="0023720F" w:rsidRPr="00494DF2" w:rsidRDefault="0023720F" w:rsidP="00EF78AD">
      <w:pPr>
        <w:pStyle w:val="4a"/>
        <w:rPr>
          <w:rStyle w:val="uicontrol"/>
        </w:rPr>
      </w:pPr>
      <w:r w:rsidRPr="00494DF2">
        <w:rPr>
          <w:rStyle w:val="uicontrol"/>
          <w:rFonts w:hint="eastAsia"/>
        </w:rPr>
        <w:t>发送</w:t>
      </w:r>
      <w:r w:rsidRPr="00494DF2">
        <w:rPr>
          <w:rStyle w:val="uicontrol"/>
        </w:rPr>
        <w:t>周期：</w:t>
      </w:r>
      <w:r w:rsidRPr="00494DF2">
        <w:rPr>
          <w:rStyle w:val="uicontrol"/>
          <w:rFonts w:hint="eastAsia"/>
        </w:rPr>
        <w:t>5</w:t>
      </w:r>
    </w:p>
    <w:p w14:paraId="2D2F66AB" w14:textId="77777777" w:rsidR="0023720F" w:rsidRPr="00494DF2" w:rsidRDefault="0023720F" w:rsidP="00EF78AD">
      <w:pPr>
        <w:pStyle w:val="4a"/>
        <w:rPr>
          <w:rStyle w:val="uicontrol"/>
        </w:rPr>
      </w:pPr>
      <w:r w:rsidRPr="00494DF2">
        <w:rPr>
          <w:rStyle w:val="uicontrol"/>
          <w:rFonts w:hint="eastAsia"/>
        </w:rPr>
        <w:t>发送</w:t>
      </w:r>
      <w:r w:rsidRPr="00494DF2">
        <w:rPr>
          <w:rStyle w:val="uicontrol"/>
        </w:rPr>
        <w:t>最大数量：</w:t>
      </w:r>
      <w:r w:rsidRPr="00494DF2">
        <w:rPr>
          <w:rStyle w:val="uicontrol"/>
          <w:rFonts w:hint="eastAsia"/>
        </w:rPr>
        <w:t>50</w:t>
      </w:r>
    </w:p>
    <w:p w14:paraId="0E828617" w14:textId="77777777" w:rsidR="0023720F" w:rsidRPr="00494DF2" w:rsidRDefault="0023720F" w:rsidP="00EF78AD">
      <w:pPr>
        <w:pStyle w:val="4a"/>
        <w:rPr>
          <w:rStyle w:val="uicontrol"/>
        </w:rPr>
      </w:pPr>
      <w:r w:rsidRPr="00494DF2">
        <w:rPr>
          <w:rStyle w:val="uicontrol"/>
          <w:rFonts w:hint="eastAsia"/>
        </w:rPr>
        <w:t>上报告警</w:t>
      </w:r>
      <w:r w:rsidRPr="00494DF2">
        <w:rPr>
          <w:rStyle w:val="uicontrol"/>
        </w:rPr>
        <w:t>源</w:t>
      </w:r>
      <w:r w:rsidRPr="00494DF2">
        <w:rPr>
          <w:rStyle w:val="uicontrol"/>
          <w:rFonts w:hint="eastAsia"/>
        </w:rPr>
        <w:t>IP</w:t>
      </w:r>
      <w:r w:rsidRPr="00494DF2">
        <w:rPr>
          <w:rStyle w:val="uicontrol"/>
          <w:rFonts w:hint="eastAsia"/>
        </w:rPr>
        <w:t>地址：</w:t>
      </w:r>
      <w:r w:rsidRPr="00494DF2">
        <w:rPr>
          <w:rStyle w:val="uicontrol"/>
          <w:rFonts w:hint="eastAsia"/>
        </w:rPr>
        <w:t>API</w:t>
      </w:r>
      <w:r w:rsidRPr="00494DF2">
        <w:rPr>
          <w:rStyle w:val="uicontrol"/>
          <w:rFonts w:hint="eastAsia"/>
        </w:rPr>
        <w:t>网络浮动</w:t>
      </w:r>
      <w:r w:rsidRPr="00494DF2">
        <w:rPr>
          <w:rStyle w:val="uicontrol"/>
          <w:rFonts w:hint="eastAsia"/>
        </w:rPr>
        <w:t>IP</w:t>
      </w:r>
      <w:r w:rsidRPr="00494DF2">
        <w:rPr>
          <w:rStyle w:val="uicontrol"/>
          <w:rFonts w:hint="eastAsia"/>
        </w:rPr>
        <w:t>地址</w:t>
      </w:r>
    </w:p>
    <w:p w14:paraId="405EDD46" w14:textId="19E388A1" w:rsidR="0023720F" w:rsidRPr="00494DF2" w:rsidRDefault="0023720F" w:rsidP="00EF78AD">
      <w:pPr>
        <w:pStyle w:val="4a"/>
        <w:rPr>
          <w:rStyle w:val="uicontrol"/>
        </w:rPr>
      </w:pPr>
      <w:r w:rsidRPr="00494DF2">
        <w:rPr>
          <w:rStyle w:val="uicontrol"/>
          <w:rFonts w:hint="eastAsia"/>
        </w:rPr>
        <w:t>其余</w:t>
      </w:r>
      <w:r w:rsidRPr="00494DF2">
        <w:rPr>
          <w:rStyle w:val="uicontrol"/>
        </w:rPr>
        <w:t>参数</w:t>
      </w:r>
      <w:r w:rsidRPr="00494DF2">
        <w:rPr>
          <w:rStyle w:val="uicontrol"/>
          <w:rFonts w:hint="eastAsia"/>
        </w:rPr>
        <w:t>均</w:t>
      </w:r>
      <w:r w:rsidR="00EF78AD">
        <w:rPr>
          <w:rStyle w:val="uicontrol"/>
        </w:rPr>
        <w:t>保持默认即可</w:t>
      </w:r>
    </w:p>
    <w:p w14:paraId="125B93C2" w14:textId="77777777" w:rsidR="0023720F" w:rsidRPr="00655222" w:rsidRDefault="0023720F" w:rsidP="00EF78AD">
      <w:pPr>
        <w:pStyle w:val="1e"/>
        <w:rPr>
          <w:rStyle w:val="uicontrol"/>
        </w:rPr>
      </w:pPr>
      <w:r>
        <w:rPr>
          <w:noProof/>
        </w:rPr>
        <w:drawing>
          <wp:inline distT="0" distB="0" distL="0" distR="0" wp14:anchorId="01064557" wp14:editId="3890FA21">
            <wp:extent cx="5454000" cy="4086081"/>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54000" cy="4086081"/>
                    </a:xfrm>
                    <a:prstGeom prst="rect">
                      <a:avLst/>
                    </a:prstGeom>
                  </pic:spPr>
                </pic:pic>
              </a:graphicData>
            </a:graphic>
          </wp:inline>
        </w:drawing>
      </w:r>
    </w:p>
    <w:p w14:paraId="5E403E56" w14:textId="77777777" w:rsidR="0023720F" w:rsidRPr="00EF78AD" w:rsidRDefault="0023720F" w:rsidP="00EF78AD">
      <w:pPr>
        <w:pStyle w:val="30"/>
        <w:rPr>
          <w:rStyle w:val="uicontrol"/>
        </w:rPr>
      </w:pPr>
      <w:r w:rsidRPr="00EF78AD">
        <w:rPr>
          <w:rFonts w:hint="eastAsia"/>
        </w:rPr>
        <w:t>确认</w:t>
      </w:r>
      <w:r w:rsidRPr="00EF78AD">
        <w:t>无误后，单击</w:t>
      </w:r>
      <w:r w:rsidRPr="00EF78AD">
        <w:rPr>
          <w:rFonts w:hint="eastAsia"/>
        </w:rPr>
        <w:t>“保存”</w:t>
      </w:r>
      <w:r w:rsidRPr="00EF78AD">
        <w:rPr>
          <w:rStyle w:val="uicontrol"/>
          <w:rFonts w:hint="eastAsia"/>
        </w:rPr>
        <w:t>。</w:t>
      </w:r>
    </w:p>
    <w:p w14:paraId="61A4404F" w14:textId="1FC09091" w:rsidR="0023720F" w:rsidRPr="00EF78AD" w:rsidRDefault="00EF78AD" w:rsidP="00EF78AD">
      <w:pPr>
        <w:pStyle w:val="5"/>
        <w:rPr>
          <w:rStyle w:val="uicontrol"/>
          <w:rFonts w:hint="default"/>
        </w:rPr>
      </w:pPr>
      <w:r>
        <w:rPr>
          <w:rStyle w:val="uicontrol"/>
          <w:rFonts w:hint="default"/>
        </w:rPr>
        <w:lastRenderedPageBreak/>
        <w:t>OperationCenter</w:t>
      </w:r>
      <w:r w:rsidR="0023720F" w:rsidRPr="00EF78AD">
        <w:rPr>
          <w:rStyle w:val="uicontrol"/>
        </w:rPr>
        <w:t>侧</w:t>
      </w:r>
      <w:r w:rsidR="0023720F" w:rsidRPr="00EF78AD">
        <w:rPr>
          <w:rStyle w:val="uicontrol"/>
          <w:rFonts w:hint="default"/>
        </w:rPr>
        <w:t>配置</w:t>
      </w:r>
    </w:p>
    <w:p w14:paraId="7543F315" w14:textId="77777777" w:rsidR="0023720F" w:rsidRPr="002D6FB9" w:rsidRDefault="0023720F" w:rsidP="002D6FB9">
      <w:pPr>
        <w:pStyle w:val="30"/>
        <w:rPr>
          <w:rStyle w:val="uicontrol"/>
        </w:rPr>
      </w:pPr>
      <w:r w:rsidRPr="002D6FB9">
        <w:rPr>
          <w:rStyle w:val="uicontrol"/>
          <w:rFonts w:hint="eastAsia"/>
        </w:rPr>
        <w:t>登录</w:t>
      </w:r>
      <w:r w:rsidRPr="002D6FB9">
        <w:rPr>
          <w:rStyle w:val="uicontrol"/>
          <w:rFonts w:hint="eastAsia"/>
        </w:rPr>
        <w:t>ManageOne</w:t>
      </w:r>
      <w:r w:rsidRPr="002D6FB9">
        <w:rPr>
          <w:rStyle w:val="uicontrol"/>
        </w:rPr>
        <w:t xml:space="preserve"> </w:t>
      </w:r>
      <w:r w:rsidRPr="002D6FB9">
        <w:rPr>
          <w:rStyle w:val="uicontrol"/>
          <w:rFonts w:hint="eastAsia"/>
        </w:rPr>
        <w:t>OperationCenter</w:t>
      </w:r>
      <w:r w:rsidRPr="002D6FB9">
        <w:rPr>
          <w:rStyle w:val="uicontrol"/>
        </w:rPr>
        <w:t xml:space="preserve"> </w:t>
      </w:r>
      <w:r w:rsidRPr="002D6FB9">
        <w:rPr>
          <w:rStyle w:val="uicontrol"/>
          <w:rFonts w:hint="eastAsia"/>
        </w:rPr>
        <w:t>。</w:t>
      </w:r>
    </w:p>
    <w:p w14:paraId="4AD16B68" w14:textId="0FC80117" w:rsidR="0023720F" w:rsidRPr="002D6FB9" w:rsidRDefault="0023720F" w:rsidP="002D6FB9">
      <w:pPr>
        <w:pStyle w:val="30"/>
        <w:rPr>
          <w:rStyle w:val="uicontrol"/>
        </w:rPr>
      </w:pPr>
      <w:r w:rsidRPr="002D6FB9">
        <w:rPr>
          <w:rStyle w:val="uicontrol"/>
          <w:rFonts w:hint="eastAsia"/>
        </w:rPr>
        <w:t>在</w:t>
      </w:r>
      <w:r w:rsidRPr="002D6FB9">
        <w:rPr>
          <w:rStyle w:val="uicontrol"/>
        </w:rPr>
        <w:t>上方导航栏，选择</w:t>
      </w:r>
      <w:r w:rsidR="00F501DE">
        <w:rPr>
          <w:rStyle w:val="uicontrol"/>
          <w:rFonts w:hint="eastAsia"/>
        </w:rPr>
        <w:t>“</w:t>
      </w:r>
      <w:r w:rsidRPr="002D6FB9">
        <w:rPr>
          <w:rStyle w:val="uicontrol"/>
          <w:rFonts w:hint="eastAsia"/>
        </w:rPr>
        <w:t>系统</w:t>
      </w:r>
      <w:r w:rsidRPr="002D6FB9">
        <w:rPr>
          <w:rStyle w:val="uicontrol"/>
        </w:rPr>
        <w:t>配置</w:t>
      </w:r>
      <w:r w:rsidRPr="002D6FB9">
        <w:rPr>
          <w:rStyle w:val="uicontrol"/>
        </w:rPr>
        <w:t>——</w:t>
      </w:r>
      <w:r w:rsidRPr="002D6FB9">
        <w:rPr>
          <w:rStyle w:val="uicontrol"/>
          <w:rFonts w:hint="eastAsia"/>
        </w:rPr>
        <w:t>认证</w:t>
      </w:r>
      <w:r w:rsidRPr="002D6FB9">
        <w:rPr>
          <w:rStyle w:val="uicontrol"/>
        </w:rPr>
        <w:t>管理</w:t>
      </w:r>
      <w:r w:rsidRPr="002D6FB9">
        <w:rPr>
          <w:rStyle w:val="uicontrol"/>
        </w:rPr>
        <w:t>——Keystone</w:t>
      </w:r>
      <w:r w:rsidRPr="002D6FB9">
        <w:rPr>
          <w:rStyle w:val="uicontrol"/>
          <w:rFonts w:hint="eastAsia"/>
        </w:rPr>
        <w:t>配置</w:t>
      </w:r>
      <w:r w:rsidR="00F501DE" w:rsidRPr="00EF78AD">
        <w:rPr>
          <w:rFonts w:hint="eastAsia"/>
        </w:rPr>
        <w:t>”</w:t>
      </w:r>
      <w:r w:rsidRPr="002D6FB9">
        <w:rPr>
          <w:rStyle w:val="uicontrol"/>
          <w:rFonts w:hint="eastAsia"/>
        </w:rPr>
        <w:t>。</w:t>
      </w:r>
    </w:p>
    <w:p w14:paraId="5F125B82" w14:textId="77777777" w:rsidR="0023720F" w:rsidRPr="00AE7CC9" w:rsidRDefault="0023720F" w:rsidP="002D6FB9">
      <w:pPr>
        <w:pStyle w:val="1e"/>
        <w:rPr>
          <w:rStyle w:val="uicontrol"/>
        </w:rPr>
      </w:pPr>
      <w:r w:rsidRPr="002D6FB9">
        <w:rPr>
          <w:noProof/>
        </w:rPr>
        <w:drawing>
          <wp:inline distT="0" distB="0" distL="0" distR="0" wp14:anchorId="2EF031D4" wp14:editId="3DEA11CA">
            <wp:extent cx="5454000" cy="186786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54000" cy="1867869"/>
                    </a:xfrm>
                    <a:prstGeom prst="rect">
                      <a:avLst/>
                    </a:prstGeom>
                  </pic:spPr>
                </pic:pic>
              </a:graphicData>
            </a:graphic>
          </wp:inline>
        </w:drawing>
      </w:r>
    </w:p>
    <w:p w14:paraId="5E4D6530" w14:textId="5296F4B4" w:rsidR="0023720F" w:rsidRPr="002D6FB9" w:rsidRDefault="0023720F" w:rsidP="002D6FB9">
      <w:pPr>
        <w:pStyle w:val="30"/>
        <w:rPr>
          <w:rStyle w:val="uicontrol"/>
        </w:rPr>
      </w:pPr>
      <w:r w:rsidRPr="002D6FB9">
        <w:rPr>
          <w:rStyle w:val="uicontrol"/>
          <w:rFonts w:hint="eastAsia"/>
        </w:rPr>
        <w:t>单击</w:t>
      </w:r>
      <w:r w:rsidR="00F501DE" w:rsidRPr="002D6FB9">
        <w:rPr>
          <w:rStyle w:val="uicontrol"/>
          <w:rFonts w:hint="eastAsia"/>
        </w:rPr>
        <w:t>“</w:t>
      </w:r>
      <w:r w:rsidRPr="002D6FB9">
        <w:rPr>
          <w:rStyle w:val="uicontrol"/>
          <w:rFonts w:hint="eastAsia"/>
        </w:rPr>
        <w:t>域名</w:t>
      </w:r>
      <w:r w:rsidRPr="002D6FB9">
        <w:rPr>
          <w:rStyle w:val="uicontrol"/>
        </w:rPr>
        <w:t>配置</w:t>
      </w:r>
      <w:r w:rsidR="00F501DE" w:rsidRPr="00EF78AD">
        <w:rPr>
          <w:rFonts w:hint="eastAsia"/>
        </w:rPr>
        <w:t>”</w:t>
      </w:r>
      <w:r w:rsidRPr="002D6FB9">
        <w:rPr>
          <w:rStyle w:val="uicontrol"/>
          <w:rFonts w:hint="eastAsia"/>
        </w:rPr>
        <w:t>。</w:t>
      </w:r>
    </w:p>
    <w:p w14:paraId="5A2FCFE8" w14:textId="0A4A377F" w:rsidR="0023720F" w:rsidRPr="002D6FB9" w:rsidRDefault="0023720F" w:rsidP="002D6FB9">
      <w:pPr>
        <w:pStyle w:val="30"/>
        <w:rPr>
          <w:rStyle w:val="uicontrol"/>
        </w:rPr>
      </w:pPr>
      <w:r w:rsidRPr="002D6FB9">
        <w:rPr>
          <w:rStyle w:val="uicontrol"/>
          <w:rFonts w:hint="eastAsia"/>
        </w:rPr>
        <w:t>填写</w:t>
      </w:r>
      <w:r w:rsidRPr="002D6FB9">
        <w:rPr>
          <w:rStyle w:val="uicontrol"/>
          <w:rFonts w:hint="eastAsia"/>
        </w:rPr>
        <w:t>IP</w:t>
      </w:r>
      <w:r w:rsidRPr="002D6FB9">
        <w:rPr>
          <w:rStyle w:val="uicontrol"/>
          <w:rFonts w:hint="eastAsia"/>
        </w:rPr>
        <w:t>地址</w:t>
      </w:r>
      <w:r w:rsidRPr="002D6FB9">
        <w:rPr>
          <w:rStyle w:val="uicontrol"/>
        </w:rPr>
        <w:t>与域名。</w:t>
      </w:r>
      <w:r w:rsidRPr="002D6FB9">
        <w:rPr>
          <w:rStyle w:val="uicontrol"/>
          <w:rFonts w:hint="eastAsia"/>
        </w:rPr>
        <w:t>IP</w:t>
      </w:r>
      <w:r w:rsidRPr="002D6FB9">
        <w:rPr>
          <w:rStyle w:val="uicontrol"/>
          <w:rFonts w:hint="eastAsia"/>
        </w:rPr>
        <w:t>地址可在</w:t>
      </w:r>
      <w:r w:rsidR="00671925" w:rsidRPr="002D6FB9">
        <w:rPr>
          <w:rStyle w:val="uicontrol"/>
          <w:rFonts w:hint="eastAsia"/>
        </w:rPr>
        <w:t>CPS</w:t>
      </w:r>
      <w:r w:rsidRPr="002D6FB9">
        <w:rPr>
          <w:rStyle w:val="uicontrol"/>
          <w:rFonts w:hint="eastAsia"/>
        </w:rPr>
        <w:t>界面“系统</w:t>
      </w:r>
      <w:r w:rsidRPr="002D6FB9">
        <w:rPr>
          <w:rStyle w:val="uicontrol"/>
        </w:rPr>
        <w:t>——</w:t>
      </w:r>
      <w:r w:rsidRPr="002D6FB9">
        <w:rPr>
          <w:rStyle w:val="uicontrol"/>
          <w:rFonts w:hint="eastAsia"/>
        </w:rPr>
        <w:t>反向代理</w:t>
      </w:r>
      <w:r w:rsidRPr="002D6FB9">
        <w:rPr>
          <w:rStyle w:val="uicontrol"/>
        </w:rPr>
        <w:t>——external_om</w:t>
      </w:r>
      <w:r w:rsidR="00F501DE" w:rsidRPr="00EF78AD">
        <w:rPr>
          <w:rFonts w:hint="eastAsia"/>
        </w:rPr>
        <w:t>”</w:t>
      </w:r>
      <w:r w:rsidRPr="002D6FB9">
        <w:rPr>
          <w:rStyle w:val="uicontrol"/>
          <w:rFonts w:hint="eastAsia"/>
        </w:rPr>
        <w:t>处</w:t>
      </w:r>
      <w:r w:rsidRPr="002D6FB9">
        <w:rPr>
          <w:rStyle w:val="uicontrol"/>
        </w:rPr>
        <w:t>查看。域名配置可在</w:t>
      </w:r>
      <w:r w:rsidRPr="002D6FB9">
        <w:rPr>
          <w:rStyle w:val="uicontrol"/>
          <w:rFonts w:hint="eastAsia"/>
        </w:rPr>
        <w:t>“系统</w:t>
      </w:r>
      <w:r w:rsidRPr="002D6FB9">
        <w:rPr>
          <w:rStyle w:val="uicontrol"/>
        </w:rPr>
        <w:t>——</w:t>
      </w:r>
      <w:r w:rsidRPr="002D6FB9">
        <w:rPr>
          <w:rStyle w:val="uicontrol"/>
        </w:rPr>
        <w:t>域名配置</w:t>
      </w:r>
      <w:r w:rsidRPr="002D6FB9">
        <w:rPr>
          <w:rStyle w:val="uicontrol"/>
          <w:rFonts w:hint="eastAsia"/>
        </w:rPr>
        <w:t>”中</w:t>
      </w:r>
      <w:r w:rsidRPr="002D6FB9">
        <w:rPr>
          <w:rStyle w:val="uicontrol"/>
        </w:rPr>
        <w:t>查看。</w:t>
      </w:r>
    </w:p>
    <w:p w14:paraId="1B592AFA" w14:textId="77777777" w:rsidR="0023720F" w:rsidRPr="00147144" w:rsidRDefault="0023720F" w:rsidP="002D6FB9">
      <w:pPr>
        <w:pStyle w:val="1e"/>
        <w:rPr>
          <w:rStyle w:val="uicontrol"/>
        </w:rPr>
      </w:pPr>
      <w:r>
        <w:rPr>
          <w:noProof/>
        </w:rPr>
        <w:drawing>
          <wp:inline distT="0" distB="0" distL="0" distR="0" wp14:anchorId="57DF7F20" wp14:editId="341CD833">
            <wp:extent cx="3951293" cy="1644162"/>
            <wp:effectExtent l="19050" t="19050" r="11430" b="13335"/>
            <wp:docPr id="29" name="5608B3D9-B38E-4305-B51C-6B209BF99355" descr="C:\Users\swx481473\AppData\Roaming\eSpace_Desktop\UserData\swx481473\imagefiles\5608B3D9-B38E-4305-B51C-6B209BF99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8B3D9-B38E-4305-B51C-6B209BF99355" descr="C:\Users\swx481473\AppData\Roaming\eSpace_Desktop\UserData\swx481473\imagefiles\5608B3D9-B38E-4305-B51C-6B209BF99355.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0904" cy="1648161"/>
                    </a:xfrm>
                    <a:prstGeom prst="rect">
                      <a:avLst/>
                    </a:prstGeom>
                    <a:noFill/>
                    <a:ln>
                      <a:solidFill>
                        <a:schemeClr val="tx1"/>
                      </a:solidFill>
                    </a:ln>
                  </pic:spPr>
                </pic:pic>
              </a:graphicData>
            </a:graphic>
          </wp:inline>
        </w:drawing>
      </w:r>
    </w:p>
    <w:p w14:paraId="46D27630" w14:textId="77777777" w:rsidR="0023720F" w:rsidRDefault="0023720F" w:rsidP="002D6FB9">
      <w:pPr>
        <w:pStyle w:val="30"/>
        <w:rPr>
          <w:rStyle w:val="uicontrol"/>
        </w:rPr>
      </w:pPr>
      <w:r>
        <w:rPr>
          <w:rStyle w:val="uicontrol"/>
          <w:rFonts w:hint="eastAsia"/>
        </w:rPr>
        <w:t>单击增加</w:t>
      </w:r>
      <w:r>
        <w:rPr>
          <w:rStyle w:val="uicontrol"/>
        </w:rPr>
        <w:t>。</w:t>
      </w:r>
    </w:p>
    <w:p w14:paraId="130CE037" w14:textId="77777777" w:rsidR="0023720F" w:rsidRDefault="0023720F" w:rsidP="002D6FB9">
      <w:pPr>
        <w:pStyle w:val="30"/>
        <w:rPr>
          <w:rStyle w:val="uicontrol"/>
        </w:rPr>
      </w:pPr>
      <w:r>
        <w:rPr>
          <w:rStyle w:val="uicontrol"/>
          <w:rFonts w:hint="eastAsia"/>
        </w:rPr>
        <w:t>单击</w:t>
      </w:r>
      <w:r>
        <w:rPr>
          <w:rStyle w:val="uicontrol"/>
        </w:rPr>
        <w:t>应用。</w:t>
      </w:r>
    </w:p>
    <w:p w14:paraId="70024A1C" w14:textId="77777777" w:rsidR="0023720F" w:rsidRPr="00D2134C" w:rsidRDefault="0023720F" w:rsidP="00A25A90">
      <w:pPr>
        <w:pStyle w:val="1e"/>
        <w:rPr>
          <w:rStyle w:val="uicontrol"/>
        </w:rPr>
      </w:pPr>
      <w:r>
        <w:rPr>
          <w:rStyle w:val="uicontrol"/>
          <w:rFonts w:hint="eastAsia"/>
        </w:rPr>
        <w:t>显示域名</w:t>
      </w:r>
      <w:r>
        <w:rPr>
          <w:rStyle w:val="uicontrol"/>
        </w:rPr>
        <w:t>配置成功。</w:t>
      </w:r>
    </w:p>
    <w:p w14:paraId="22E213DA" w14:textId="6F3BB5E6" w:rsidR="0023720F" w:rsidRDefault="0023720F" w:rsidP="002D6FB9">
      <w:pPr>
        <w:pStyle w:val="30"/>
        <w:rPr>
          <w:rStyle w:val="uicontrol"/>
        </w:rPr>
      </w:pPr>
      <w:r>
        <w:rPr>
          <w:rStyle w:val="uicontrol"/>
          <w:rFonts w:hint="eastAsia"/>
        </w:rPr>
        <w:t>单击</w:t>
      </w:r>
      <w:r w:rsidR="00F501DE" w:rsidRPr="002D6FB9">
        <w:rPr>
          <w:rStyle w:val="uicontrol"/>
          <w:rFonts w:hint="eastAsia"/>
        </w:rPr>
        <w:t>“</w:t>
      </w:r>
      <w:r>
        <w:rPr>
          <w:rStyle w:val="uicontrol"/>
          <w:rFonts w:hint="eastAsia"/>
        </w:rPr>
        <w:t>增加</w:t>
      </w:r>
      <w:r>
        <w:rPr>
          <w:rStyle w:val="uicontrol"/>
          <w:rFonts w:hint="eastAsia"/>
        </w:rPr>
        <w:t>Keystone</w:t>
      </w:r>
      <w:r>
        <w:rPr>
          <w:rStyle w:val="uicontrol"/>
          <w:rFonts w:hint="eastAsia"/>
        </w:rPr>
        <w:t>——</w:t>
      </w:r>
      <w:r>
        <w:rPr>
          <w:rStyle w:val="uicontrol"/>
        </w:rPr>
        <w:t>增加</w:t>
      </w:r>
      <w:r w:rsidR="00F501DE" w:rsidRPr="002D6FB9">
        <w:rPr>
          <w:rStyle w:val="uicontrol"/>
          <w:rFonts w:hint="eastAsia"/>
        </w:rPr>
        <w:t>”</w:t>
      </w:r>
      <w:r>
        <w:rPr>
          <w:rStyle w:val="uicontrol"/>
          <w:rFonts w:hint="eastAsia"/>
        </w:rPr>
        <w:t>。</w:t>
      </w:r>
    </w:p>
    <w:p w14:paraId="56205973" w14:textId="77777777" w:rsidR="0023720F" w:rsidRDefault="0023720F" w:rsidP="002D6FB9">
      <w:pPr>
        <w:pStyle w:val="1e"/>
        <w:rPr>
          <w:rStyle w:val="uicontrol"/>
        </w:rPr>
      </w:pPr>
      <w:r>
        <w:rPr>
          <w:rStyle w:val="uicontrol"/>
          <w:rFonts w:hint="eastAsia"/>
        </w:rPr>
        <w:t>弹出</w:t>
      </w:r>
      <w:r>
        <w:rPr>
          <w:rStyle w:val="uicontrol"/>
        </w:rPr>
        <w:t>对话框。</w:t>
      </w:r>
    </w:p>
    <w:p w14:paraId="32148704" w14:textId="77777777" w:rsidR="0023720F" w:rsidRPr="00E32FF5" w:rsidRDefault="0023720F" w:rsidP="002D6FB9">
      <w:pPr>
        <w:pStyle w:val="1e"/>
        <w:rPr>
          <w:rStyle w:val="uicontrol"/>
        </w:rPr>
      </w:pPr>
      <w:r>
        <w:rPr>
          <w:noProof/>
        </w:rPr>
        <w:drawing>
          <wp:inline distT="0" distB="0" distL="0" distR="0" wp14:anchorId="519EF3BE" wp14:editId="3EB6DE01">
            <wp:extent cx="2228571" cy="828571"/>
            <wp:effectExtent l="19050" t="19050" r="19685" b="1016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28571" cy="828571"/>
                    </a:xfrm>
                    <a:prstGeom prst="rect">
                      <a:avLst/>
                    </a:prstGeom>
                    <a:ln>
                      <a:solidFill>
                        <a:schemeClr val="tx1"/>
                      </a:solidFill>
                    </a:ln>
                  </pic:spPr>
                </pic:pic>
              </a:graphicData>
            </a:graphic>
          </wp:inline>
        </w:drawing>
      </w:r>
    </w:p>
    <w:p w14:paraId="588C700E" w14:textId="77777777" w:rsidR="0023720F" w:rsidRDefault="0023720F" w:rsidP="002D6FB9">
      <w:pPr>
        <w:pStyle w:val="30"/>
        <w:rPr>
          <w:rStyle w:val="uicontrol"/>
        </w:rPr>
      </w:pPr>
      <w:r>
        <w:rPr>
          <w:rStyle w:val="uicontrol"/>
          <w:rFonts w:hint="eastAsia"/>
        </w:rPr>
        <w:t>在</w:t>
      </w:r>
      <w:r>
        <w:rPr>
          <w:rStyle w:val="uicontrol"/>
        </w:rPr>
        <w:t>对话框中，填写相关参数。</w:t>
      </w:r>
    </w:p>
    <w:p w14:paraId="1EB3AD7E" w14:textId="77777777" w:rsidR="0023720F" w:rsidRPr="00494DF2" w:rsidRDefault="0023720F" w:rsidP="002D6FB9">
      <w:pPr>
        <w:pStyle w:val="4a"/>
        <w:rPr>
          <w:rStyle w:val="uicontrol"/>
        </w:rPr>
      </w:pPr>
      <w:r w:rsidRPr="00494DF2">
        <w:rPr>
          <w:rStyle w:val="uicontrol"/>
          <w:rFonts w:hint="eastAsia"/>
        </w:rPr>
        <w:t>名称：自定义</w:t>
      </w:r>
      <w:r w:rsidRPr="00494DF2">
        <w:rPr>
          <w:rStyle w:val="uicontrol"/>
        </w:rPr>
        <w:t>，符合要求即可。</w:t>
      </w:r>
    </w:p>
    <w:p w14:paraId="6E137D88" w14:textId="15189E73" w:rsidR="0023720F" w:rsidRPr="00494DF2" w:rsidRDefault="0023720F" w:rsidP="002D6FB9">
      <w:pPr>
        <w:pStyle w:val="4a"/>
        <w:rPr>
          <w:rStyle w:val="uicontrol"/>
        </w:rPr>
      </w:pPr>
      <w:r w:rsidRPr="00494DF2">
        <w:rPr>
          <w:rStyle w:val="uicontrol"/>
        </w:rPr>
        <w:lastRenderedPageBreak/>
        <w:t>URL</w:t>
      </w:r>
      <w:r w:rsidRPr="00494DF2">
        <w:rPr>
          <w:rStyle w:val="uicontrol"/>
          <w:rFonts w:hint="eastAsia"/>
        </w:rPr>
        <w:t>地址</w:t>
      </w:r>
      <w:r w:rsidRPr="00494DF2">
        <w:rPr>
          <w:rStyle w:val="uicontrol"/>
        </w:rPr>
        <w:t>：</w:t>
      </w:r>
      <w:r w:rsidRPr="00494DF2">
        <w:rPr>
          <w:rStyle w:val="uicontrol"/>
          <w:rFonts w:hint="eastAsia"/>
        </w:rPr>
        <w:t>即</w:t>
      </w:r>
      <w:r w:rsidRPr="00494DF2">
        <w:rPr>
          <w:rStyle w:val="uicontrol"/>
          <w:rFonts w:hint="eastAsia"/>
        </w:rPr>
        <w:t>Keystone</w:t>
      </w:r>
      <w:r w:rsidRPr="00494DF2">
        <w:rPr>
          <w:rStyle w:val="uicontrol"/>
        </w:rPr>
        <w:t xml:space="preserve"> FusionSphere </w:t>
      </w:r>
      <w:r>
        <w:rPr>
          <w:rStyle w:val="uicontrol"/>
        </w:rPr>
        <w:t>OpenStack</w:t>
      </w:r>
      <w:r w:rsidRPr="00494DF2">
        <w:rPr>
          <w:rStyle w:val="uicontrol"/>
        </w:rPr>
        <w:t>的</w:t>
      </w:r>
      <w:r w:rsidRPr="00494DF2">
        <w:rPr>
          <w:rStyle w:val="uicontrol"/>
        </w:rPr>
        <w:t>Keystone</w:t>
      </w:r>
      <w:r w:rsidRPr="00494DF2">
        <w:rPr>
          <w:rStyle w:val="uicontrol"/>
        </w:rPr>
        <w:t>访问地址。格式为：</w:t>
      </w:r>
      <w:r w:rsidR="00F501DE" w:rsidRPr="00494DF2">
        <w:rPr>
          <w:rStyle w:val="uicontrol"/>
          <w:rFonts w:hint="eastAsia"/>
        </w:rPr>
        <w:t>“</w:t>
      </w:r>
      <w:r w:rsidRPr="002D6FB9">
        <w:rPr>
          <w:rStyle w:val="uicontrol"/>
          <w:b/>
        </w:rPr>
        <w:t>https://identity.Keystone</w:t>
      </w:r>
      <w:r w:rsidRPr="002D6FB9">
        <w:rPr>
          <w:rStyle w:val="uicontrol"/>
          <w:b/>
        </w:rPr>
        <w:t>域名</w:t>
      </w:r>
      <w:r w:rsidRPr="002D6FB9">
        <w:rPr>
          <w:rStyle w:val="uicontrol"/>
          <w:b/>
        </w:rPr>
        <w:t>:443/identity</w:t>
      </w:r>
      <w:r w:rsidR="00F501DE" w:rsidRPr="002D6FB9">
        <w:rPr>
          <w:rStyle w:val="uicontrol"/>
          <w:rFonts w:hint="eastAsia"/>
        </w:rPr>
        <w:t>”</w:t>
      </w:r>
      <w:r w:rsidRPr="00494DF2">
        <w:rPr>
          <w:rStyle w:val="uicontrol"/>
        </w:rPr>
        <w:t>。</w:t>
      </w:r>
    </w:p>
    <w:p w14:paraId="7CC3C489" w14:textId="0C3ABC6F" w:rsidR="0023720F" w:rsidRPr="00A25A90" w:rsidRDefault="0023720F" w:rsidP="00A25A90">
      <w:pPr>
        <w:pStyle w:val="1e"/>
        <w:ind w:left="1446"/>
        <w:rPr>
          <w:rStyle w:val="uicontrol"/>
        </w:rPr>
      </w:pPr>
      <w:r w:rsidRPr="00A25A90">
        <w:rPr>
          <w:rStyle w:val="uicontrol"/>
        </w:rPr>
        <w:t>其中，</w:t>
      </w:r>
      <w:r w:rsidR="00F501DE" w:rsidRPr="00A25A90">
        <w:rPr>
          <w:rStyle w:val="uicontrol"/>
          <w:rFonts w:hint="eastAsia"/>
        </w:rPr>
        <w:t>“</w:t>
      </w:r>
      <w:r w:rsidRPr="00A25A90">
        <w:rPr>
          <w:rStyle w:val="uicontrol"/>
        </w:rPr>
        <w:t>Keystone</w:t>
      </w:r>
      <w:r w:rsidRPr="00A25A90">
        <w:rPr>
          <w:rStyle w:val="uicontrol"/>
        </w:rPr>
        <w:t>域名</w:t>
      </w:r>
      <w:r w:rsidR="00F501DE" w:rsidRPr="00A25A90">
        <w:rPr>
          <w:rStyle w:val="uicontrol"/>
          <w:rFonts w:hint="eastAsia"/>
        </w:rPr>
        <w:t>”</w:t>
      </w:r>
      <w:r w:rsidRPr="00A25A90">
        <w:rPr>
          <w:rStyle w:val="uicontrol"/>
        </w:rPr>
        <w:t>可通过以下方法查询：</w:t>
      </w:r>
    </w:p>
    <w:p w14:paraId="7D57BEF7" w14:textId="445B9B48" w:rsidR="0023720F" w:rsidRPr="00A25A90" w:rsidRDefault="0023720F" w:rsidP="00A25A90">
      <w:pPr>
        <w:pStyle w:val="1e"/>
        <w:ind w:left="1446"/>
        <w:rPr>
          <w:rStyle w:val="uicontrol"/>
        </w:rPr>
      </w:pPr>
      <w:r w:rsidRPr="00A25A90">
        <w:rPr>
          <w:rStyle w:val="uicontrol"/>
        </w:rPr>
        <w:t>登录</w:t>
      </w:r>
      <w:r w:rsidRPr="00A25A90">
        <w:rPr>
          <w:rStyle w:val="uicontrol"/>
        </w:rPr>
        <w:t>FusionSphere OpenStack</w:t>
      </w:r>
      <w:r w:rsidRPr="00A25A90">
        <w:rPr>
          <w:rStyle w:val="uicontrol"/>
        </w:rPr>
        <w:t>的安装部署界面，在</w:t>
      </w:r>
      <w:r w:rsidR="00F501DE" w:rsidRPr="00A25A90">
        <w:rPr>
          <w:rStyle w:val="uicontrol"/>
          <w:rFonts w:hint="eastAsia"/>
        </w:rPr>
        <w:t>“</w:t>
      </w:r>
      <w:r w:rsidRPr="00A25A90">
        <w:rPr>
          <w:rStyle w:val="uicontrol"/>
        </w:rPr>
        <w:t>配置</w:t>
      </w:r>
      <w:r w:rsidR="002D6FB9" w:rsidRPr="00A25A90">
        <w:rPr>
          <w:rStyle w:val="uicontrol"/>
        </w:rPr>
        <w:t>——</w:t>
      </w:r>
      <w:r w:rsidRPr="00A25A90">
        <w:rPr>
          <w:rStyle w:val="uicontrol"/>
        </w:rPr>
        <w:t>系统</w:t>
      </w:r>
      <w:r w:rsidR="002D6FB9" w:rsidRPr="00A25A90">
        <w:rPr>
          <w:rStyle w:val="uicontrol"/>
        </w:rPr>
        <w:t>——</w:t>
      </w:r>
      <w:r w:rsidRPr="00A25A90">
        <w:rPr>
          <w:rStyle w:val="uicontrol"/>
        </w:rPr>
        <w:t>域名修改</w:t>
      </w:r>
      <w:r w:rsidR="00F501DE" w:rsidRPr="00A25A90">
        <w:rPr>
          <w:rStyle w:val="uicontrol"/>
          <w:rFonts w:hint="eastAsia"/>
        </w:rPr>
        <w:t>”</w:t>
      </w:r>
      <w:r w:rsidRPr="00A25A90">
        <w:rPr>
          <w:rStyle w:val="uicontrol"/>
        </w:rPr>
        <w:t>中单击</w:t>
      </w:r>
      <w:r w:rsidR="00F501DE" w:rsidRPr="00A25A90">
        <w:rPr>
          <w:rStyle w:val="uicontrol"/>
          <w:rFonts w:hint="eastAsia"/>
        </w:rPr>
        <w:t>“</w:t>
      </w:r>
      <w:r w:rsidRPr="00A25A90">
        <w:rPr>
          <w:rStyle w:val="uicontrol"/>
        </w:rPr>
        <w:t>修改</w:t>
      </w:r>
      <w:r w:rsidRPr="00A25A90">
        <w:rPr>
          <w:rStyle w:val="uicontrol"/>
        </w:rPr>
        <w:t>”</w:t>
      </w:r>
      <w:r w:rsidRPr="00A25A90">
        <w:rPr>
          <w:rStyle w:val="uicontrol"/>
        </w:rPr>
        <w:t>，查询</w:t>
      </w:r>
      <w:r w:rsidR="00F501DE" w:rsidRPr="00A25A90">
        <w:rPr>
          <w:rStyle w:val="uicontrol"/>
          <w:rFonts w:hint="eastAsia"/>
        </w:rPr>
        <w:t>“</w:t>
      </w:r>
      <w:r w:rsidRPr="00A25A90">
        <w:rPr>
          <w:rStyle w:val="uicontrol"/>
        </w:rPr>
        <w:t>Keystone</w:t>
      </w:r>
      <w:r w:rsidR="00F501DE" w:rsidRPr="00A25A90">
        <w:rPr>
          <w:rStyle w:val="uicontrol"/>
          <w:rFonts w:hint="eastAsia"/>
        </w:rPr>
        <w:t>”</w:t>
      </w:r>
      <w:r w:rsidRPr="00A25A90">
        <w:rPr>
          <w:rStyle w:val="uicontrol"/>
        </w:rPr>
        <w:t>配置的域名。</w:t>
      </w:r>
      <w:r w:rsidRPr="00A25A90">
        <w:rPr>
          <w:rStyle w:val="uicontrol"/>
        </w:rPr>
        <w:t xml:space="preserve"> </w:t>
      </w:r>
    </w:p>
    <w:p w14:paraId="2A460C08" w14:textId="5EDA8957" w:rsidR="0023720F" w:rsidRPr="00494DF2" w:rsidRDefault="0023720F" w:rsidP="002D6FB9">
      <w:pPr>
        <w:pStyle w:val="4a"/>
        <w:rPr>
          <w:rStyle w:val="uicontrol"/>
        </w:rPr>
      </w:pPr>
      <w:r>
        <w:rPr>
          <w:rStyle w:val="uicontrol"/>
        </w:rPr>
        <w:t>Defa</w:t>
      </w:r>
      <w:r w:rsidRPr="00494DF2">
        <w:rPr>
          <w:rStyle w:val="uicontrol"/>
        </w:rPr>
        <w:t>u</w:t>
      </w:r>
      <w:r>
        <w:rPr>
          <w:rStyle w:val="uicontrol"/>
        </w:rPr>
        <w:t>l</w:t>
      </w:r>
      <w:r w:rsidR="002D6FB9">
        <w:rPr>
          <w:rStyle w:val="uicontrol"/>
        </w:rPr>
        <w:t>t Project</w:t>
      </w:r>
      <w:r w:rsidR="002D6FB9">
        <w:rPr>
          <w:rStyle w:val="uicontrol"/>
          <w:rFonts w:hint="eastAsia"/>
        </w:rPr>
        <w:t>：</w:t>
      </w:r>
      <w:r w:rsidRPr="002D6FB9">
        <w:rPr>
          <w:rStyle w:val="uicontrol"/>
          <w:b/>
        </w:rPr>
        <w:t>admin</w:t>
      </w:r>
    </w:p>
    <w:p w14:paraId="5C4863F3" w14:textId="77777777" w:rsidR="0023720F" w:rsidRPr="00494DF2" w:rsidRDefault="0023720F" w:rsidP="002D6FB9">
      <w:pPr>
        <w:pStyle w:val="4a"/>
        <w:rPr>
          <w:rStyle w:val="uicontrol"/>
        </w:rPr>
      </w:pPr>
      <w:r w:rsidRPr="00494DF2">
        <w:rPr>
          <w:rStyle w:val="uicontrol"/>
          <w:rFonts w:hint="eastAsia"/>
        </w:rPr>
        <w:t>用户名</w:t>
      </w:r>
      <w:r w:rsidRPr="00494DF2">
        <w:rPr>
          <w:rStyle w:val="uicontrol"/>
        </w:rPr>
        <w:t>：</w:t>
      </w:r>
      <w:r w:rsidRPr="002D6FB9">
        <w:rPr>
          <w:rStyle w:val="uicontrol"/>
          <w:rFonts w:hint="eastAsia"/>
          <w:b/>
        </w:rPr>
        <w:t>cloud_admin</w:t>
      </w:r>
    </w:p>
    <w:p w14:paraId="602F4155" w14:textId="77777777" w:rsidR="0023720F" w:rsidRPr="00494DF2" w:rsidRDefault="0023720F" w:rsidP="002D6FB9">
      <w:pPr>
        <w:pStyle w:val="4a"/>
        <w:rPr>
          <w:rStyle w:val="uicontrol"/>
        </w:rPr>
      </w:pPr>
      <w:r w:rsidRPr="00494DF2">
        <w:rPr>
          <w:rStyle w:val="uicontrol"/>
          <w:rFonts w:hint="eastAsia"/>
        </w:rPr>
        <w:t>密码</w:t>
      </w:r>
      <w:r w:rsidRPr="00494DF2">
        <w:rPr>
          <w:rStyle w:val="uicontrol"/>
        </w:rPr>
        <w:t>：</w:t>
      </w:r>
      <w:r w:rsidRPr="00494DF2">
        <w:rPr>
          <w:rStyle w:val="uicontrol"/>
          <w:rFonts w:hint="eastAsia"/>
        </w:rPr>
        <w:t>project</w:t>
      </w:r>
      <w:r w:rsidRPr="00494DF2">
        <w:rPr>
          <w:rStyle w:val="uicontrol"/>
          <w:rFonts w:hint="eastAsia"/>
        </w:rPr>
        <w:t>对应</w:t>
      </w:r>
      <w:r w:rsidRPr="00494DF2">
        <w:rPr>
          <w:rStyle w:val="uicontrol"/>
        </w:rPr>
        <w:t>的密码，默认为</w:t>
      </w:r>
      <w:r w:rsidRPr="00494DF2">
        <w:rPr>
          <w:rStyle w:val="uicontrol"/>
          <w:rFonts w:hint="eastAsia"/>
        </w:rPr>
        <w:t>“</w:t>
      </w:r>
      <w:r w:rsidRPr="002D6FB9">
        <w:rPr>
          <w:rStyle w:val="uicontrol"/>
          <w:rFonts w:hint="eastAsia"/>
          <w:b/>
        </w:rPr>
        <w:t>F</w:t>
      </w:r>
      <w:r w:rsidRPr="002D6FB9">
        <w:rPr>
          <w:rStyle w:val="uicontrol"/>
          <w:b/>
        </w:rPr>
        <w:t>usionSphere123</w:t>
      </w:r>
      <w:r w:rsidRPr="00494DF2">
        <w:rPr>
          <w:rStyle w:val="uicontrol"/>
          <w:rFonts w:hint="eastAsia"/>
        </w:rPr>
        <w:t>”</w:t>
      </w:r>
    </w:p>
    <w:p w14:paraId="2BC5725B" w14:textId="77777777" w:rsidR="0023720F" w:rsidRPr="00E32FF5" w:rsidRDefault="0023720F" w:rsidP="002D6FB9">
      <w:pPr>
        <w:pStyle w:val="1e"/>
        <w:rPr>
          <w:rStyle w:val="uicontrol"/>
        </w:rPr>
      </w:pPr>
      <w:r>
        <w:rPr>
          <w:noProof/>
        </w:rPr>
        <w:drawing>
          <wp:inline distT="0" distB="0" distL="0" distR="0" wp14:anchorId="5A08E881" wp14:editId="4D75D471">
            <wp:extent cx="5454000" cy="3595633"/>
            <wp:effectExtent l="19050" t="19050" r="13970" b="24130"/>
            <wp:docPr id="20" name="5FE6EF15-6D5D-41AD-ABE1-AE4BA396CDB0" descr="C:\Users\swx481473\AppData\Roaming\eSpace_Desktop\UserData\swx481473\imagefiles\5FE6EF15-6D5D-41AD-ABE1-AE4BA396CD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E6EF15-6D5D-41AD-ABE1-AE4BA396CDB0" descr="C:\Users\swx481473\AppData\Roaming\eSpace_Desktop\UserData\swx481473\imagefiles\5FE6EF15-6D5D-41AD-ABE1-AE4BA396CDB0.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54000" cy="3595633"/>
                    </a:xfrm>
                    <a:prstGeom prst="rect">
                      <a:avLst/>
                    </a:prstGeom>
                    <a:noFill/>
                    <a:ln>
                      <a:solidFill>
                        <a:schemeClr val="tx1"/>
                      </a:solidFill>
                    </a:ln>
                  </pic:spPr>
                </pic:pic>
              </a:graphicData>
            </a:graphic>
          </wp:inline>
        </w:drawing>
      </w:r>
    </w:p>
    <w:p w14:paraId="2BC9E9CD" w14:textId="77777777" w:rsidR="000D0DCF" w:rsidRDefault="0023720F" w:rsidP="00EF440F">
      <w:pPr>
        <w:pStyle w:val="30"/>
        <w:rPr>
          <w:rStyle w:val="uicontrol"/>
        </w:rPr>
      </w:pPr>
      <w:r>
        <w:rPr>
          <w:rStyle w:val="uicontrol"/>
          <w:rFonts w:hint="eastAsia"/>
        </w:rPr>
        <w:t>确认</w:t>
      </w:r>
      <w:r>
        <w:rPr>
          <w:rStyle w:val="uicontrol"/>
        </w:rPr>
        <w:t>无误后，单击</w:t>
      </w:r>
      <w:r w:rsidR="00F501DE" w:rsidRPr="00494DF2">
        <w:rPr>
          <w:rStyle w:val="uicontrol"/>
          <w:rFonts w:hint="eastAsia"/>
        </w:rPr>
        <w:t>“</w:t>
      </w:r>
      <w:r>
        <w:rPr>
          <w:rStyle w:val="uicontrol"/>
          <w:rFonts w:hint="eastAsia"/>
        </w:rPr>
        <w:t>测试</w:t>
      </w:r>
      <w:r w:rsidR="00F501DE" w:rsidRPr="00494DF2">
        <w:rPr>
          <w:rStyle w:val="uicontrol"/>
          <w:rFonts w:hint="eastAsia"/>
        </w:rPr>
        <w:t>”</w:t>
      </w:r>
      <w:r>
        <w:rPr>
          <w:rStyle w:val="uicontrol"/>
          <w:rFonts w:hint="eastAsia"/>
        </w:rPr>
        <w:t>。</w:t>
      </w:r>
    </w:p>
    <w:p w14:paraId="109277D2" w14:textId="7C1B2E18" w:rsidR="0023720F" w:rsidRDefault="0023720F" w:rsidP="00EF440F">
      <w:pPr>
        <w:pStyle w:val="30"/>
        <w:rPr>
          <w:rStyle w:val="uicontrol"/>
        </w:rPr>
      </w:pPr>
      <w:r>
        <w:rPr>
          <w:rStyle w:val="uicontrol"/>
          <w:rFonts w:hint="eastAsia"/>
        </w:rPr>
        <w:t>显示</w:t>
      </w:r>
      <w:r w:rsidR="00EF440F" w:rsidRPr="00494DF2">
        <w:rPr>
          <w:rStyle w:val="uicontrol"/>
          <w:rFonts w:hint="eastAsia"/>
        </w:rPr>
        <w:t>“</w:t>
      </w:r>
      <w:r>
        <w:rPr>
          <w:rStyle w:val="uicontrol"/>
          <w:rFonts w:hint="eastAsia"/>
        </w:rPr>
        <w:t>测试</w:t>
      </w:r>
      <w:r>
        <w:rPr>
          <w:rStyle w:val="uicontrol"/>
        </w:rPr>
        <w:t>连接</w:t>
      </w:r>
      <w:r>
        <w:rPr>
          <w:rStyle w:val="uicontrol"/>
          <w:rFonts w:hint="eastAsia"/>
        </w:rPr>
        <w:t>成功</w:t>
      </w:r>
      <w:r w:rsidR="00EF440F" w:rsidRPr="00494DF2">
        <w:rPr>
          <w:rStyle w:val="uicontrol"/>
          <w:rFonts w:hint="eastAsia"/>
        </w:rPr>
        <w:t>”</w:t>
      </w:r>
      <w:r>
        <w:rPr>
          <w:rStyle w:val="uicontrol"/>
          <w:rFonts w:hint="eastAsia"/>
        </w:rPr>
        <w:t>后</w:t>
      </w:r>
      <w:r>
        <w:rPr>
          <w:rStyle w:val="uicontrol"/>
        </w:rPr>
        <w:t>，</w:t>
      </w:r>
      <w:r w:rsidR="00EF440F">
        <w:rPr>
          <w:rStyle w:val="uicontrol"/>
        </w:rPr>
        <w:t>单击</w:t>
      </w:r>
      <w:r w:rsidR="00EF440F" w:rsidRPr="00494DF2">
        <w:rPr>
          <w:rStyle w:val="uicontrol"/>
          <w:rFonts w:hint="eastAsia"/>
        </w:rPr>
        <w:t>“</w:t>
      </w:r>
      <w:r w:rsidR="00EF440F">
        <w:rPr>
          <w:rStyle w:val="uicontrol"/>
          <w:rFonts w:hint="eastAsia"/>
        </w:rPr>
        <w:t>确定</w:t>
      </w:r>
      <w:r w:rsidR="00EF440F" w:rsidRPr="00494DF2">
        <w:rPr>
          <w:rStyle w:val="uicontrol"/>
          <w:rFonts w:hint="eastAsia"/>
        </w:rPr>
        <w:t>”</w:t>
      </w:r>
      <w:r>
        <w:rPr>
          <w:rStyle w:val="uicontrol"/>
          <w:rFonts w:hint="eastAsia"/>
        </w:rPr>
        <w:t>。</w:t>
      </w:r>
    </w:p>
    <w:p w14:paraId="15F72A18" w14:textId="77777777" w:rsidR="00EF440F" w:rsidRDefault="00EF440F" w:rsidP="002D6FB9">
      <w:pPr>
        <w:pStyle w:val="30"/>
        <w:rPr>
          <w:rStyle w:val="uicontrol"/>
        </w:rPr>
      </w:pPr>
      <w:r>
        <w:rPr>
          <w:rStyle w:val="uicontrol"/>
        </w:rPr>
        <w:t>询问</w:t>
      </w:r>
      <w:r>
        <w:rPr>
          <w:rStyle w:val="uicontrol"/>
          <w:rFonts w:hint="eastAsia"/>
        </w:rPr>
        <w:t>“是否</w:t>
      </w:r>
      <w:r>
        <w:rPr>
          <w:rStyle w:val="uicontrol"/>
        </w:rPr>
        <w:t>导入</w:t>
      </w:r>
      <w:r>
        <w:rPr>
          <w:rStyle w:val="uicontrol"/>
          <w:rFonts w:hint="eastAsia"/>
        </w:rPr>
        <w:t>OpenStack</w:t>
      </w:r>
      <w:r>
        <w:rPr>
          <w:rStyle w:val="uicontrol"/>
          <w:rFonts w:hint="eastAsia"/>
        </w:rPr>
        <w:t>证书</w:t>
      </w:r>
      <w:r w:rsidRPr="00494DF2">
        <w:rPr>
          <w:rStyle w:val="uicontrol"/>
          <w:rFonts w:hint="eastAsia"/>
        </w:rPr>
        <w:t>”</w:t>
      </w:r>
      <w:r>
        <w:rPr>
          <w:rStyle w:val="uicontrol"/>
          <w:rFonts w:hint="eastAsia"/>
        </w:rPr>
        <w:t>，</w:t>
      </w:r>
      <w:r w:rsidR="0023720F">
        <w:rPr>
          <w:rStyle w:val="uicontrol"/>
          <w:rFonts w:hint="eastAsia"/>
        </w:rPr>
        <w:t>选择</w:t>
      </w:r>
      <w:r w:rsidR="00F501DE" w:rsidRPr="00494DF2">
        <w:rPr>
          <w:rStyle w:val="uicontrol"/>
          <w:rFonts w:hint="eastAsia"/>
        </w:rPr>
        <w:t>“</w:t>
      </w:r>
      <w:r w:rsidR="0023720F">
        <w:rPr>
          <w:rStyle w:val="uicontrol"/>
          <w:rFonts w:hint="eastAsia"/>
        </w:rPr>
        <w:t>导入</w:t>
      </w:r>
      <w:r w:rsidR="00F501DE" w:rsidRPr="00494DF2">
        <w:rPr>
          <w:rStyle w:val="uicontrol"/>
          <w:rFonts w:hint="eastAsia"/>
        </w:rPr>
        <w:t>”</w:t>
      </w:r>
      <w:r w:rsidR="0023720F">
        <w:rPr>
          <w:rStyle w:val="uicontrol"/>
          <w:rFonts w:hint="eastAsia"/>
        </w:rPr>
        <w:t>。</w:t>
      </w:r>
    </w:p>
    <w:p w14:paraId="5E0B6903" w14:textId="4616A3D9" w:rsidR="0023720F" w:rsidRDefault="0023720F" w:rsidP="00EF440F">
      <w:pPr>
        <w:pStyle w:val="1e"/>
        <w:rPr>
          <w:rStyle w:val="uicontrol"/>
        </w:rPr>
      </w:pPr>
      <w:r>
        <w:rPr>
          <w:rStyle w:val="uicontrol"/>
          <w:rFonts w:hint="eastAsia"/>
        </w:rPr>
        <w:t>等待</w:t>
      </w:r>
      <w:r>
        <w:rPr>
          <w:rStyle w:val="uicontrol"/>
        </w:rPr>
        <w:t>导入完成。</w:t>
      </w:r>
    </w:p>
    <w:p w14:paraId="76C87AFE" w14:textId="18A2775D" w:rsidR="0023720F" w:rsidRDefault="0023720F" w:rsidP="002D6FB9">
      <w:pPr>
        <w:pStyle w:val="30"/>
        <w:rPr>
          <w:rStyle w:val="uicontrol"/>
        </w:rPr>
      </w:pPr>
      <w:r>
        <w:rPr>
          <w:rStyle w:val="uicontrol"/>
          <w:rFonts w:hint="eastAsia"/>
        </w:rPr>
        <w:t>单击</w:t>
      </w:r>
      <w:r w:rsidR="00F501DE" w:rsidRPr="00494DF2">
        <w:rPr>
          <w:rStyle w:val="uicontrol"/>
          <w:rFonts w:hint="eastAsia"/>
        </w:rPr>
        <w:t>“</w:t>
      </w:r>
      <w:r>
        <w:rPr>
          <w:rStyle w:val="uicontrol"/>
          <w:rFonts w:hint="eastAsia"/>
        </w:rPr>
        <w:t>应用</w:t>
      </w:r>
      <w:r w:rsidR="00F501DE" w:rsidRPr="00494DF2">
        <w:rPr>
          <w:rStyle w:val="uicontrol"/>
          <w:rFonts w:hint="eastAsia"/>
        </w:rPr>
        <w:t>”</w:t>
      </w:r>
      <w:r>
        <w:rPr>
          <w:rStyle w:val="uicontrol"/>
          <w:rFonts w:hint="eastAsia"/>
        </w:rPr>
        <w:t>。</w:t>
      </w:r>
    </w:p>
    <w:p w14:paraId="0423597D" w14:textId="0A2716CD" w:rsidR="0023720F" w:rsidRDefault="000D0DCF" w:rsidP="000D0DCF">
      <w:pPr>
        <w:pStyle w:val="30"/>
        <w:rPr>
          <w:rStyle w:val="uicontrol"/>
        </w:rPr>
      </w:pPr>
      <w:r w:rsidRPr="000D0DCF">
        <w:rPr>
          <w:rStyle w:val="uicontrol"/>
          <w:rFonts w:hint="eastAsia"/>
        </w:rPr>
        <w:t>显示“是否导入</w:t>
      </w:r>
      <w:r w:rsidRPr="000D0DCF">
        <w:rPr>
          <w:rStyle w:val="uicontrol"/>
          <w:rFonts w:hint="eastAsia"/>
        </w:rPr>
        <w:t>FusionManager</w:t>
      </w:r>
      <w:r w:rsidRPr="000D0DCF">
        <w:rPr>
          <w:rStyle w:val="uicontrol"/>
          <w:rFonts w:hint="eastAsia"/>
        </w:rPr>
        <w:t>证书”</w:t>
      </w:r>
      <w:r>
        <w:rPr>
          <w:rStyle w:val="uicontrol"/>
          <w:rFonts w:hint="eastAsia"/>
        </w:rPr>
        <w:t>，</w:t>
      </w:r>
      <w:r w:rsidR="0023720F">
        <w:rPr>
          <w:rStyle w:val="uicontrol"/>
          <w:rFonts w:hint="eastAsia"/>
        </w:rPr>
        <w:t>单击</w:t>
      </w:r>
      <w:r w:rsidR="00F501DE" w:rsidRPr="00494DF2">
        <w:rPr>
          <w:rStyle w:val="uicontrol"/>
          <w:rFonts w:hint="eastAsia"/>
        </w:rPr>
        <w:t>“</w:t>
      </w:r>
      <w:r w:rsidR="0023720F">
        <w:rPr>
          <w:rStyle w:val="uicontrol"/>
          <w:rFonts w:hint="eastAsia"/>
        </w:rPr>
        <w:t>是</w:t>
      </w:r>
      <w:r w:rsidR="00F501DE" w:rsidRPr="00494DF2">
        <w:rPr>
          <w:rStyle w:val="uicontrol"/>
          <w:rFonts w:hint="eastAsia"/>
        </w:rPr>
        <w:t>”</w:t>
      </w:r>
      <w:r w:rsidR="0023720F">
        <w:rPr>
          <w:rStyle w:val="uicontrol"/>
          <w:rFonts w:hint="eastAsia"/>
        </w:rPr>
        <w:t>，</w:t>
      </w:r>
      <w:r w:rsidR="0023720F">
        <w:rPr>
          <w:rStyle w:val="uicontrol"/>
        </w:rPr>
        <w:t>并选择</w:t>
      </w:r>
      <w:r w:rsidRPr="00494DF2">
        <w:rPr>
          <w:rStyle w:val="uicontrol"/>
          <w:rFonts w:hint="eastAsia"/>
        </w:rPr>
        <w:t>“</w:t>
      </w:r>
      <w:r>
        <w:rPr>
          <w:rStyle w:val="uicontrol"/>
          <w:rFonts w:hint="eastAsia"/>
        </w:rPr>
        <w:t>导入</w:t>
      </w:r>
      <w:r w:rsidRPr="00494DF2">
        <w:rPr>
          <w:rStyle w:val="uicontrol"/>
          <w:rFonts w:hint="eastAsia"/>
        </w:rPr>
        <w:t>”</w:t>
      </w:r>
      <w:r w:rsidR="0023720F">
        <w:rPr>
          <w:rStyle w:val="uicontrol"/>
        </w:rPr>
        <w:t>。</w:t>
      </w:r>
    </w:p>
    <w:p w14:paraId="5B2CC396" w14:textId="77777777" w:rsidR="0023720F" w:rsidRPr="00D2134C" w:rsidRDefault="0023720F" w:rsidP="002D6FB9">
      <w:pPr>
        <w:pStyle w:val="1e"/>
        <w:rPr>
          <w:rStyle w:val="uicontrol"/>
        </w:rPr>
      </w:pPr>
      <w:r>
        <w:rPr>
          <w:rStyle w:val="uicontrol"/>
          <w:rFonts w:hint="eastAsia"/>
        </w:rPr>
        <w:t>等待</w:t>
      </w:r>
      <w:r>
        <w:rPr>
          <w:rStyle w:val="uicontrol"/>
        </w:rPr>
        <w:t>证书导入成功之后，显示</w:t>
      </w:r>
      <w:r>
        <w:rPr>
          <w:rStyle w:val="uicontrol"/>
          <w:rFonts w:hint="eastAsia"/>
        </w:rPr>
        <w:t>K</w:t>
      </w:r>
      <w:r>
        <w:rPr>
          <w:rStyle w:val="uicontrol"/>
        </w:rPr>
        <w:t>eystone</w:t>
      </w:r>
      <w:r>
        <w:rPr>
          <w:rStyle w:val="uicontrol"/>
          <w:rFonts w:hint="eastAsia"/>
        </w:rPr>
        <w:t>配置</w:t>
      </w:r>
      <w:r>
        <w:rPr>
          <w:rStyle w:val="uicontrol"/>
        </w:rPr>
        <w:t>成功。</w:t>
      </w:r>
    </w:p>
    <w:p w14:paraId="5F582DA7" w14:textId="77777777" w:rsidR="0023720F" w:rsidRDefault="0023720F" w:rsidP="002D6FB9">
      <w:pPr>
        <w:pStyle w:val="1e"/>
        <w:rPr>
          <w:rStyle w:val="uicontrol"/>
        </w:rPr>
      </w:pPr>
      <w:r>
        <w:rPr>
          <w:noProof/>
        </w:rPr>
        <w:lastRenderedPageBreak/>
        <w:drawing>
          <wp:inline distT="0" distB="0" distL="0" distR="0" wp14:anchorId="1AFDD187" wp14:editId="59360718">
            <wp:extent cx="3142857" cy="1342857"/>
            <wp:effectExtent l="19050" t="19050" r="19685" b="1016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42857" cy="1342857"/>
                    </a:xfrm>
                    <a:prstGeom prst="rect">
                      <a:avLst/>
                    </a:prstGeom>
                    <a:ln>
                      <a:solidFill>
                        <a:schemeClr val="tx1"/>
                      </a:solidFill>
                    </a:ln>
                  </pic:spPr>
                </pic:pic>
              </a:graphicData>
            </a:graphic>
          </wp:inline>
        </w:drawing>
      </w:r>
    </w:p>
    <w:p w14:paraId="54DC498A" w14:textId="7AF48B19" w:rsidR="0023720F" w:rsidRDefault="0023720F" w:rsidP="002D6FB9">
      <w:pPr>
        <w:pStyle w:val="30"/>
        <w:rPr>
          <w:rStyle w:val="uicontrol"/>
        </w:rPr>
      </w:pPr>
      <w:r>
        <w:rPr>
          <w:rStyle w:val="uicontrol"/>
          <w:rFonts w:hint="eastAsia"/>
        </w:rPr>
        <w:t>在</w:t>
      </w:r>
      <w:r>
        <w:rPr>
          <w:rStyle w:val="uicontrol"/>
          <w:rFonts w:hint="eastAsia"/>
        </w:rPr>
        <w:t>OC</w:t>
      </w:r>
      <w:r>
        <w:rPr>
          <w:rStyle w:val="uicontrol"/>
          <w:rFonts w:hint="eastAsia"/>
        </w:rPr>
        <w:t>界面</w:t>
      </w:r>
      <w:r>
        <w:rPr>
          <w:rStyle w:val="uicontrol"/>
        </w:rPr>
        <w:t>，单击</w:t>
      </w:r>
      <w:r w:rsidR="00F501DE" w:rsidRPr="00494DF2">
        <w:rPr>
          <w:rStyle w:val="uicontrol"/>
          <w:rFonts w:hint="eastAsia"/>
        </w:rPr>
        <w:t>“</w:t>
      </w:r>
      <w:r>
        <w:rPr>
          <w:rStyle w:val="uicontrol"/>
          <w:rFonts w:hint="eastAsia"/>
        </w:rPr>
        <w:t>系统</w:t>
      </w:r>
      <w:r>
        <w:rPr>
          <w:rStyle w:val="uicontrol"/>
        </w:rPr>
        <w:t>配置</w:t>
      </w:r>
      <w:r>
        <w:rPr>
          <w:rStyle w:val="uicontrol"/>
        </w:rPr>
        <w:t>——</w:t>
      </w:r>
      <w:r>
        <w:rPr>
          <w:rStyle w:val="uicontrol"/>
          <w:rFonts w:hint="eastAsia"/>
        </w:rPr>
        <w:t>对接</w:t>
      </w:r>
      <w:r>
        <w:rPr>
          <w:rStyle w:val="uicontrol"/>
        </w:rPr>
        <w:t>管理</w:t>
      </w:r>
      <w:r>
        <w:rPr>
          <w:rStyle w:val="uicontrol"/>
        </w:rPr>
        <w:t>——</w:t>
      </w:r>
      <w:r w:rsidR="002D6FB9">
        <w:rPr>
          <w:rStyle w:val="uicontrol"/>
          <w:rFonts w:hint="eastAsia"/>
        </w:rPr>
        <w:t>对</w:t>
      </w:r>
      <w:r>
        <w:rPr>
          <w:rStyle w:val="uicontrol"/>
          <w:rFonts w:hint="eastAsia"/>
        </w:rPr>
        <w:t>F</w:t>
      </w:r>
      <w:r>
        <w:rPr>
          <w:rStyle w:val="uicontrol"/>
        </w:rPr>
        <w:t>usionSphere OpenStack</w:t>
      </w:r>
      <w:r w:rsidR="00F501DE" w:rsidRPr="00494DF2">
        <w:rPr>
          <w:rStyle w:val="uicontrol"/>
          <w:rFonts w:hint="eastAsia"/>
        </w:rPr>
        <w:t>”</w:t>
      </w:r>
      <w:r>
        <w:rPr>
          <w:rStyle w:val="uicontrol"/>
          <w:rFonts w:hint="eastAsia"/>
        </w:rPr>
        <w:t>。</w:t>
      </w:r>
    </w:p>
    <w:p w14:paraId="21FE263A" w14:textId="77777777" w:rsidR="0023720F" w:rsidRPr="00D2134C" w:rsidRDefault="0023720F" w:rsidP="002D6FB9">
      <w:pPr>
        <w:pStyle w:val="1e"/>
        <w:rPr>
          <w:rStyle w:val="uicontrol"/>
        </w:rPr>
      </w:pPr>
      <w:r>
        <w:rPr>
          <w:noProof/>
        </w:rPr>
        <w:drawing>
          <wp:inline distT="0" distB="0" distL="0" distR="0" wp14:anchorId="5F853205" wp14:editId="76B207C6">
            <wp:extent cx="5454000" cy="2462506"/>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54000" cy="2462506"/>
                    </a:xfrm>
                    <a:prstGeom prst="rect">
                      <a:avLst/>
                    </a:prstGeom>
                  </pic:spPr>
                </pic:pic>
              </a:graphicData>
            </a:graphic>
          </wp:inline>
        </w:drawing>
      </w:r>
    </w:p>
    <w:p w14:paraId="2E0D328C" w14:textId="77777777" w:rsidR="0023720F" w:rsidRDefault="0023720F" w:rsidP="002D6FB9">
      <w:pPr>
        <w:pStyle w:val="30"/>
        <w:rPr>
          <w:rStyle w:val="uicontrol"/>
        </w:rPr>
      </w:pPr>
      <w:r>
        <w:rPr>
          <w:rStyle w:val="uicontrol"/>
          <w:rFonts w:hint="eastAsia"/>
        </w:rPr>
        <w:t>在</w:t>
      </w:r>
      <w:r>
        <w:rPr>
          <w:rStyle w:val="uicontrol"/>
        </w:rPr>
        <w:t>对应的</w:t>
      </w:r>
      <w:r>
        <w:rPr>
          <w:rStyle w:val="uicontrol"/>
          <w:rFonts w:hint="eastAsia"/>
        </w:rPr>
        <w:t>F</w:t>
      </w:r>
      <w:r>
        <w:rPr>
          <w:rStyle w:val="uicontrol"/>
        </w:rPr>
        <w:t>usionSphere OpenStack</w:t>
      </w:r>
      <w:r>
        <w:rPr>
          <w:rStyle w:val="uicontrol"/>
          <w:rFonts w:hint="eastAsia"/>
        </w:rPr>
        <w:t>所在行</w:t>
      </w:r>
      <w:r>
        <w:rPr>
          <w:rStyle w:val="uicontrol"/>
        </w:rPr>
        <w:t>，单击</w:t>
      </w:r>
      <w:r>
        <w:rPr>
          <w:noProof/>
        </w:rPr>
        <w:drawing>
          <wp:inline distT="0" distB="0" distL="0" distR="0" wp14:anchorId="16DD9A9F" wp14:editId="4E817BEF">
            <wp:extent cx="152400" cy="152400"/>
            <wp:effectExtent l="0" t="0" r="0" b="0"/>
            <wp:docPr id="309" name="图片 309" descr="http://localhost:7890/pages/YZG0624X/01/YZG0624X/01/resources/install/fig/GUOC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ocalhost:7890/pages/YZG0624X/01/YZG0624X/01/resources/install/fig/GUOC16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uicontrol"/>
          <w:rFonts w:hint="eastAsia"/>
        </w:rPr>
        <w:t>。</w:t>
      </w:r>
    </w:p>
    <w:p w14:paraId="4B58F688" w14:textId="34867B18" w:rsidR="0023720F" w:rsidRDefault="0023720F" w:rsidP="002D6FB9">
      <w:pPr>
        <w:pStyle w:val="30"/>
        <w:rPr>
          <w:rStyle w:val="uicontrol"/>
        </w:rPr>
      </w:pPr>
      <w:r w:rsidRPr="00D2134C">
        <w:rPr>
          <w:rStyle w:val="uicontrol"/>
        </w:rPr>
        <w:t>根据界面提示选择位置，单击</w:t>
      </w:r>
      <w:r w:rsidR="00F501DE" w:rsidRPr="00494DF2">
        <w:rPr>
          <w:rStyle w:val="uicontrol"/>
          <w:rFonts w:hint="eastAsia"/>
        </w:rPr>
        <w:t>“</w:t>
      </w:r>
      <w:r w:rsidRPr="00D2134C">
        <w:rPr>
          <w:rStyle w:val="uicontrol"/>
        </w:rPr>
        <w:t>测试</w:t>
      </w:r>
      <w:r w:rsidR="00F501DE" w:rsidRPr="00494DF2">
        <w:rPr>
          <w:rStyle w:val="uicontrol"/>
          <w:rFonts w:hint="eastAsia"/>
        </w:rPr>
        <w:t>”</w:t>
      </w:r>
      <w:r w:rsidRPr="00D2134C">
        <w:rPr>
          <w:rStyle w:val="uicontrol"/>
        </w:rPr>
        <w:t>。</w:t>
      </w:r>
      <w:r w:rsidRPr="00D2134C">
        <w:rPr>
          <w:rStyle w:val="uicontrol"/>
        </w:rPr>
        <w:t xml:space="preserve"> </w:t>
      </w:r>
    </w:p>
    <w:p w14:paraId="2EF698CC" w14:textId="77777777" w:rsidR="0023720F" w:rsidRPr="00C769D0" w:rsidRDefault="0023720F" w:rsidP="002D6FB9">
      <w:pPr>
        <w:pStyle w:val="1e"/>
        <w:rPr>
          <w:rStyle w:val="uicontrol"/>
        </w:rPr>
      </w:pPr>
      <w:r>
        <w:rPr>
          <w:noProof/>
        </w:rPr>
        <w:drawing>
          <wp:inline distT="0" distB="0" distL="0" distR="0" wp14:anchorId="587C662D" wp14:editId="2EFB0564">
            <wp:extent cx="5454000" cy="376225"/>
            <wp:effectExtent l="19050" t="19050" r="13970" b="2413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54000" cy="376225"/>
                    </a:xfrm>
                    <a:prstGeom prst="rect">
                      <a:avLst/>
                    </a:prstGeom>
                    <a:ln>
                      <a:solidFill>
                        <a:schemeClr val="tx1"/>
                      </a:solidFill>
                    </a:ln>
                  </pic:spPr>
                </pic:pic>
              </a:graphicData>
            </a:graphic>
          </wp:inline>
        </w:drawing>
      </w:r>
    </w:p>
    <w:p w14:paraId="45509856" w14:textId="77777777" w:rsidR="0023720F" w:rsidRPr="00C769D0" w:rsidRDefault="0023720F" w:rsidP="00112F02">
      <w:pPr>
        <w:pStyle w:val="1e"/>
        <w:rPr>
          <w:rStyle w:val="uicontrol"/>
        </w:rPr>
      </w:pPr>
      <w:r w:rsidRPr="00C769D0">
        <w:rPr>
          <w:rStyle w:val="uicontrol"/>
        </w:rPr>
        <w:t>如果系统提示测试连接成功，则</w:t>
      </w:r>
      <w:r w:rsidRPr="00C769D0">
        <w:rPr>
          <w:rStyle w:val="uicontrol"/>
        </w:rPr>
        <w:t xml:space="preserve">FusionSphere </w:t>
      </w:r>
      <w:r>
        <w:rPr>
          <w:rStyle w:val="uicontrol"/>
        </w:rPr>
        <w:t>OpenStack</w:t>
      </w:r>
      <w:r w:rsidRPr="00C769D0">
        <w:rPr>
          <w:rStyle w:val="uicontrol"/>
        </w:rPr>
        <w:t>对接成功。</w:t>
      </w:r>
    </w:p>
    <w:p w14:paraId="3FF0E6FF" w14:textId="77777777" w:rsidR="0023720F" w:rsidRPr="00C769D0" w:rsidRDefault="0023720F" w:rsidP="00112F02">
      <w:pPr>
        <w:pStyle w:val="1e"/>
        <w:rPr>
          <w:rStyle w:val="uicontrol"/>
        </w:rPr>
      </w:pPr>
      <w:r>
        <w:rPr>
          <w:noProof/>
        </w:rPr>
        <w:drawing>
          <wp:inline distT="0" distB="0" distL="0" distR="0" wp14:anchorId="456E8917" wp14:editId="3C8E1DC8">
            <wp:extent cx="3152381" cy="1266667"/>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52381" cy="1266667"/>
                    </a:xfrm>
                    <a:prstGeom prst="rect">
                      <a:avLst/>
                    </a:prstGeom>
                  </pic:spPr>
                </pic:pic>
              </a:graphicData>
            </a:graphic>
          </wp:inline>
        </w:drawing>
      </w:r>
    </w:p>
    <w:p w14:paraId="17DA909E" w14:textId="3E3B10FC" w:rsidR="0023720F" w:rsidRPr="00D2134C" w:rsidRDefault="0023720F" w:rsidP="00112F02">
      <w:pPr>
        <w:pStyle w:val="30"/>
        <w:rPr>
          <w:rStyle w:val="uicontrol"/>
        </w:rPr>
      </w:pPr>
      <w:r w:rsidRPr="00D2134C">
        <w:rPr>
          <w:rStyle w:val="uicontrol"/>
        </w:rPr>
        <w:t>单击</w:t>
      </w:r>
      <w:r w:rsidR="00F501DE" w:rsidRPr="00494DF2">
        <w:rPr>
          <w:rStyle w:val="uicontrol"/>
          <w:rFonts w:hint="eastAsia"/>
        </w:rPr>
        <w:t>“</w:t>
      </w:r>
      <w:r w:rsidRPr="00D2134C">
        <w:rPr>
          <w:rStyle w:val="uicontrol"/>
        </w:rPr>
        <w:t>确定</w:t>
      </w:r>
      <w:r w:rsidR="00F501DE" w:rsidRPr="00494DF2">
        <w:rPr>
          <w:rStyle w:val="uicontrol"/>
          <w:rFonts w:hint="eastAsia"/>
        </w:rPr>
        <w:t>”</w:t>
      </w:r>
      <w:r w:rsidRPr="00D2134C">
        <w:rPr>
          <w:rStyle w:val="uicontrol"/>
        </w:rPr>
        <w:t>。</w:t>
      </w:r>
      <w:r w:rsidRPr="00D2134C">
        <w:rPr>
          <w:rStyle w:val="uicontrol"/>
        </w:rPr>
        <w:t xml:space="preserve"> </w:t>
      </w:r>
    </w:p>
    <w:p w14:paraId="36EAB7EB" w14:textId="77777777" w:rsidR="0023720F" w:rsidRDefault="0023720F" w:rsidP="00112F02">
      <w:pPr>
        <w:pStyle w:val="1e"/>
        <w:rPr>
          <w:rStyle w:val="uicontrol"/>
        </w:rPr>
      </w:pPr>
      <w:r w:rsidRPr="00D2134C">
        <w:rPr>
          <w:rStyle w:val="uicontrol"/>
        </w:rPr>
        <w:t>完成</w:t>
      </w:r>
      <w:r>
        <w:rPr>
          <w:rStyle w:val="uicontrol"/>
        </w:rPr>
        <w:t>OperationCenter</w:t>
      </w:r>
      <w:r w:rsidRPr="00D2134C">
        <w:rPr>
          <w:rStyle w:val="uicontrol"/>
        </w:rPr>
        <w:t>与</w:t>
      </w:r>
      <w:r w:rsidRPr="00D2134C">
        <w:rPr>
          <w:rStyle w:val="uicontrol"/>
        </w:rPr>
        <w:t xml:space="preserve">FusionSphere </w:t>
      </w:r>
      <w:r>
        <w:rPr>
          <w:rStyle w:val="uicontrol"/>
        </w:rPr>
        <w:t>OpenStack</w:t>
      </w:r>
      <w:r w:rsidRPr="00D2134C">
        <w:rPr>
          <w:rStyle w:val="uicontrol"/>
        </w:rPr>
        <w:t>的对接配置。</w:t>
      </w:r>
    </w:p>
    <w:p w14:paraId="659E86E3" w14:textId="00C8A9A7" w:rsidR="0023720F" w:rsidRDefault="0023720F" w:rsidP="00112F02">
      <w:pPr>
        <w:pStyle w:val="30"/>
        <w:rPr>
          <w:rStyle w:val="uicontrol"/>
        </w:rPr>
      </w:pPr>
      <w:r>
        <w:rPr>
          <w:rStyle w:val="uicontrol"/>
          <w:rFonts w:hint="eastAsia"/>
        </w:rPr>
        <w:t>单击</w:t>
      </w:r>
      <w:r>
        <w:rPr>
          <w:noProof/>
        </w:rPr>
        <w:drawing>
          <wp:inline distT="0" distB="0" distL="0" distR="0" wp14:anchorId="3319671C" wp14:editId="709574C3">
            <wp:extent cx="266667" cy="219048"/>
            <wp:effectExtent l="0" t="0" r="63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6667" cy="219048"/>
                    </a:xfrm>
                    <a:prstGeom prst="rect">
                      <a:avLst/>
                    </a:prstGeom>
                  </pic:spPr>
                </pic:pic>
              </a:graphicData>
            </a:graphic>
          </wp:inline>
        </w:drawing>
      </w:r>
      <w:r>
        <w:rPr>
          <w:rStyle w:val="uicontrol"/>
          <w:rFonts w:hint="eastAsia"/>
        </w:rPr>
        <w:t>。</w:t>
      </w:r>
    </w:p>
    <w:p w14:paraId="0DA9AE79" w14:textId="77777777" w:rsidR="0023720F" w:rsidRDefault="0023720F" w:rsidP="00112F02">
      <w:pPr>
        <w:pStyle w:val="1e"/>
        <w:rPr>
          <w:rStyle w:val="uicontrol"/>
        </w:rPr>
      </w:pPr>
      <w:r>
        <w:rPr>
          <w:rStyle w:val="uicontrol"/>
          <w:rFonts w:hint="eastAsia"/>
        </w:rPr>
        <w:t xml:space="preserve">FusionSphere OpenStack </w:t>
      </w:r>
      <w:r>
        <w:rPr>
          <w:rStyle w:val="uicontrol"/>
          <w:rFonts w:hint="eastAsia"/>
        </w:rPr>
        <w:t>状态</w:t>
      </w:r>
      <w:r>
        <w:rPr>
          <w:rStyle w:val="uicontrol"/>
        </w:rPr>
        <w:t>更新。完成对接。</w:t>
      </w:r>
    </w:p>
    <w:p w14:paraId="41972309" w14:textId="77777777" w:rsidR="0023720F" w:rsidRPr="00C769D0" w:rsidRDefault="0023720F" w:rsidP="00112F02">
      <w:pPr>
        <w:pStyle w:val="1e"/>
        <w:rPr>
          <w:rStyle w:val="uicontrol"/>
        </w:rPr>
      </w:pPr>
      <w:r>
        <w:rPr>
          <w:noProof/>
        </w:rPr>
        <w:drawing>
          <wp:inline distT="0" distB="0" distL="0" distR="0" wp14:anchorId="30AD43A5" wp14:editId="1BEDF51A">
            <wp:extent cx="5454000" cy="292269"/>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54000" cy="292269"/>
                    </a:xfrm>
                    <a:prstGeom prst="rect">
                      <a:avLst/>
                    </a:prstGeom>
                  </pic:spPr>
                </pic:pic>
              </a:graphicData>
            </a:graphic>
          </wp:inline>
        </w:drawing>
      </w:r>
    </w:p>
    <w:p w14:paraId="5E27EA42" w14:textId="77777777" w:rsidR="0023720F" w:rsidRPr="00112F02" w:rsidRDefault="0023720F" w:rsidP="00112F02">
      <w:pPr>
        <w:pStyle w:val="4"/>
        <w:rPr>
          <w:rStyle w:val="uicontrol"/>
          <w:rFonts w:hint="default"/>
        </w:rPr>
      </w:pPr>
      <w:r w:rsidRPr="00112F02">
        <w:rPr>
          <w:rStyle w:val="uicontrol"/>
        </w:rPr>
        <w:lastRenderedPageBreak/>
        <w:t>配置</w:t>
      </w:r>
      <w:r w:rsidRPr="00112F02">
        <w:rPr>
          <w:rStyle w:val="uicontrol"/>
          <w:rFonts w:hint="default"/>
        </w:rPr>
        <w:t>对接</w:t>
      </w:r>
      <w:r w:rsidRPr="00112F02">
        <w:rPr>
          <w:rStyle w:val="uicontrol"/>
          <w:rFonts w:hint="default"/>
        </w:rPr>
        <w:t>FusionCompute</w:t>
      </w:r>
    </w:p>
    <w:p w14:paraId="3C52C596" w14:textId="77777777" w:rsidR="0023720F" w:rsidRPr="00112F02" w:rsidRDefault="0023720F" w:rsidP="00112F02">
      <w:pPr>
        <w:pStyle w:val="5"/>
        <w:rPr>
          <w:rFonts w:hint="default"/>
        </w:rPr>
      </w:pPr>
      <w:r w:rsidRPr="00112F02">
        <w:rPr>
          <w:rFonts w:hint="default"/>
        </w:rPr>
        <w:t>FusionCompute</w:t>
      </w:r>
      <w:r w:rsidRPr="00112F02">
        <w:t>侧账号</w:t>
      </w:r>
      <w:r w:rsidRPr="00112F02">
        <w:rPr>
          <w:rFonts w:hint="default"/>
        </w:rPr>
        <w:t>配置</w:t>
      </w:r>
    </w:p>
    <w:p w14:paraId="4E72DCA4" w14:textId="77777777" w:rsidR="0023720F" w:rsidRDefault="0023720F" w:rsidP="00112F02">
      <w:pPr>
        <w:pStyle w:val="30"/>
        <w:rPr>
          <w:rStyle w:val="uicontrol"/>
        </w:rPr>
      </w:pPr>
      <w:r w:rsidRPr="0087460D">
        <w:rPr>
          <w:rStyle w:val="uicontrol"/>
          <w:rFonts w:hint="eastAsia"/>
        </w:rPr>
        <w:t>使用</w:t>
      </w:r>
      <w:r w:rsidRPr="0087460D">
        <w:rPr>
          <w:rStyle w:val="uicontrol"/>
          <w:rFonts w:hint="eastAsia"/>
        </w:rPr>
        <w:t>admin</w:t>
      </w:r>
      <w:r w:rsidRPr="0087460D">
        <w:rPr>
          <w:rStyle w:val="uicontrol"/>
          <w:rFonts w:hint="eastAsia"/>
        </w:rPr>
        <w:t>账户</w:t>
      </w:r>
      <w:r w:rsidRPr="0087460D">
        <w:rPr>
          <w:rStyle w:val="uicontrol"/>
        </w:rPr>
        <w:t>登录</w:t>
      </w:r>
      <w:r w:rsidRPr="0087460D">
        <w:rPr>
          <w:rStyle w:val="uicontrol"/>
          <w:rFonts w:hint="eastAsia"/>
        </w:rPr>
        <w:t>FusionCompute</w:t>
      </w:r>
      <w:r w:rsidRPr="0087460D">
        <w:rPr>
          <w:rStyle w:val="uicontrol"/>
          <w:rFonts w:hint="eastAsia"/>
        </w:rPr>
        <w:t>。</w:t>
      </w:r>
    </w:p>
    <w:p w14:paraId="27874E8E" w14:textId="77777777" w:rsidR="0023720F" w:rsidRDefault="0023720F" w:rsidP="00112F02">
      <w:pPr>
        <w:pStyle w:val="30"/>
        <w:rPr>
          <w:rStyle w:val="uicontrol"/>
        </w:rPr>
      </w:pPr>
      <w:r>
        <w:rPr>
          <w:rStyle w:val="uicontrol"/>
          <w:rFonts w:hint="eastAsia"/>
        </w:rPr>
        <w:t>在上方</w:t>
      </w:r>
      <w:r>
        <w:rPr>
          <w:rStyle w:val="uicontrol"/>
        </w:rPr>
        <w:t>导航栏，选择</w:t>
      </w:r>
      <w:r>
        <w:rPr>
          <w:rStyle w:val="uicontrol"/>
          <w:rFonts w:hint="eastAsia"/>
        </w:rPr>
        <w:t>“系统</w:t>
      </w:r>
      <w:r>
        <w:rPr>
          <w:rStyle w:val="uicontrol"/>
        </w:rPr>
        <w:t>管理</w:t>
      </w:r>
      <w:r>
        <w:rPr>
          <w:rStyle w:val="uicontrol"/>
        </w:rPr>
        <w:t>——</w:t>
      </w:r>
      <w:r>
        <w:rPr>
          <w:rStyle w:val="uicontrol"/>
          <w:rFonts w:hint="eastAsia"/>
        </w:rPr>
        <w:t>权限</w:t>
      </w:r>
      <w:r>
        <w:rPr>
          <w:rStyle w:val="uicontrol"/>
        </w:rPr>
        <w:t>管理</w:t>
      </w:r>
      <w:r>
        <w:rPr>
          <w:rStyle w:val="uicontrol"/>
        </w:rPr>
        <w:t>——</w:t>
      </w:r>
      <w:r>
        <w:rPr>
          <w:rStyle w:val="uicontrol"/>
          <w:rFonts w:hint="eastAsia"/>
        </w:rPr>
        <w:t>添加</w:t>
      </w:r>
      <w:r>
        <w:rPr>
          <w:rStyle w:val="uicontrol"/>
        </w:rPr>
        <w:t>用户</w:t>
      </w:r>
      <w:r>
        <w:rPr>
          <w:rStyle w:val="uicontrol"/>
          <w:rFonts w:hint="eastAsia"/>
        </w:rPr>
        <w:t>”。</w:t>
      </w:r>
    </w:p>
    <w:p w14:paraId="0CDD624C" w14:textId="77777777" w:rsidR="0023720F" w:rsidRDefault="0023720F" w:rsidP="00112F02">
      <w:pPr>
        <w:pStyle w:val="1e"/>
        <w:rPr>
          <w:rStyle w:val="uicontrol"/>
        </w:rPr>
      </w:pPr>
      <w:r>
        <w:rPr>
          <w:rStyle w:val="uicontrol"/>
          <w:rFonts w:hint="eastAsia"/>
        </w:rPr>
        <w:t>弹出</w:t>
      </w:r>
      <w:r>
        <w:rPr>
          <w:rStyle w:val="uicontrol"/>
        </w:rPr>
        <w:t>对话框</w:t>
      </w:r>
      <w:r>
        <w:rPr>
          <w:rStyle w:val="uicontrol"/>
          <w:rFonts w:hint="eastAsia"/>
        </w:rPr>
        <w:t>。</w:t>
      </w:r>
    </w:p>
    <w:p w14:paraId="2410C6BE" w14:textId="77777777" w:rsidR="0023720F" w:rsidRPr="0087460D" w:rsidRDefault="0023720F" w:rsidP="00112F02">
      <w:pPr>
        <w:pStyle w:val="1e"/>
        <w:rPr>
          <w:rStyle w:val="uicontrol"/>
        </w:rPr>
      </w:pPr>
      <w:r>
        <w:rPr>
          <w:noProof/>
        </w:rPr>
        <w:drawing>
          <wp:inline distT="0" distB="0" distL="0" distR="0" wp14:anchorId="269A8094" wp14:editId="1307CBF8">
            <wp:extent cx="5454000" cy="1821156"/>
            <wp:effectExtent l="0" t="0" r="0" b="825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54000" cy="1821156"/>
                    </a:xfrm>
                    <a:prstGeom prst="rect">
                      <a:avLst/>
                    </a:prstGeom>
                  </pic:spPr>
                </pic:pic>
              </a:graphicData>
            </a:graphic>
          </wp:inline>
        </w:drawing>
      </w:r>
    </w:p>
    <w:p w14:paraId="32A5254A" w14:textId="77777777" w:rsidR="0023720F" w:rsidRDefault="0023720F" w:rsidP="00112F02">
      <w:pPr>
        <w:pStyle w:val="30"/>
        <w:rPr>
          <w:rStyle w:val="uicontrol"/>
        </w:rPr>
      </w:pPr>
      <w:r>
        <w:rPr>
          <w:rStyle w:val="uicontrol"/>
          <w:rFonts w:hint="eastAsia"/>
        </w:rPr>
        <w:t>在</w:t>
      </w:r>
      <w:r>
        <w:rPr>
          <w:rStyle w:val="uicontrol"/>
        </w:rPr>
        <w:t>对话框中填写</w:t>
      </w:r>
      <w:r>
        <w:rPr>
          <w:rStyle w:val="uicontrol"/>
          <w:rFonts w:hint="eastAsia"/>
        </w:rPr>
        <w:t>以下</w:t>
      </w:r>
      <w:r>
        <w:rPr>
          <w:rStyle w:val="uicontrol"/>
        </w:rPr>
        <w:t>参数：</w:t>
      </w:r>
    </w:p>
    <w:p w14:paraId="04945F8E" w14:textId="1B0D8FF4" w:rsidR="0023720F" w:rsidRPr="00494DF2" w:rsidRDefault="0023720F" w:rsidP="00112F02">
      <w:pPr>
        <w:pStyle w:val="4a"/>
        <w:rPr>
          <w:rStyle w:val="uicontrol"/>
        </w:rPr>
      </w:pPr>
      <w:r w:rsidRPr="00494DF2">
        <w:rPr>
          <w:rStyle w:val="uicontrol"/>
          <w:rFonts w:hint="eastAsia"/>
        </w:rPr>
        <w:t>用户</w:t>
      </w:r>
      <w:r w:rsidRPr="00494DF2">
        <w:rPr>
          <w:rStyle w:val="uicontrol"/>
        </w:rPr>
        <w:t>类型：选择</w:t>
      </w:r>
      <w:r w:rsidR="00F501DE">
        <w:rPr>
          <w:rStyle w:val="uicontrol"/>
          <w:rFonts w:hint="eastAsia"/>
        </w:rPr>
        <w:t>“</w:t>
      </w:r>
      <w:r w:rsidRPr="00494DF2">
        <w:rPr>
          <w:rStyle w:val="uicontrol"/>
          <w:rFonts w:hint="eastAsia"/>
        </w:rPr>
        <w:t>本地</w:t>
      </w:r>
      <w:r w:rsidRPr="00494DF2">
        <w:rPr>
          <w:rStyle w:val="uicontrol"/>
        </w:rPr>
        <w:t>用户</w:t>
      </w:r>
      <w:r w:rsidR="00F501DE">
        <w:rPr>
          <w:rStyle w:val="uicontrol"/>
          <w:rFonts w:hint="eastAsia"/>
        </w:rPr>
        <w:t>”</w:t>
      </w:r>
    </w:p>
    <w:p w14:paraId="4B226BA1" w14:textId="6304F768" w:rsidR="0023720F" w:rsidRPr="00494DF2" w:rsidRDefault="0023720F" w:rsidP="00112F02">
      <w:pPr>
        <w:pStyle w:val="4a"/>
        <w:rPr>
          <w:rStyle w:val="uicontrol"/>
        </w:rPr>
      </w:pPr>
      <w:r w:rsidRPr="00494DF2">
        <w:rPr>
          <w:rStyle w:val="uicontrol"/>
          <w:rFonts w:hint="eastAsia"/>
        </w:rPr>
        <w:t>用户名</w:t>
      </w:r>
      <w:r w:rsidRPr="00494DF2">
        <w:rPr>
          <w:rStyle w:val="uicontrol"/>
        </w:rPr>
        <w:t>：</w:t>
      </w:r>
      <w:r w:rsidRPr="00494DF2">
        <w:rPr>
          <w:rStyle w:val="uicontrol"/>
          <w:rFonts w:hint="eastAsia"/>
        </w:rPr>
        <w:t>填写</w:t>
      </w:r>
      <w:r w:rsidR="00F501DE">
        <w:rPr>
          <w:rStyle w:val="uicontrol"/>
          <w:rFonts w:hint="eastAsia"/>
        </w:rPr>
        <w:t>“</w:t>
      </w:r>
      <w:r w:rsidRPr="00494DF2">
        <w:rPr>
          <w:rStyle w:val="uicontrol"/>
        </w:rPr>
        <w:t>FCUser</w:t>
      </w:r>
      <w:r w:rsidR="00F501DE">
        <w:rPr>
          <w:rStyle w:val="uicontrol"/>
          <w:rFonts w:hint="eastAsia"/>
        </w:rPr>
        <w:t>”</w:t>
      </w:r>
    </w:p>
    <w:p w14:paraId="0287DD4D" w14:textId="77777777" w:rsidR="0023720F" w:rsidRPr="00494DF2" w:rsidRDefault="0023720F" w:rsidP="00112F02">
      <w:pPr>
        <w:pStyle w:val="4a"/>
        <w:rPr>
          <w:rStyle w:val="uicontrol"/>
        </w:rPr>
      </w:pPr>
      <w:r w:rsidRPr="00494DF2">
        <w:rPr>
          <w:rStyle w:val="uicontrol"/>
          <w:rFonts w:hint="eastAsia"/>
        </w:rPr>
        <w:t>密码</w:t>
      </w:r>
      <w:r w:rsidRPr="00494DF2">
        <w:rPr>
          <w:rStyle w:val="uicontrol"/>
        </w:rPr>
        <w:t>：</w:t>
      </w:r>
      <w:r w:rsidRPr="00494DF2">
        <w:rPr>
          <w:rStyle w:val="uicontrol"/>
          <w:rFonts w:hint="eastAsia"/>
        </w:rPr>
        <w:t>H</w:t>
      </w:r>
      <w:r w:rsidRPr="00494DF2">
        <w:rPr>
          <w:rStyle w:val="uicontrol"/>
        </w:rPr>
        <w:t>uawei12#$</w:t>
      </w:r>
    </w:p>
    <w:p w14:paraId="31419656" w14:textId="3F8351D6" w:rsidR="0023720F" w:rsidRPr="00494DF2" w:rsidRDefault="0023720F" w:rsidP="00112F02">
      <w:pPr>
        <w:pStyle w:val="4a"/>
        <w:rPr>
          <w:rStyle w:val="uicontrol"/>
        </w:rPr>
      </w:pPr>
      <w:r w:rsidRPr="00494DF2">
        <w:rPr>
          <w:rStyle w:val="uicontrol"/>
          <w:rFonts w:hint="eastAsia"/>
        </w:rPr>
        <w:t>从属</w:t>
      </w:r>
      <w:r w:rsidRPr="00494DF2">
        <w:rPr>
          <w:rStyle w:val="uicontrol"/>
        </w:rPr>
        <w:t>角色：勾选</w:t>
      </w:r>
      <w:r w:rsidR="00F501DE">
        <w:rPr>
          <w:rStyle w:val="uicontrol"/>
          <w:rFonts w:hint="eastAsia"/>
        </w:rPr>
        <w:t>“</w:t>
      </w:r>
      <w:r w:rsidRPr="00494DF2">
        <w:rPr>
          <w:rStyle w:val="uicontrol"/>
        </w:rPr>
        <w:t>administrator</w:t>
      </w:r>
      <w:r w:rsidR="00F501DE">
        <w:rPr>
          <w:rStyle w:val="uicontrol"/>
          <w:rFonts w:hint="eastAsia"/>
        </w:rPr>
        <w:t>”</w:t>
      </w:r>
    </w:p>
    <w:p w14:paraId="3C312009" w14:textId="4E79D36E" w:rsidR="0023720F" w:rsidRDefault="0023720F" w:rsidP="00112F02">
      <w:pPr>
        <w:pStyle w:val="30"/>
        <w:rPr>
          <w:rStyle w:val="uicontrol"/>
        </w:rPr>
      </w:pPr>
      <w:r>
        <w:rPr>
          <w:rStyle w:val="uicontrol"/>
          <w:rFonts w:hint="eastAsia"/>
        </w:rPr>
        <w:t>单击</w:t>
      </w:r>
      <w:r w:rsidR="00F501DE" w:rsidRPr="00112F02">
        <w:rPr>
          <w:rStyle w:val="1f"/>
          <w:rFonts w:hint="eastAsia"/>
        </w:rPr>
        <w:t>“</w:t>
      </w:r>
      <w:r>
        <w:rPr>
          <w:rStyle w:val="uicontrol"/>
          <w:rFonts w:hint="eastAsia"/>
        </w:rPr>
        <w:t>确定</w:t>
      </w:r>
      <w:r w:rsidR="00F501DE">
        <w:rPr>
          <w:rStyle w:val="uicontrol"/>
          <w:rFonts w:hint="eastAsia"/>
        </w:rPr>
        <w:t>”</w:t>
      </w:r>
      <w:r>
        <w:rPr>
          <w:rStyle w:val="uicontrol"/>
          <w:rFonts w:hint="eastAsia"/>
        </w:rPr>
        <w:t>。</w:t>
      </w:r>
    </w:p>
    <w:p w14:paraId="43A6CBFE" w14:textId="181D3123" w:rsidR="0023720F" w:rsidRDefault="0023720F" w:rsidP="00112F02">
      <w:pPr>
        <w:pStyle w:val="30"/>
        <w:rPr>
          <w:rStyle w:val="uicontrol"/>
        </w:rPr>
      </w:pPr>
      <w:r>
        <w:rPr>
          <w:rStyle w:val="uicontrol"/>
          <w:rFonts w:hint="eastAsia"/>
        </w:rPr>
        <w:t>在</w:t>
      </w:r>
      <w:r>
        <w:rPr>
          <w:rStyle w:val="uicontrol"/>
        </w:rPr>
        <w:t>右上角</w:t>
      </w:r>
      <w:r>
        <w:rPr>
          <w:rStyle w:val="uicontrol"/>
          <w:rFonts w:hint="eastAsia"/>
        </w:rPr>
        <w:t>单击</w:t>
      </w:r>
      <w:r w:rsidR="00F501DE" w:rsidRPr="00112F02">
        <w:rPr>
          <w:rStyle w:val="1f"/>
          <w:rFonts w:hint="eastAsia"/>
        </w:rPr>
        <w:t>“</w:t>
      </w:r>
      <w:r>
        <w:rPr>
          <w:rStyle w:val="uicontrol"/>
          <w:rFonts w:hint="eastAsia"/>
        </w:rPr>
        <w:t>注销</w:t>
      </w:r>
      <w:r w:rsidR="00F501DE">
        <w:rPr>
          <w:rStyle w:val="uicontrol"/>
          <w:rFonts w:hint="eastAsia"/>
        </w:rPr>
        <w:t>”</w:t>
      </w:r>
      <w:r>
        <w:rPr>
          <w:rStyle w:val="uicontrol"/>
          <w:rFonts w:hint="eastAsia"/>
        </w:rPr>
        <w:t>，</w:t>
      </w:r>
      <w:r>
        <w:rPr>
          <w:rStyle w:val="uicontrol"/>
        </w:rPr>
        <w:t>退出</w:t>
      </w:r>
      <w:r>
        <w:rPr>
          <w:rStyle w:val="uicontrol"/>
          <w:rFonts w:hint="eastAsia"/>
        </w:rPr>
        <w:t>admin</w:t>
      </w:r>
      <w:r>
        <w:rPr>
          <w:rStyle w:val="uicontrol"/>
          <w:rFonts w:hint="eastAsia"/>
        </w:rPr>
        <w:t>账户</w:t>
      </w:r>
      <w:r>
        <w:rPr>
          <w:rStyle w:val="uicontrol"/>
        </w:rPr>
        <w:t>。</w:t>
      </w:r>
    </w:p>
    <w:p w14:paraId="70EC9721" w14:textId="76095A88" w:rsidR="0023720F" w:rsidRDefault="0023720F" w:rsidP="00112F02">
      <w:pPr>
        <w:pStyle w:val="30"/>
        <w:rPr>
          <w:rStyle w:val="uicontrol"/>
        </w:rPr>
      </w:pPr>
      <w:r>
        <w:rPr>
          <w:rStyle w:val="uicontrol"/>
          <w:rFonts w:hint="eastAsia"/>
        </w:rPr>
        <w:t>使用</w:t>
      </w:r>
      <w:r w:rsidR="00F501DE" w:rsidRPr="00112F02">
        <w:rPr>
          <w:rStyle w:val="1f"/>
          <w:rFonts w:hint="eastAsia"/>
        </w:rPr>
        <w:t>“</w:t>
      </w:r>
      <w:r w:rsidRPr="00740B41">
        <w:rPr>
          <w:rStyle w:val="uicontrol"/>
          <w:b/>
        </w:rPr>
        <w:t>FCUser</w:t>
      </w:r>
      <w:r w:rsidR="00F501DE">
        <w:rPr>
          <w:rStyle w:val="uicontrol"/>
          <w:rFonts w:hint="eastAsia"/>
        </w:rPr>
        <w:t>”</w:t>
      </w:r>
      <w:r>
        <w:rPr>
          <w:rStyle w:val="uicontrol"/>
          <w:rFonts w:hint="eastAsia"/>
        </w:rPr>
        <w:t>用户名</w:t>
      </w:r>
      <w:r>
        <w:rPr>
          <w:rStyle w:val="uicontrol"/>
        </w:rPr>
        <w:t>与</w:t>
      </w:r>
      <w:r w:rsidR="003D452E" w:rsidRPr="00112F02">
        <w:rPr>
          <w:rStyle w:val="1f"/>
          <w:rFonts w:hint="eastAsia"/>
        </w:rPr>
        <w:t>“</w:t>
      </w:r>
      <w:r w:rsidRPr="00740B41">
        <w:rPr>
          <w:rStyle w:val="uicontrol"/>
          <w:b/>
        </w:rPr>
        <w:t>Huawei12#$</w:t>
      </w:r>
      <w:r w:rsidR="00F501DE">
        <w:rPr>
          <w:rStyle w:val="uicontrol"/>
          <w:rFonts w:hint="eastAsia"/>
        </w:rPr>
        <w:t>”</w:t>
      </w:r>
      <w:r>
        <w:rPr>
          <w:rStyle w:val="uicontrol"/>
          <w:rFonts w:hint="eastAsia"/>
        </w:rPr>
        <w:t>密码</w:t>
      </w:r>
      <w:r>
        <w:rPr>
          <w:rStyle w:val="uicontrol"/>
        </w:rPr>
        <w:t>登陆</w:t>
      </w:r>
      <w:r>
        <w:rPr>
          <w:rStyle w:val="uicontrol"/>
          <w:rFonts w:hint="eastAsia"/>
        </w:rPr>
        <w:t xml:space="preserve">FusionCompute </w:t>
      </w:r>
      <w:r>
        <w:rPr>
          <w:rStyle w:val="uicontrol"/>
        </w:rPr>
        <w:t>Portal</w:t>
      </w:r>
      <w:r>
        <w:rPr>
          <w:rStyle w:val="uicontrol"/>
          <w:rFonts w:hint="eastAsia"/>
        </w:rPr>
        <w:t>。</w:t>
      </w:r>
    </w:p>
    <w:p w14:paraId="141F7809" w14:textId="2CCEA11D" w:rsidR="0023720F" w:rsidRPr="00112F02" w:rsidRDefault="0023720F" w:rsidP="00550340">
      <w:pPr>
        <w:pStyle w:val="1e"/>
      </w:pPr>
      <w:r>
        <w:rPr>
          <w:rStyle w:val="uicontrol"/>
          <w:rFonts w:hint="eastAsia"/>
        </w:rPr>
        <w:t>弹出</w:t>
      </w:r>
      <w:r>
        <w:rPr>
          <w:rStyle w:val="uicontrol"/>
        </w:rPr>
        <w:t>对话框。第一次登录需要修改密码</w:t>
      </w:r>
      <w:r w:rsidR="00112F02">
        <w:rPr>
          <w:rStyle w:val="uicontrol"/>
          <w:rFonts w:hint="eastAsia"/>
        </w:rPr>
        <w:t>，</w:t>
      </w:r>
      <w:r w:rsidRPr="00112F02">
        <w:rPr>
          <w:rStyle w:val="1f"/>
          <w:rFonts w:hint="eastAsia"/>
        </w:rPr>
        <w:t>将</w:t>
      </w:r>
      <w:r w:rsidRPr="00112F02">
        <w:rPr>
          <w:rStyle w:val="1f"/>
        </w:rPr>
        <w:t>密码修改为</w:t>
      </w:r>
      <w:r w:rsidRPr="00112F02">
        <w:rPr>
          <w:rStyle w:val="1f"/>
          <w:rFonts w:hint="eastAsia"/>
        </w:rPr>
        <w:t>“</w:t>
      </w:r>
      <w:r w:rsidRPr="00740B41">
        <w:rPr>
          <w:rStyle w:val="1f"/>
          <w:rFonts w:hint="eastAsia"/>
          <w:b/>
        </w:rPr>
        <w:t>H</w:t>
      </w:r>
      <w:r w:rsidRPr="00740B41">
        <w:rPr>
          <w:rStyle w:val="1f"/>
          <w:b/>
        </w:rPr>
        <w:t>uawei@123</w:t>
      </w:r>
      <w:r w:rsidRPr="00112F02">
        <w:rPr>
          <w:rStyle w:val="1f"/>
          <w:rFonts w:hint="eastAsia"/>
        </w:rPr>
        <w:t>”。</w:t>
      </w:r>
    </w:p>
    <w:p w14:paraId="583142EE" w14:textId="37C0F59D" w:rsidR="00112F02" w:rsidRPr="00E82CBE" w:rsidRDefault="00112F02" w:rsidP="00112F02">
      <w:pPr>
        <w:pStyle w:val="1e"/>
        <w:rPr>
          <w:rStyle w:val="uicontrol"/>
        </w:rPr>
      </w:pPr>
      <w:r>
        <w:rPr>
          <w:noProof/>
        </w:rPr>
        <w:drawing>
          <wp:inline distT="0" distB="0" distL="0" distR="0" wp14:anchorId="009B62B4" wp14:editId="64263E9F">
            <wp:extent cx="3828571" cy="2580952"/>
            <wp:effectExtent l="0" t="0" r="635"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28571" cy="2580952"/>
                    </a:xfrm>
                    <a:prstGeom prst="rect">
                      <a:avLst/>
                    </a:prstGeom>
                  </pic:spPr>
                </pic:pic>
              </a:graphicData>
            </a:graphic>
          </wp:inline>
        </w:drawing>
      </w:r>
    </w:p>
    <w:p w14:paraId="164CC03F" w14:textId="77777777" w:rsidR="0023720F" w:rsidRPr="0087460D" w:rsidRDefault="0023720F" w:rsidP="00112F02">
      <w:pPr>
        <w:pStyle w:val="30"/>
        <w:rPr>
          <w:rStyle w:val="uicontrol"/>
        </w:rPr>
      </w:pPr>
      <w:r>
        <w:rPr>
          <w:rStyle w:val="uicontrol"/>
          <w:rFonts w:hint="eastAsia"/>
        </w:rPr>
        <w:lastRenderedPageBreak/>
        <w:t>单击</w:t>
      </w:r>
      <w:r>
        <w:rPr>
          <w:rStyle w:val="uicontrol"/>
        </w:rPr>
        <w:t>确定</w:t>
      </w:r>
      <w:r>
        <w:rPr>
          <w:rStyle w:val="uicontrol"/>
          <w:rFonts w:hint="eastAsia"/>
        </w:rPr>
        <w:t>。</w:t>
      </w:r>
      <w:r>
        <w:rPr>
          <w:rStyle w:val="uicontrol"/>
        </w:rPr>
        <w:t>密码修改成功。</w:t>
      </w:r>
    </w:p>
    <w:p w14:paraId="2A15B7B7" w14:textId="77777777" w:rsidR="0023720F" w:rsidRPr="00112F02" w:rsidRDefault="0023720F" w:rsidP="00112F02">
      <w:pPr>
        <w:pStyle w:val="5"/>
        <w:rPr>
          <w:rFonts w:hint="default"/>
        </w:rPr>
      </w:pPr>
      <w:r w:rsidRPr="00112F02">
        <w:rPr>
          <w:rFonts w:hint="default"/>
        </w:rPr>
        <w:t>OperationCenter</w:t>
      </w:r>
      <w:r w:rsidRPr="00112F02">
        <w:t>侧账号</w:t>
      </w:r>
      <w:r w:rsidRPr="00112F02">
        <w:rPr>
          <w:rFonts w:hint="default"/>
        </w:rPr>
        <w:t>对接</w:t>
      </w:r>
    </w:p>
    <w:p w14:paraId="1E35A5C0" w14:textId="0085F8E5" w:rsidR="0023720F" w:rsidRPr="00C769D0" w:rsidRDefault="0023720F" w:rsidP="00112F02">
      <w:pPr>
        <w:pStyle w:val="30"/>
        <w:rPr>
          <w:rStyle w:val="uicontrol"/>
        </w:rPr>
      </w:pPr>
      <w:r w:rsidRPr="00C769D0">
        <w:rPr>
          <w:rStyle w:val="uicontrol"/>
        </w:rPr>
        <w:t>在</w:t>
      </w:r>
      <w:r>
        <w:rPr>
          <w:rStyle w:val="uicontrol"/>
        </w:rPr>
        <w:t>OperationCenter</w:t>
      </w:r>
      <w:r w:rsidRPr="00C769D0">
        <w:rPr>
          <w:rStyle w:val="uicontrol"/>
        </w:rPr>
        <w:t>界面上，选择</w:t>
      </w:r>
      <w:r w:rsidR="003D452E" w:rsidRPr="00112F02">
        <w:rPr>
          <w:rStyle w:val="1f"/>
          <w:rFonts w:hint="eastAsia"/>
        </w:rPr>
        <w:t>“</w:t>
      </w:r>
      <w:r w:rsidRPr="00C769D0">
        <w:rPr>
          <w:rStyle w:val="uicontrol"/>
        </w:rPr>
        <w:t>系统配置</w:t>
      </w:r>
      <w:r>
        <w:rPr>
          <w:rStyle w:val="uicontrol"/>
        </w:rPr>
        <w:t>——</w:t>
      </w:r>
      <w:r w:rsidRPr="00C769D0">
        <w:rPr>
          <w:rStyle w:val="uicontrol"/>
        </w:rPr>
        <w:t>对接管理</w:t>
      </w:r>
      <w:r>
        <w:rPr>
          <w:rStyle w:val="uicontrol"/>
        </w:rPr>
        <w:t>——</w:t>
      </w:r>
      <w:r w:rsidRPr="00C769D0">
        <w:rPr>
          <w:rStyle w:val="uicontrol"/>
        </w:rPr>
        <w:t>管理系统对接</w:t>
      </w:r>
      <w:r w:rsidR="003D452E">
        <w:rPr>
          <w:rStyle w:val="uicontrol"/>
          <w:rFonts w:hint="eastAsia"/>
        </w:rPr>
        <w:t>”。</w:t>
      </w:r>
    </w:p>
    <w:p w14:paraId="0B24680E" w14:textId="00929202" w:rsidR="0023720F" w:rsidRDefault="0023720F" w:rsidP="00112F02">
      <w:pPr>
        <w:pStyle w:val="30"/>
        <w:rPr>
          <w:rStyle w:val="uicontrol"/>
        </w:rPr>
      </w:pPr>
      <w:bookmarkStart w:id="274" w:name="oc_install_0025__step_05"/>
      <w:bookmarkStart w:id="275" w:name="step_05"/>
      <w:bookmarkEnd w:id="274"/>
      <w:bookmarkEnd w:id="275"/>
      <w:r w:rsidRPr="00C769D0">
        <w:rPr>
          <w:rStyle w:val="uicontrol"/>
        </w:rPr>
        <w:t>在右侧界面单击</w:t>
      </w:r>
      <w:r w:rsidR="003D452E" w:rsidRPr="00112F02">
        <w:rPr>
          <w:rStyle w:val="1f"/>
          <w:rFonts w:hint="eastAsia"/>
        </w:rPr>
        <w:t>“</w:t>
      </w:r>
      <w:r w:rsidRPr="00C769D0">
        <w:rPr>
          <w:rStyle w:val="uicontrol"/>
        </w:rPr>
        <w:t>对接</w:t>
      </w:r>
      <w:r w:rsidR="003D452E">
        <w:rPr>
          <w:rStyle w:val="uicontrol"/>
        </w:rPr>
        <w:t>FusionCompute</w:t>
      </w:r>
      <w:r w:rsidR="003D452E">
        <w:rPr>
          <w:rStyle w:val="uicontrol"/>
          <w:rFonts w:hint="eastAsia"/>
        </w:rPr>
        <w:t>”</w:t>
      </w:r>
      <w:r w:rsidRPr="00C769D0">
        <w:rPr>
          <w:rStyle w:val="uicontrol"/>
        </w:rPr>
        <w:t>对应的</w:t>
      </w:r>
      <w:r w:rsidR="003D452E">
        <w:rPr>
          <w:rStyle w:val="uicontrol"/>
          <w:rFonts w:hint="eastAsia"/>
        </w:rPr>
        <w:t xml:space="preserve"> </w:t>
      </w:r>
      <w:r w:rsidRPr="00C769D0">
        <w:rPr>
          <w:rStyle w:val="uicontrol"/>
          <w:noProof/>
        </w:rPr>
        <w:drawing>
          <wp:inline distT="0" distB="0" distL="0" distR="0" wp14:anchorId="25079665" wp14:editId="3CD6EE07">
            <wp:extent cx="171450" cy="171450"/>
            <wp:effectExtent l="0" t="0" r="0" b="0"/>
            <wp:docPr id="329" name="图片 329" descr="http://localhost:7890/pages/YZG0624X/01/YZG0624X/01/resources/install/fig/GUO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localhost:7890/pages/YZG0624X/01/YZG0624X/01/resources/install/fig/GUOC120.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C769D0">
        <w:rPr>
          <w:rStyle w:val="uicontrol"/>
        </w:rPr>
        <w:t>，展开</w:t>
      </w:r>
      <w:r w:rsidR="003D452E" w:rsidRPr="00112F02">
        <w:rPr>
          <w:rStyle w:val="1f"/>
          <w:rFonts w:hint="eastAsia"/>
        </w:rPr>
        <w:t>“</w:t>
      </w:r>
      <w:r w:rsidRPr="00C769D0">
        <w:rPr>
          <w:rStyle w:val="uicontrol"/>
        </w:rPr>
        <w:t>对接</w:t>
      </w:r>
      <w:r w:rsidRPr="00C769D0">
        <w:rPr>
          <w:rStyle w:val="uicontrol"/>
        </w:rPr>
        <w:t>FusionCompute</w:t>
      </w:r>
      <w:r w:rsidR="003D452E">
        <w:rPr>
          <w:rStyle w:val="uicontrol"/>
          <w:rFonts w:hint="eastAsia"/>
        </w:rPr>
        <w:t>”</w:t>
      </w:r>
      <w:r w:rsidRPr="00C769D0">
        <w:rPr>
          <w:rStyle w:val="uicontrol"/>
        </w:rPr>
        <w:t>区域框。</w:t>
      </w:r>
    </w:p>
    <w:p w14:paraId="0EB8A87F" w14:textId="77777777" w:rsidR="0023720F" w:rsidRPr="00C769D0" w:rsidRDefault="0023720F" w:rsidP="00112F02">
      <w:pPr>
        <w:pStyle w:val="1e"/>
        <w:rPr>
          <w:rStyle w:val="uicontrol"/>
        </w:rPr>
      </w:pPr>
      <w:r>
        <w:rPr>
          <w:noProof/>
        </w:rPr>
        <w:drawing>
          <wp:inline distT="0" distB="0" distL="0" distR="0" wp14:anchorId="2F448929" wp14:editId="5C8CDD04">
            <wp:extent cx="5454000" cy="1852088"/>
            <wp:effectExtent l="19050" t="19050" r="13970" b="1524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54000" cy="1852088"/>
                    </a:xfrm>
                    <a:prstGeom prst="rect">
                      <a:avLst/>
                    </a:prstGeom>
                    <a:ln>
                      <a:solidFill>
                        <a:schemeClr val="tx1"/>
                      </a:solidFill>
                    </a:ln>
                  </pic:spPr>
                </pic:pic>
              </a:graphicData>
            </a:graphic>
          </wp:inline>
        </w:drawing>
      </w:r>
    </w:p>
    <w:p w14:paraId="2307D47F" w14:textId="0EF2476A" w:rsidR="00112F02" w:rsidRDefault="0023720F" w:rsidP="00112F02">
      <w:pPr>
        <w:pStyle w:val="30"/>
        <w:rPr>
          <w:rStyle w:val="uicontrol"/>
        </w:rPr>
      </w:pPr>
      <w:r w:rsidRPr="00C769D0">
        <w:rPr>
          <w:rStyle w:val="uicontrol"/>
        </w:rPr>
        <w:t xml:space="preserve"> </w:t>
      </w:r>
      <w:r w:rsidRPr="00C769D0">
        <w:rPr>
          <w:rStyle w:val="uicontrol"/>
        </w:rPr>
        <w:t>在</w:t>
      </w:r>
      <w:r w:rsidR="003D452E" w:rsidRPr="00112F02">
        <w:rPr>
          <w:rStyle w:val="1f"/>
          <w:rFonts w:hint="eastAsia"/>
        </w:rPr>
        <w:t>“</w:t>
      </w:r>
      <w:r w:rsidRPr="00C769D0">
        <w:rPr>
          <w:rStyle w:val="uicontrol"/>
        </w:rPr>
        <w:t>对接</w:t>
      </w:r>
      <w:r w:rsidRPr="00C769D0">
        <w:rPr>
          <w:rStyle w:val="uicontrol"/>
        </w:rPr>
        <w:t>FusionCompute</w:t>
      </w:r>
      <w:r w:rsidR="003D452E">
        <w:rPr>
          <w:rStyle w:val="uicontrol"/>
          <w:rFonts w:hint="eastAsia"/>
        </w:rPr>
        <w:t>”</w:t>
      </w:r>
      <w:r w:rsidRPr="00C769D0">
        <w:rPr>
          <w:rStyle w:val="uicontrol"/>
        </w:rPr>
        <w:t>列表中，单击需修改记录所对应的</w:t>
      </w:r>
      <w:r w:rsidR="003D452E">
        <w:rPr>
          <w:rStyle w:val="uicontrol"/>
          <w:rFonts w:hint="eastAsia"/>
        </w:rPr>
        <w:t xml:space="preserve"> </w:t>
      </w:r>
      <w:r w:rsidRPr="00C769D0">
        <w:rPr>
          <w:rStyle w:val="uicontrol"/>
          <w:noProof/>
        </w:rPr>
        <w:drawing>
          <wp:inline distT="0" distB="0" distL="0" distR="0" wp14:anchorId="2F7B77B0" wp14:editId="622CB0E8">
            <wp:extent cx="200025" cy="200025"/>
            <wp:effectExtent l="0" t="0" r="9525" b="9525"/>
            <wp:docPr id="328" name="图片 328" descr="http://localhost:7890/pages/YZG0624X/01/YZG0624X/01/resources/install/fig/GUOC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localhost:7890/pages/YZG0624X/01/YZG0624X/01/resources/install/fig/GUOC15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112F02">
        <w:rPr>
          <w:rStyle w:val="uicontrol"/>
        </w:rPr>
        <w:t>图标，如下图所示</w:t>
      </w:r>
      <w:r w:rsidR="00112F02">
        <w:rPr>
          <w:rStyle w:val="uicontrol"/>
          <w:rFonts w:hint="eastAsia"/>
        </w:rPr>
        <w:t>。</w:t>
      </w:r>
    </w:p>
    <w:p w14:paraId="5D24C795" w14:textId="7F70B956" w:rsidR="0023720F" w:rsidRDefault="0023720F" w:rsidP="00112F02">
      <w:pPr>
        <w:pStyle w:val="1e"/>
        <w:rPr>
          <w:rStyle w:val="uicontrol"/>
        </w:rPr>
      </w:pPr>
      <w:r w:rsidRPr="00C769D0">
        <w:rPr>
          <w:rStyle w:val="uicontrol"/>
        </w:rPr>
        <w:t>将用户名</w:t>
      </w:r>
      <w:r w:rsidR="003D452E" w:rsidRPr="00112F02">
        <w:rPr>
          <w:rStyle w:val="1f"/>
          <w:rFonts w:hint="eastAsia"/>
        </w:rPr>
        <w:t>“</w:t>
      </w:r>
      <w:r w:rsidRPr="00C769D0">
        <w:rPr>
          <w:rStyle w:val="uicontrol"/>
        </w:rPr>
        <w:t>default</w:t>
      </w:r>
      <w:r w:rsidR="003D452E">
        <w:rPr>
          <w:rStyle w:val="uicontrol"/>
          <w:rFonts w:hint="eastAsia"/>
        </w:rPr>
        <w:t>”</w:t>
      </w:r>
      <w:r w:rsidRPr="00C769D0">
        <w:rPr>
          <w:rStyle w:val="uicontrol"/>
        </w:rPr>
        <w:t>修改为</w:t>
      </w:r>
      <w:r w:rsidR="003D452E" w:rsidRPr="00112F02">
        <w:rPr>
          <w:rStyle w:val="1f"/>
          <w:rFonts w:hint="eastAsia"/>
        </w:rPr>
        <w:t>“</w:t>
      </w:r>
      <w:r w:rsidRPr="00BF02E6">
        <w:rPr>
          <w:rStyle w:val="uicontrol"/>
          <w:b/>
        </w:rPr>
        <w:t>FCUser</w:t>
      </w:r>
      <w:r w:rsidR="003D452E">
        <w:rPr>
          <w:rStyle w:val="uicontrol"/>
          <w:rFonts w:hint="eastAsia"/>
        </w:rPr>
        <w:t>”</w:t>
      </w:r>
      <w:r w:rsidRPr="00C769D0">
        <w:rPr>
          <w:rStyle w:val="uicontrol"/>
        </w:rPr>
        <w:t>，将</w:t>
      </w:r>
      <w:r w:rsidR="003D452E" w:rsidRPr="00112F02">
        <w:rPr>
          <w:rStyle w:val="1f"/>
          <w:rFonts w:hint="eastAsia"/>
        </w:rPr>
        <w:t>“</w:t>
      </w:r>
      <w:r w:rsidRPr="00C769D0">
        <w:rPr>
          <w:rStyle w:val="uicontrol"/>
        </w:rPr>
        <w:t>版本号</w:t>
      </w:r>
      <w:r w:rsidR="003D452E">
        <w:rPr>
          <w:rStyle w:val="uicontrol"/>
          <w:rFonts w:hint="eastAsia"/>
        </w:rPr>
        <w:t>”</w:t>
      </w:r>
      <w:r w:rsidRPr="00C769D0">
        <w:rPr>
          <w:rStyle w:val="uicontrol"/>
        </w:rPr>
        <w:t>修改为</w:t>
      </w:r>
      <w:r w:rsidRPr="00C769D0">
        <w:rPr>
          <w:rStyle w:val="uicontrol"/>
        </w:rPr>
        <w:t>FusionCompute</w:t>
      </w:r>
      <w:r w:rsidRPr="00C769D0">
        <w:rPr>
          <w:rStyle w:val="uicontrol"/>
        </w:rPr>
        <w:t>实际版本号。</w:t>
      </w:r>
      <w:r w:rsidRPr="00C769D0">
        <w:rPr>
          <w:rStyle w:val="uicontrol"/>
        </w:rPr>
        <w:t xml:space="preserve"> </w:t>
      </w:r>
    </w:p>
    <w:p w14:paraId="670988DA" w14:textId="77777777" w:rsidR="0023720F" w:rsidRPr="00901214" w:rsidRDefault="0023720F" w:rsidP="00112F02">
      <w:pPr>
        <w:pStyle w:val="1e"/>
        <w:rPr>
          <w:rStyle w:val="uicontrol"/>
        </w:rPr>
      </w:pPr>
      <w:r>
        <w:rPr>
          <w:noProof/>
        </w:rPr>
        <w:drawing>
          <wp:inline distT="0" distB="0" distL="0" distR="0" wp14:anchorId="7E5639E2" wp14:editId="6A36F11D">
            <wp:extent cx="5454000" cy="1490381"/>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54000" cy="1490381"/>
                    </a:xfrm>
                    <a:prstGeom prst="rect">
                      <a:avLst/>
                    </a:prstGeom>
                  </pic:spPr>
                </pic:pic>
              </a:graphicData>
            </a:graphic>
          </wp:inline>
        </w:drawing>
      </w:r>
    </w:p>
    <w:p w14:paraId="73D3F858" w14:textId="6CA8DD7C" w:rsidR="0023720F" w:rsidRDefault="0023720F" w:rsidP="00112F02">
      <w:pPr>
        <w:pStyle w:val="30"/>
        <w:rPr>
          <w:rStyle w:val="uicontrol"/>
        </w:rPr>
      </w:pPr>
      <w:bookmarkStart w:id="276" w:name="oc_install_0025__step_20"/>
      <w:bookmarkStart w:id="277" w:name="step_20"/>
      <w:bookmarkEnd w:id="276"/>
      <w:bookmarkEnd w:id="277"/>
      <w:r w:rsidRPr="00C769D0">
        <w:rPr>
          <w:rStyle w:val="uicontrol"/>
        </w:rPr>
        <w:t>单击</w:t>
      </w:r>
      <w:r w:rsidR="003D452E" w:rsidRPr="00112F02">
        <w:rPr>
          <w:rStyle w:val="1f"/>
          <w:rFonts w:hint="eastAsia"/>
        </w:rPr>
        <w:t>“</w:t>
      </w:r>
      <w:r w:rsidRPr="00C769D0">
        <w:rPr>
          <w:rStyle w:val="uicontrol"/>
        </w:rPr>
        <w:t>测试</w:t>
      </w:r>
      <w:r w:rsidR="003D452E">
        <w:rPr>
          <w:rStyle w:val="uicontrol"/>
          <w:rFonts w:hint="eastAsia"/>
        </w:rPr>
        <w:t>”</w:t>
      </w:r>
      <w:r w:rsidRPr="00C769D0">
        <w:rPr>
          <w:rStyle w:val="uicontrol"/>
        </w:rPr>
        <w:t>。</w:t>
      </w:r>
      <w:r w:rsidRPr="00C769D0">
        <w:rPr>
          <w:rStyle w:val="uicontrol"/>
        </w:rPr>
        <w:t xml:space="preserve"> </w:t>
      </w:r>
    </w:p>
    <w:p w14:paraId="0DBCF174" w14:textId="77777777" w:rsidR="00F47983" w:rsidRDefault="0023720F" w:rsidP="00F47983">
      <w:pPr>
        <w:pStyle w:val="1e"/>
        <w:rPr>
          <w:rStyle w:val="uicontrol"/>
        </w:rPr>
      </w:pPr>
      <w:r>
        <w:rPr>
          <w:rStyle w:val="uicontrol"/>
          <w:rFonts w:hint="eastAsia"/>
        </w:rPr>
        <w:t>弹出</w:t>
      </w:r>
      <w:r w:rsidR="00112F02">
        <w:rPr>
          <w:rStyle w:val="uicontrol"/>
        </w:rPr>
        <w:t>对话框</w:t>
      </w:r>
      <w:r w:rsidR="00F47983">
        <w:rPr>
          <w:rStyle w:val="uicontrol"/>
          <w:rFonts w:hint="eastAsia"/>
        </w:rPr>
        <w:t>。</w:t>
      </w:r>
    </w:p>
    <w:p w14:paraId="25EB506A" w14:textId="2487AF48" w:rsidR="0023720F" w:rsidRPr="00C769D0" w:rsidRDefault="00112F02" w:rsidP="00112F02">
      <w:pPr>
        <w:pStyle w:val="30"/>
        <w:rPr>
          <w:rStyle w:val="uicontrol"/>
        </w:rPr>
      </w:pPr>
      <w:r>
        <w:rPr>
          <w:rStyle w:val="uicontrol"/>
        </w:rPr>
        <w:t>询问是否添加安全例外</w:t>
      </w:r>
      <w:r>
        <w:rPr>
          <w:rStyle w:val="uicontrol"/>
          <w:rFonts w:hint="eastAsia"/>
        </w:rPr>
        <w:t>，</w:t>
      </w:r>
      <w:r w:rsidR="0023720F">
        <w:rPr>
          <w:rStyle w:val="uicontrol"/>
        </w:rPr>
        <w:t>选</w:t>
      </w:r>
      <w:r>
        <w:rPr>
          <w:rStyle w:val="uicontrol"/>
          <w:rFonts w:hint="eastAsia"/>
        </w:rPr>
        <w:t>择</w:t>
      </w:r>
      <w:r w:rsidR="0023720F">
        <w:rPr>
          <w:rStyle w:val="uicontrol"/>
          <w:rFonts w:hint="eastAsia"/>
        </w:rPr>
        <w:t>“是”。</w:t>
      </w:r>
    </w:p>
    <w:p w14:paraId="4F78C381" w14:textId="77777777" w:rsidR="0023720F" w:rsidRPr="00C769D0" w:rsidRDefault="0023720F" w:rsidP="00F47983">
      <w:pPr>
        <w:pStyle w:val="1e"/>
        <w:rPr>
          <w:rStyle w:val="uicontrol"/>
        </w:rPr>
      </w:pPr>
      <w:r w:rsidRPr="00C769D0">
        <w:rPr>
          <w:rStyle w:val="uicontrol"/>
        </w:rPr>
        <w:t>根据界面提示导入第三方管理系统的信任证书至</w:t>
      </w:r>
      <w:r>
        <w:rPr>
          <w:rStyle w:val="uicontrol"/>
        </w:rPr>
        <w:t>OperationCenter</w:t>
      </w:r>
      <w:r w:rsidRPr="00C769D0">
        <w:rPr>
          <w:rStyle w:val="uicontrol"/>
        </w:rPr>
        <w:t>证书库。</w:t>
      </w:r>
    </w:p>
    <w:p w14:paraId="66F11343" w14:textId="77777777" w:rsidR="0023720F" w:rsidRDefault="0023720F" w:rsidP="00112F02">
      <w:pPr>
        <w:pStyle w:val="30"/>
        <w:rPr>
          <w:rStyle w:val="uicontrol"/>
        </w:rPr>
      </w:pPr>
      <w:r>
        <w:rPr>
          <w:rStyle w:val="uicontrol"/>
          <w:rFonts w:hint="eastAsia"/>
        </w:rPr>
        <w:t>单击“确定”。</w:t>
      </w:r>
    </w:p>
    <w:p w14:paraId="497CE4A7" w14:textId="77777777" w:rsidR="0023720F" w:rsidRPr="00C769D0" w:rsidRDefault="0023720F" w:rsidP="00112F02">
      <w:pPr>
        <w:pStyle w:val="1e"/>
        <w:rPr>
          <w:rStyle w:val="uicontrol"/>
        </w:rPr>
      </w:pPr>
      <w:r>
        <w:rPr>
          <w:rStyle w:val="uicontrol"/>
          <w:rFonts w:hint="eastAsia"/>
        </w:rPr>
        <w:t>完成用户名“</w:t>
      </w:r>
      <w:r>
        <w:rPr>
          <w:rStyle w:val="uicontrol"/>
          <w:rFonts w:hint="eastAsia"/>
        </w:rPr>
        <w:t>FCU</w:t>
      </w:r>
      <w:r>
        <w:rPr>
          <w:rStyle w:val="uicontrol"/>
        </w:rPr>
        <w:t>ser</w:t>
      </w:r>
      <w:r>
        <w:rPr>
          <w:rStyle w:val="uicontrol"/>
          <w:rFonts w:hint="eastAsia"/>
        </w:rPr>
        <w:t>”修改</w:t>
      </w:r>
      <w:r>
        <w:rPr>
          <w:rStyle w:val="uicontrol"/>
        </w:rPr>
        <w:t>和</w:t>
      </w:r>
      <w:r>
        <w:rPr>
          <w:rStyle w:val="uicontrol"/>
          <w:rFonts w:hint="eastAsia"/>
        </w:rPr>
        <w:t>F</w:t>
      </w:r>
      <w:r>
        <w:rPr>
          <w:rStyle w:val="uicontrol"/>
        </w:rPr>
        <w:t>usionCompute</w:t>
      </w:r>
      <w:r>
        <w:rPr>
          <w:rStyle w:val="uicontrol"/>
          <w:rFonts w:hint="eastAsia"/>
        </w:rPr>
        <w:t>信任</w:t>
      </w:r>
      <w:r>
        <w:rPr>
          <w:rStyle w:val="uicontrol"/>
        </w:rPr>
        <w:t>证书导入。</w:t>
      </w:r>
    </w:p>
    <w:p w14:paraId="575CC969" w14:textId="6814A613" w:rsidR="0023720F" w:rsidRDefault="0023720F" w:rsidP="00112F02">
      <w:pPr>
        <w:pStyle w:val="30"/>
        <w:rPr>
          <w:rStyle w:val="uicontrol"/>
        </w:rPr>
      </w:pPr>
      <w:r w:rsidRPr="00E82CBE">
        <w:rPr>
          <w:rStyle w:val="uicontrol"/>
        </w:rPr>
        <w:t>单击需修改记录所对应的</w:t>
      </w:r>
      <w:r w:rsidR="003D452E">
        <w:rPr>
          <w:rStyle w:val="uicontrol"/>
        </w:rPr>
        <w:t xml:space="preserve"> </w:t>
      </w:r>
      <w:r w:rsidRPr="00E82CBE">
        <w:rPr>
          <w:rStyle w:val="uicontrol"/>
          <w:noProof/>
        </w:rPr>
        <w:drawing>
          <wp:inline distT="0" distB="0" distL="0" distR="0" wp14:anchorId="4DB60D4B" wp14:editId="5C28D99A">
            <wp:extent cx="152400" cy="152400"/>
            <wp:effectExtent l="0" t="0" r="0" b="0"/>
            <wp:docPr id="345" name="图片 345" descr="http://localhost:7890/pages/YZG0624X/01/YZG0624X/01/resources/install/fig/GUOC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localhost:7890/pages/YZG0624X/01/YZG0624X/01/resources/install/fig/GUOC152.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D452E">
        <w:rPr>
          <w:rStyle w:val="uicontrol"/>
        </w:rPr>
        <w:t xml:space="preserve"> </w:t>
      </w:r>
      <w:r w:rsidRPr="00E82CBE">
        <w:rPr>
          <w:rStyle w:val="uicontrol"/>
        </w:rPr>
        <w:t>图标，将登录密码修改为</w:t>
      </w:r>
      <w:r w:rsidRPr="00E82CBE">
        <w:rPr>
          <w:rStyle w:val="uicontrol"/>
        </w:rPr>
        <w:t>FusionCompute</w:t>
      </w:r>
      <w:r w:rsidRPr="00E82CBE">
        <w:rPr>
          <w:rStyle w:val="uicontrol"/>
        </w:rPr>
        <w:t>实际登录用户名的密码。</w:t>
      </w:r>
      <w:r>
        <w:rPr>
          <w:rStyle w:val="uicontrol"/>
          <w:rFonts w:hint="eastAsia"/>
        </w:rPr>
        <w:t>如</w:t>
      </w:r>
      <w:r w:rsidR="003D452E" w:rsidRPr="00112F02">
        <w:rPr>
          <w:rStyle w:val="1f"/>
          <w:rFonts w:hint="eastAsia"/>
        </w:rPr>
        <w:t>“</w:t>
      </w:r>
      <w:r w:rsidRPr="00112F02">
        <w:rPr>
          <w:rStyle w:val="uicontrol"/>
          <w:b/>
        </w:rPr>
        <w:t>Huawei@123</w:t>
      </w:r>
      <w:r w:rsidR="003D452E">
        <w:rPr>
          <w:rStyle w:val="uicontrol"/>
          <w:rFonts w:hint="eastAsia"/>
        </w:rPr>
        <w:t>”</w:t>
      </w:r>
      <w:r w:rsidR="00112F02">
        <w:rPr>
          <w:rStyle w:val="uicontrol"/>
          <w:rFonts w:hint="eastAsia"/>
        </w:rPr>
        <w:t>。</w:t>
      </w:r>
    </w:p>
    <w:p w14:paraId="1DA7ACD2" w14:textId="186E83C5" w:rsidR="0023720F" w:rsidRPr="00E82CBE" w:rsidRDefault="0023720F" w:rsidP="00112F02">
      <w:pPr>
        <w:pStyle w:val="30"/>
        <w:rPr>
          <w:rStyle w:val="uicontrol"/>
        </w:rPr>
      </w:pPr>
      <w:r w:rsidRPr="00E82CBE">
        <w:rPr>
          <w:rStyle w:val="uicontrol"/>
        </w:rPr>
        <w:t>单击</w:t>
      </w:r>
      <w:r w:rsidR="003D452E" w:rsidRPr="00112F02">
        <w:rPr>
          <w:rStyle w:val="1f"/>
          <w:rFonts w:hint="eastAsia"/>
        </w:rPr>
        <w:t>“</w:t>
      </w:r>
      <w:r w:rsidRPr="00E82CBE">
        <w:rPr>
          <w:rStyle w:val="uicontrol"/>
        </w:rPr>
        <w:t>确定</w:t>
      </w:r>
      <w:r w:rsidR="003D452E">
        <w:rPr>
          <w:rStyle w:val="uicontrol"/>
          <w:rFonts w:hint="eastAsia"/>
        </w:rPr>
        <w:t>”</w:t>
      </w:r>
      <w:r w:rsidRPr="00E82CBE">
        <w:rPr>
          <w:rStyle w:val="uicontrol"/>
        </w:rPr>
        <w:t>。</w:t>
      </w:r>
      <w:r w:rsidRPr="00E82CBE">
        <w:rPr>
          <w:rStyle w:val="uicontrol"/>
        </w:rPr>
        <w:t xml:space="preserve"> </w:t>
      </w:r>
    </w:p>
    <w:p w14:paraId="449DA870" w14:textId="77777777" w:rsidR="0023720F" w:rsidRPr="00E82CBE" w:rsidRDefault="0023720F" w:rsidP="00112F02">
      <w:pPr>
        <w:pStyle w:val="1e"/>
        <w:rPr>
          <w:rStyle w:val="uicontrol"/>
        </w:rPr>
      </w:pPr>
      <w:r w:rsidRPr="00E82CBE">
        <w:rPr>
          <w:rStyle w:val="uicontrol"/>
        </w:rPr>
        <w:t>完成</w:t>
      </w:r>
      <w:r w:rsidRPr="00E82CBE">
        <w:rPr>
          <w:rStyle w:val="uicontrol"/>
        </w:rPr>
        <w:t>FusionCompute</w:t>
      </w:r>
      <w:r w:rsidRPr="00E82CBE">
        <w:rPr>
          <w:rStyle w:val="uicontrol"/>
        </w:rPr>
        <w:t>对接用户密码的修改。</w:t>
      </w:r>
    </w:p>
    <w:p w14:paraId="6F53BAB5" w14:textId="363A9822" w:rsidR="0023720F" w:rsidRPr="00F47983" w:rsidRDefault="0023720F" w:rsidP="00F47983">
      <w:pPr>
        <w:pStyle w:val="30"/>
        <w:rPr>
          <w:rStyle w:val="uicontrol"/>
        </w:rPr>
      </w:pPr>
      <w:r w:rsidRPr="00F47983">
        <w:rPr>
          <w:rStyle w:val="uicontrol"/>
        </w:rPr>
        <w:lastRenderedPageBreak/>
        <w:t>单击</w:t>
      </w:r>
      <w:r w:rsidR="003D452E" w:rsidRPr="00F47983">
        <w:rPr>
          <w:rStyle w:val="1f"/>
          <w:rFonts w:hint="eastAsia"/>
          <w:kern w:val="0"/>
        </w:rPr>
        <w:t xml:space="preserve"> </w:t>
      </w:r>
      <w:r w:rsidRPr="00F47983">
        <w:rPr>
          <w:rStyle w:val="uicontrol"/>
          <w:noProof/>
        </w:rPr>
        <w:drawing>
          <wp:inline distT="0" distB="0" distL="0" distR="0" wp14:anchorId="2630BD3E" wp14:editId="377BAB5B">
            <wp:extent cx="219075" cy="219075"/>
            <wp:effectExtent l="0" t="0" r="9525" b="9525"/>
            <wp:docPr id="346" name="图片 346" descr="http://localhost:7890/pages/YZG0624X/01/YZG0624X/01/resources/install/fig/GUOC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localhost:7890/pages/YZG0624X/01/YZG0624X/01/resources/install/fig/GUOC16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F47983">
        <w:rPr>
          <w:rStyle w:val="uicontrol"/>
        </w:rPr>
        <w:t>。</w:t>
      </w:r>
      <w:r w:rsidRPr="00F47983">
        <w:rPr>
          <w:rStyle w:val="uicontrol"/>
        </w:rPr>
        <w:t xml:space="preserve"> </w:t>
      </w:r>
    </w:p>
    <w:p w14:paraId="7A2EB2C7" w14:textId="77777777" w:rsidR="0023720F" w:rsidRPr="00E82CBE" w:rsidRDefault="0023720F" w:rsidP="00112F02">
      <w:pPr>
        <w:pStyle w:val="1e"/>
        <w:rPr>
          <w:rStyle w:val="uicontrol"/>
        </w:rPr>
      </w:pPr>
      <w:r w:rsidRPr="00E82CBE">
        <w:rPr>
          <w:rStyle w:val="uicontrol"/>
        </w:rPr>
        <w:t>系统提示测试连接成功，说明</w:t>
      </w:r>
      <w:r>
        <w:rPr>
          <w:rStyle w:val="uicontrol"/>
        </w:rPr>
        <w:t>OperationCenter</w:t>
      </w:r>
      <w:r w:rsidRPr="00E82CBE">
        <w:rPr>
          <w:rStyle w:val="uicontrol"/>
        </w:rPr>
        <w:t>与</w:t>
      </w:r>
      <w:r>
        <w:rPr>
          <w:rStyle w:val="uicontrol"/>
          <w:rFonts w:hint="eastAsia"/>
        </w:rPr>
        <w:t>F</w:t>
      </w:r>
      <w:r>
        <w:rPr>
          <w:rStyle w:val="uicontrol"/>
        </w:rPr>
        <w:t>usionCompute</w:t>
      </w:r>
      <w:r w:rsidRPr="00E82CBE">
        <w:rPr>
          <w:rStyle w:val="uicontrol"/>
        </w:rPr>
        <w:t>对接成功。</w:t>
      </w:r>
    </w:p>
    <w:p w14:paraId="6C8D7467" w14:textId="77777777" w:rsidR="0023720F" w:rsidRDefault="0023720F" w:rsidP="00112F02">
      <w:pPr>
        <w:pStyle w:val="1e"/>
        <w:rPr>
          <w:rStyle w:val="uicontrol"/>
        </w:rPr>
      </w:pPr>
      <w:r>
        <w:rPr>
          <w:noProof/>
        </w:rPr>
        <w:drawing>
          <wp:inline distT="0" distB="0" distL="0" distR="0" wp14:anchorId="328845C8" wp14:editId="2C958878">
            <wp:extent cx="5454000" cy="42420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54000" cy="424200"/>
                    </a:xfrm>
                    <a:prstGeom prst="rect">
                      <a:avLst/>
                    </a:prstGeom>
                  </pic:spPr>
                </pic:pic>
              </a:graphicData>
            </a:graphic>
          </wp:inline>
        </w:drawing>
      </w:r>
    </w:p>
    <w:p w14:paraId="09B773DB" w14:textId="77777777" w:rsidR="0023720F" w:rsidRPr="00112F02" w:rsidRDefault="0023720F" w:rsidP="00112F02">
      <w:pPr>
        <w:pStyle w:val="4"/>
        <w:rPr>
          <w:rStyle w:val="uicontrol"/>
          <w:rFonts w:hint="default"/>
        </w:rPr>
      </w:pPr>
      <w:bookmarkStart w:id="278" w:name="_Toc497466161"/>
      <w:r w:rsidRPr="00112F02">
        <w:rPr>
          <w:rStyle w:val="uicontrol"/>
        </w:rPr>
        <w:t>配置对接</w:t>
      </w:r>
      <w:r w:rsidRPr="00112F02">
        <w:rPr>
          <w:rStyle w:val="uicontrol"/>
        </w:rPr>
        <w:t>ServiceCenter</w:t>
      </w:r>
      <w:bookmarkEnd w:id="278"/>
    </w:p>
    <w:p w14:paraId="5DE44357" w14:textId="77777777" w:rsidR="0023720F" w:rsidRPr="00112F02" w:rsidRDefault="0023720F" w:rsidP="00112F02">
      <w:pPr>
        <w:pStyle w:val="5"/>
        <w:rPr>
          <w:rFonts w:hint="default"/>
        </w:rPr>
      </w:pPr>
      <w:r w:rsidRPr="00112F02">
        <w:rPr>
          <w:rFonts w:hint="default"/>
        </w:rPr>
        <w:t>ServiceCenter</w:t>
      </w:r>
      <w:r w:rsidRPr="00112F02">
        <w:t>侧</w:t>
      </w:r>
      <w:r w:rsidRPr="00112F02">
        <w:t>SNMP</w:t>
      </w:r>
      <w:r w:rsidRPr="00112F02">
        <w:t>配置</w:t>
      </w:r>
    </w:p>
    <w:p w14:paraId="18F855F2" w14:textId="08E5E19C" w:rsidR="0023720F" w:rsidRPr="00E82CBE" w:rsidRDefault="0023720F" w:rsidP="00112F02">
      <w:pPr>
        <w:pStyle w:val="30"/>
        <w:rPr>
          <w:rStyle w:val="uicontrol"/>
        </w:rPr>
      </w:pPr>
      <w:r w:rsidRPr="00E82CBE">
        <w:rPr>
          <w:rStyle w:val="uicontrol"/>
        </w:rPr>
        <w:t>登录</w:t>
      </w:r>
      <w:r w:rsidR="00623ECE">
        <w:rPr>
          <w:rStyle w:val="uicontrol"/>
        </w:rPr>
        <w:t>Service</w:t>
      </w:r>
      <w:r>
        <w:rPr>
          <w:rStyle w:val="uicontrol"/>
        </w:rPr>
        <w:t>Center</w:t>
      </w:r>
      <w:r w:rsidRPr="00E82CBE">
        <w:rPr>
          <w:rStyle w:val="uicontrol"/>
        </w:rPr>
        <w:t>管理平台。</w:t>
      </w:r>
      <w:r w:rsidRPr="00E82CBE">
        <w:rPr>
          <w:rStyle w:val="uicontrol"/>
        </w:rPr>
        <w:t xml:space="preserve"> </w:t>
      </w:r>
    </w:p>
    <w:p w14:paraId="0A05E9A0" w14:textId="464360B3" w:rsidR="0023720F" w:rsidRDefault="0023720F" w:rsidP="00112F02">
      <w:pPr>
        <w:pStyle w:val="1e"/>
        <w:rPr>
          <w:rStyle w:val="uicontrol"/>
        </w:rPr>
      </w:pPr>
      <w:r w:rsidRPr="00E82CBE">
        <w:rPr>
          <w:rStyle w:val="uicontrol"/>
        </w:rPr>
        <w:t>在浏览器地址栏中输入</w:t>
      </w:r>
      <w:r w:rsidR="003D452E" w:rsidRPr="00112F02">
        <w:rPr>
          <w:rStyle w:val="1f"/>
          <w:rFonts w:hint="eastAsia"/>
        </w:rPr>
        <w:t>“</w:t>
      </w:r>
      <w:r w:rsidRPr="00112F02">
        <w:rPr>
          <w:rStyle w:val="uicontrol"/>
          <w:b/>
        </w:rPr>
        <w:t>http://</w:t>
      </w:r>
      <w:r w:rsidRPr="00112F02">
        <w:rPr>
          <w:rStyle w:val="uicontrol"/>
          <w:b/>
        </w:rPr>
        <w:t>单机部署时的管理平面</w:t>
      </w:r>
      <w:r w:rsidRPr="00112F02">
        <w:rPr>
          <w:rStyle w:val="uicontrol"/>
          <w:b/>
        </w:rPr>
        <w:t>IP</w:t>
      </w:r>
      <w:r w:rsidRPr="00112F02">
        <w:rPr>
          <w:rStyle w:val="uicontrol"/>
          <w:b/>
        </w:rPr>
        <w:t>地址或主备部署时的浮动</w:t>
      </w:r>
      <w:r w:rsidRPr="00112F02">
        <w:rPr>
          <w:rStyle w:val="uicontrol"/>
          <w:b/>
        </w:rPr>
        <w:t>IP</w:t>
      </w:r>
      <w:r w:rsidRPr="00112F02">
        <w:rPr>
          <w:rStyle w:val="uicontrol"/>
          <w:b/>
        </w:rPr>
        <w:t>地址</w:t>
      </w:r>
      <w:r w:rsidR="003D452E">
        <w:rPr>
          <w:rStyle w:val="uicontrol"/>
          <w:rFonts w:hint="eastAsia"/>
        </w:rPr>
        <w:t>”</w:t>
      </w:r>
      <w:r w:rsidRPr="00E82CBE">
        <w:rPr>
          <w:rStyle w:val="uicontrol"/>
        </w:rPr>
        <w:t>，按</w:t>
      </w:r>
      <w:r w:rsidR="003D452E" w:rsidRPr="00112F02">
        <w:rPr>
          <w:rStyle w:val="1f"/>
          <w:rFonts w:hint="eastAsia"/>
        </w:rPr>
        <w:t>“</w:t>
      </w:r>
      <w:r w:rsidRPr="00E82CBE">
        <w:rPr>
          <w:rStyle w:val="uicontrol"/>
        </w:rPr>
        <w:t>Enter</w:t>
      </w:r>
      <w:r w:rsidR="003D452E">
        <w:rPr>
          <w:rStyle w:val="uicontrol"/>
          <w:rFonts w:hint="eastAsia"/>
        </w:rPr>
        <w:t>”</w:t>
      </w:r>
      <w:r w:rsidRPr="00E82CBE">
        <w:rPr>
          <w:rStyle w:val="uicontrol"/>
        </w:rPr>
        <w:t>。</w:t>
      </w:r>
      <w:r>
        <w:rPr>
          <w:rStyle w:val="uicontrol"/>
          <w:rFonts w:hint="eastAsia"/>
        </w:rPr>
        <w:t>如</w:t>
      </w:r>
      <w:r w:rsidR="003D452E" w:rsidRPr="00112F02">
        <w:rPr>
          <w:rStyle w:val="1f"/>
          <w:rFonts w:hint="eastAsia"/>
        </w:rPr>
        <w:t>“</w:t>
      </w:r>
      <w:r w:rsidRPr="00112F02">
        <w:rPr>
          <w:rStyle w:val="uicontrol"/>
          <w:b/>
        </w:rPr>
        <w:t>192.168.210.18</w:t>
      </w:r>
      <w:r w:rsidR="003D452E">
        <w:rPr>
          <w:rStyle w:val="uicontrol"/>
          <w:rFonts w:hint="eastAsia"/>
        </w:rPr>
        <w:t>”</w:t>
      </w:r>
      <w:r>
        <w:rPr>
          <w:rStyle w:val="uicontrol"/>
          <w:rFonts w:hint="eastAsia"/>
        </w:rPr>
        <w:t>。</w:t>
      </w:r>
    </w:p>
    <w:p w14:paraId="1FE06842" w14:textId="6FF88BB9" w:rsidR="0023720F" w:rsidRDefault="0023720F" w:rsidP="00623ECE">
      <w:pPr>
        <w:pStyle w:val="30"/>
        <w:rPr>
          <w:rStyle w:val="uicontrol"/>
        </w:rPr>
      </w:pPr>
      <w:r w:rsidRPr="00E82CBE">
        <w:rPr>
          <w:rStyle w:val="uicontrol"/>
        </w:rPr>
        <w:t>在</w:t>
      </w:r>
      <w:r w:rsidR="00623ECE" w:rsidRPr="00623ECE">
        <w:rPr>
          <w:rStyle w:val="uicontrol"/>
        </w:rPr>
        <w:t>Service</w:t>
      </w:r>
      <w:r>
        <w:rPr>
          <w:rStyle w:val="uicontrol"/>
        </w:rPr>
        <w:t>Center</w:t>
      </w:r>
      <w:r w:rsidRPr="00E82CBE">
        <w:rPr>
          <w:rStyle w:val="uicontrol"/>
        </w:rPr>
        <w:t>界面上，选择</w:t>
      </w:r>
      <w:r w:rsidR="003D452E" w:rsidRPr="00112F02">
        <w:rPr>
          <w:rStyle w:val="1f"/>
          <w:rFonts w:hint="eastAsia"/>
        </w:rPr>
        <w:t>“</w:t>
      </w:r>
      <w:r w:rsidRPr="00E82CBE">
        <w:rPr>
          <w:rStyle w:val="uicontrol"/>
        </w:rPr>
        <w:t>系统</w:t>
      </w:r>
      <w:r>
        <w:rPr>
          <w:rStyle w:val="uicontrol"/>
        </w:rPr>
        <w:t>——</w:t>
      </w:r>
      <w:r w:rsidRPr="00E82CBE">
        <w:rPr>
          <w:rStyle w:val="uicontrol"/>
        </w:rPr>
        <w:t>系统配置</w:t>
      </w:r>
      <w:r>
        <w:rPr>
          <w:rStyle w:val="uicontrol"/>
        </w:rPr>
        <w:t>——</w:t>
      </w:r>
      <w:r w:rsidRPr="00E82CBE">
        <w:rPr>
          <w:rStyle w:val="uicontrol"/>
        </w:rPr>
        <w:t>SNMP</w:t>
      </w:r>
      <w:r w:rsidRPr="00E82CBE">
        <w:rPr>
          <w:rStyle w:val="uicontrol"/>
        </w:rPr>
        <w:t>管理站</w:t>
      </w:r>
      <w:r w:rsidR="003D452E">
        <w:rPr>
          <w:rStyle w:val="uicontrol"/>
          <w:rFonts w:hint="eastAsia"/>
        </w:rPr>
        <w:t>”</w:t>
      </w:r>
      <w:r w:rsidRPr="00E82CBE">
        <w:rPr>
          <w:rStyle w:val="uicontrol"/>
        </w:rPr>
        <w:t>。</w:t>
      </w:r>
    </w:p>
    <w:p w14:paraId="7F0C6A3D" w14:textId="77777777" w:rsidR="0023720F" w:rsidRPr="00E82CBE" w:rsidRDefault="0023720F" w:rsidP="00112F02">
      <w:pPr>
        <w:pStyle w:val="1e"/>
        <w:rPr>
          <w:rStyle w:val="uicontrol"/>
        </w:rPr>
      </w:pPr>
      <w:r>
        <w:rPr>
          <w:noProof/>
        </w:rPr>
        <w:drawing>
          <wp:inline distT="0" distB="0" distL="0" distR="0" wp14:anchorId="17A3F27E" wp14:editId="079A8E04">
            <wp:extent cx="1961905" cy="2133333"/>
            <wp:effectExtent l="0" t="0" r="635" b="63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61905" cy="2133333"/>
                    </a:xfrm>
                    <a:prstGeom prst="rect">
                      <a:avLst/>
                    </a:prstGeom>
                  </pic:spPr>
                </pic:pic>
              </a:graphicData>
            </a:graphic>
          </wp:inline>
        </w:drawing>
      </w:r>
    </w:p>
    <w:p w14:paraId="1A54A431" w14:textId="77777777" w:rsidR="0023720F" w:rsidRDefault="0023720F" w:rsidP="00112F02">
      <w:pPr>
        <w:pStyle w:val="30"/>
        <w:rPr>
          <w:rStyle w:val="uicontrol"/>
        </w:rPr>
      </w:pPr>
      <w:r>
        <w:rPr>
          <w:rStyle w:val="uicontrol"/>
          <w:rFonts w:hint="eastAsia"/>
        </w:rPr>
        <w:t>在</w:t>
      </w:r>
      <w:r>
        <w:rPr>
          <w:rStyle w:val="uicontrol"/>
          <w:rFonts w:hint="eastAsia"/>
        </w:rPr>
        <w:t>SNMP</w:t>
      </w:r>
      <w:r>
        <w:rPr>
          <w:rStyle w:val="uicontrol"/>
          <w:rFonts w:hint="eastAsia"/>
        </w:rPr>
        <w:t>管理站</w:t>
      </w:r>
      <w:r>
        <w:rPr>
          <w:rStyle w:val="uicontrol"/>
        </w:rPr>
        <w:t>，填写</w:t>
      </w:r>
      <w:r>
        <w:rPr>
          <w:rStyle w:val="uicontrol"/>
          <w:rFonts w:hint="eastAsia"/>
        </w:rPr>
        <w:t>相应参数</w:t>
      </w:r>
      <w:r>
        <w:rPr>
          <w:rStyle w:val="uicontrol"/>
        </w:rPr>
        <w:t>：</w:t>
      </w:r>
    </w:p>
    <w:p w14:paraId="3C2BB35C" w14:textId="29E8A2B4" w:rsidR="0023720F" w:rsidRPr="00494DF2" w:rsidRDefault="0023720F" w:rsidP="00112F02">
      <w:pPr>
        <w:pStyle w:val="4a"/>
        <w:rPr>
          <w:rStyle w:val="uicontrol"/>
        </w:rPr>
      </w:pPr>
      <w:r w:rsidRPr="00494DF2">
        <w:rPr>
          <w:rStyle w:val="uicontrol"/>
          <w:rFonts w:hint="eastAsia"/>
        </w:rPr>
        <w:t>管理站</w:t>
      </w:r>
      <w:r w:rsidRPr="00494DF2">
        <w:rPr>
          <w:rStyle w:val="uicontrol"/>
        </w:rPr>
        <w:t>版本：</w:t>
      </w:r>
      <w:r w:rsidRPr="00494DF2">
        <w:rPr>
          <w:rStyle w:val="uicontrol"/>
          <w:rFonts w:hint="eastAsia"/>
        </w:rPr>
        <w:t>自定义</w:t>
      </w:r>
    </w:p>
    <w:p w14:paraId="738C95CD" w14:textId="77777777" w:rsidR="0023720F" w:rsidRPr="00494DF2" w:rsidRDefault="0023720F" w:rsidP="00112F02">
      <w:pPr>
        <w:pStyle w:val="4a"/>
        <w:rPr>
          <w:rStyle w:val="uicontrol"/>
        </w:rPr>
      </w:pPr>
      <w:r w:rsidRPr="00494DF2">
        <w:rPr>
          <w:rStyle w:val="uicontrol"/>
          <w:rFonts w:hint="eastAsia"/>
        </w:rPr>
        <w:t>SNMP</w:t>
      </w:r>
      <w:r w:rsidRPr="00494DF2">
        <w:rPr>
          <w:rStyle w:val="uicontrol"/>
          <w:rFonts w:hint="eastAsia"/>
        </w:rPr>
        <w:t>版本</w:t>
      </w:r>
      <w:r w:rsidRPr="00494DF2">
        <w:rPr>
          <w:rStyle w:val="uicontrol"/>
        </w:rPr>
        <w:t>：</w:t>
      </w:r>
      <w:r w:rsidRPr="00494DF2">
        <w:rPr>
          <w:rStyle w:val="uicontrol"/>
          <w:rFonts w:hint="eastAsia"/>
        </w:rPr>
        <w:t>SNMP</w:t>
      </w:r>
      <w:r w:rsidRPr="00494DF2">
        <w:rPr>
          <w:rStyle w:val="uicontrol"/>
        </w:rPr>
        <w:t>v3</w:t>
      </w:r>
    </w:p>
    <w:p w14:paraId="735BE151" w14:textId="77777777" w:rsidR="0023720F" w:rsidRPr="00494DF2" w:rsidRDefault="0023720F" w:rsidP="00112F02">
      <w:pPr>
        <w:pStyle w:val="4a"/>
        <w:rPr>
          <w:rStyle w:val="uicontrol"/>
        </w:rPr>
      </w:pPr>
      <w:r w:rsidRPr="00494DF2">
        <w:rPr>
          <w:rStyle w:val="uicontrol"/>
          <w:rFonts w:hint="eastAsia"/>
        </w:rPr>
        <w:t>维护</w:t>
      </w:r>
      <w:r w:rsidRPr="00494DF2">
        <w:rPr>
          <w:rStyle w:val="uicontrol"/>
        </w:rPr>
        <w:t>端口：</w:t>
      </w:r>
      <w:r w:rsidRPr="00494DF2">
        <w:rPr>
          <w:rStyle w:val="uicontrol"/>
          <w:rFonts w:hint="eastAsia"/>
        </w:rPr>
        <w:t>10163</w:t>
      </w:r>
    </w:p>
    <w:p w14:paraId="26DFC668" w14:textId="5E771ECE" w:rsidR="0023720F" w:rsidRPr="00494DF2" w:rsidRDefault="0023720F" w:rsidP="00236F17">
      <w:pPr>
        <w:pStyle w:val="4a"/>
        <w:rPr>
          <w:rStyle w:val="uicontrol"/>
        </w:rPr>
      </w:pPr>
      <w:r w:rsidRPr="00494DF2">
        <w:rPr>
          <w:rStyle w:val="uicontrol"/>
        </w:rPr>
        <w:t>IP</w:t>
      </w:r>
      <w:r w:rsidRPr="00494DF2">
        <w:rPr>
          <w:rStyle w:val="uicontrol"/>
          <w:rFonts w:hint="eastAsia"/>
        </w:rPr>
        <w:t>地址</w:t>
      </w:r>
      <w:r w:rsidRPr="00494DF2">
        <w:rPr>
          <w:rStyle w:val="uicontrol"/>
        </w:rPr>
        <w:t>：</w:t>
      </w:r>
      <w:r>
        <w:rPr>
          <w:rStyle w:val="uicontrol"/>
          <w:rFonts w:hint="eastAsia"/>
        </w:rPr>
        <w:t>OperationCenter</w:t>
      </w:r>
      <w:r w:rsidRPr="00494DF2">
        <w:rPr>
          <w:rStyle w:val="uicontrol"/>
          <w:rFonts w:hint="eastAsia"/>
        </w:rPr>
        <w:t>单机</w:t>
      </w:r>
      <w:r w:rsidRPr="00494DF2">
        <w:rPr>
          <w:rStyle w:val="uicontrol"/>
        </w:rPr>
        <w:t>部署的</w:t>
      </w:r>
      <w:r w:rsidRPr="00494DF2">
        <w:rPr>
          <w:rStyle w:val="uicontrol"/>
          <w:rFonts w:hint="eastAsia"/>
        </w:rPr>
        <w:t>IP</w:t>
      </w:r>
      <w:r w:rsidRPr="00494DF2">
        <w:rPr>
          <w:rStyle w:val="uicontrol"/>
          <w:rFonts w:hint="eastAsia"/>
        </w:rPr>
        <w:t>地址</w:t>
      </w:r>
      <w:r w:rsidR="00236F17">
        <w:rPr>
          <w:rStyle w:val="uicontrol"/>
          <w:rFonts w:hint="eastAsia"/>
        </w:rPr>
        <w:t>。</w:t>
      </w:r>
      <w:r w:rsidR="00236F17" w:rsidRPr="00236F17">
        <w:rPr>
          <w:rStyle w:val="uicontrol"/>
          <w:rFonts w:hint="eastAsia"/>
        </w:rPr>
        <w:t>如“</w:t>
      </w:r>
      <w:r w:rsidR="00236F17" w:rsidRPr="00236F17">
        <w:rPr>
          <w:rStyle w:val="uicontrol"/>
          <w:rFonts w:hint="eastAsia"/>
        </w:rPr>
        <w:t>192.168.210.81</w:t>
      </w:r>
      <w:r w:rsidR="00236F17" w:rsidRPr="00236F17">
        <w:rPr>
          <w:rStyle w:val="uicontrol"/>
          <w:rFonts w:hint="eastAsia"/>
        </w:rPr>
        <w:t>”</w:t>
      </w:r>
      <w:r w:rsidR="00236F17">
        <w:rPr>
          <w:rStyle w:val="uicontrol"/>
          <w:rFonts w:hint="eastAsia"/>
        </w:rPr>
        <w:t>。</w:t>
      </w:r>
    </w:p>
    <w:p w14:paraId="71CB3F7F" w14:textId="77777777" w:rsidR="0023720F" w:rsidRPr="00494DF2" w:rsidRDefault="0023720F" w:rsidP="00112F02">
      <w:pPr>
        <w:pStyle w:val="4a"/>
        <w:rPr>
          <w:rStyle w:val="uicontrol"/>
        </w:rPr>
      </w:pPr>
      <w:r w:rsidRPr="00494DF2">
        <w:rPr>
          <w:rStyle w:val="uicontrol"/>
          <w:rFonts w:hint="eastAsia"/>
        </w:rPr>
        <w:t>超时时间</w:t>
      </w:r>
      <w:r w:rsidRPr="00494DF2">
        <w:rPr>
          <w:rStyle w:val="uicontrol"/>
        </w:rPr>
        <w:t>：</w:t>
      </w:r>
      <w:r w:rsidRPr="00494DF2">
        <w:rPr>
          <w:rStyle w:val="uicontrol"/>
          <w:rFonts w:hint="eastAsia"/>
        </w:rPr>
        <w:t>3000</w:t>
      </w:r>
    </w:p>
    <w:p w14:paraId="1D4FE26D" w14:textId="77777777" w:rsidR="0023720F" w:rsidRPr="00494DF2" w:rsidRDefault="0023720F" w:rsidP="00112F02">
      <w:pPr>
        <w:pStyle w:val="4a"/>
        <w:rPr>
          <w:rStyle w:val="uicontrol"/>
        </w:rPr>
      </w:pPr>
      <w:r w:rsidRPr="00494DF2">
        <w:rPr>
          <w:rStyle w:val="uicontrol"/>
          <w:rFonts w:hint="eastAsia"/>
        </w:rPr>
        <w:t>安全</w:t>
      </w:r>
      <w:r w:rsidRPr="00494DF2">
        <w:rPr>
          <w:rStyle w:val="uicontrol"/>
        </w:rPr>
        <w:t>用户名：</w:t>
      </w:r>
      <w:r w:rsidRPr="00494DF2">
        <w:rPr>
          <w:rStyle w:val="uicontrol"/>
          <w:rFonts w:hint="eastAsia"/>
        </w:rPr>
        <w:t>ocuser</w:t>
      </w:r>
    </w:p>
    <w:p w14:paraId="1CAE29AB" w14:textId="77777777" w:rsidR="0023720F" w:rsidRPr="00494DF2" w:rsidRDefault="0023720F" w:rsidP="00112F02">
      <w:pPr>
        <w:pStyle w:val="4a"/>
        <w:rPr>
          <w:rStyle w:val="uicontrol"/>
        </w:rPr>
      </w:pPr>
      <w:r w:rsidRPr="00494DF2">
        <w:rPr>
          <w:rStyle w:val="uicontrol"/>
          <w:rFonts w:hint="eastAsia"/>
        </w:rPr>
        <w:t>认证</w:t>
      </w:r>
      <w:r w:rsidRPr="00494DF2">
        <w:rPr>
          <w:rStyle w:val="uicontrol"/>
        </w:rPr>
        <w:t>类型：</w:t>
      </w:r>
      <w:r w:rsidRPr="00494DF2">
        <w:rPr>
          <w:rStyle w:val="uicontrol"/>
          <w:rFonts w:hint="eastAsia"/>
        </w:rPr>
        <w:t>SHA</w:t>
      </w:r>
    </w:p>
    <w:p w14:paraId="60815631" w14:textId="40C4BE20" w:rsidR="0023720F" w:rsidRPr="00494DF2" w:rsidRDefault="0023720F" w:rsidP="00112F02">
      <w:pPr>
        <w:pStyle w:val="4a"/>
        <w:rPr>
          <w:rStyle w:val="uicontrol"/>
        </w:rPr>
      </w:pPr>
      <w:r w:rsidRPr="00494DF2">
        <w:rPr>
          <w:rStyle w:val="uicontrol"/>
          <w:rFonts w:hint="eastAsia"/>
        </w:rPr>
        <w:t>认证</w:t>
      </w:r>
      <w:r w:rsidRPr="00494DF2">
        <w:rPr>
          <w:rStyle w:val="uicontrol"/>
        </w:rPr>
        <w:t>密码：</w:t>
      </w:r>
      <w:r w:rsidRPr="00494DF2">
        <w:rPr>
          <w:rStyle w:val="uicontrol"/>
          <w:rFonts w:hint="eastAsia"/>
        </w:rPr>
        <w:t>在</w:t>
      </w:r>
      <w:r w:rsidRPr="00494DF2">
        <w:rPr>
          <w:rStyle w:val="uicontrol"/>
          <w:rFonts w:hint="eastAsia"/>
        </w:rPr>
        <w:t>OC</w:t>
      </w:r>
      <w:r w:rsidRPr="00494DF2">
        <w:rPr>
          <w:rStyle w:val="uicontrol"/>
          <w:rFonts w:hint="eastAsia"/>
        </w:rPr>
        <w:t>上</w:t>
      </w:r>
      <w:r w:rsidRPr="00494DF2">
        <w:rPr>
          <w:rStyle w:val="uicontrol"/>
          <w:rFonts w:hint="eastAsia"/>
        </w:rPr>
        <w:t>SNMP</w:t>
      </w:r>
      <w:r w:rsidRPr="00494DF2">
        <w:rPr>
          <w:rStyle w:val="uicontrol"/>
          <w:rFonts w:hint="eastAsia"/>
        </w:rPr>
        <w:t>所</w:t>
      </w:r>
      <w:r w:rsidRPr="00494DF2">
        <w:rPr>
          <w:rStyle w:val="uicontrol"/>
        </w:rPr>
        <w:t>设置的认证密码，如</w:t>
      </w:r>
      <w:r w:rsidR="00112F02">
        <w:rPr>
          <w:rStyle w:val="uicontrol"/>
          <w:rFonts w:hint="eastAsia"/>
        </w:rPr>
        <w:t>“</w:t>
      </w:r>
      <w:r w:rsidR="00112F02" w:rsidRPr="00494DF2">
        <w:rPr>
          <w:rStyle w:val="uicontrol"/>
        </w:rPr>
        <w:t>Huawei@CLOUD8</w:t>
      </w:r>
      <w:r w:rsidR="00112F02">
        <w:rPr>
          <w:rStyle w:val="uicontrol"/>
          <w:rFonts w:hint="eastAsia"/>
        </w:rPr>
        <w:t>”</w:t>
      </w:r>
    </w:p>
    <w:p w14:paraId="5CD4842B" w14:textId="77777777" w:rsidR="0023720F" w:rsidRPr="00494DF2" w:rsidRDefault="0023720F" w:rsidP="00112F02">
      <w:pPr>
        <w:pStyle w:val="4a"/>
        <w:rPr>
          <w:rStyle w:val="uicontrol"/>
        </w:rPr>
      </w:pPr>
      <w:r w:rsidRPr="00494DF2">
        <w:rPr>
          <w:rStyle w:val="uicontrol"/>
          <w:rFonts w:hint="eastAsia"/>
        </w:rPr>
        <w:t>密钥</w:t>
      </w:r>
      <w:r w:rsidRPr="00494DF2">
        <w:rPr>
          <w:rStyle w:val="uicontrol"/>
        </w:rPr>
        <w:t>类型：</w:t>
      </w:r>
      <w:r w:rsidRPr="00494DF2">
        <w:rPr>
          <w:rStyle w:val="uicontrol"/>
          <w:rFonts w:hint="eastAsia"/>
        </w:rPr>
        <w:t>AES128</w:t>
      </w:r>
    </w:p>
    <w:p w14:paraId="5FDF54D0" w14:textId="54EFF1B3" w:rsidR="0023720F" w:rsidRPr="00494DF2" w:rsidRDefault="0023720F" w:rsidP="00112F02">
      <w:pPr>
        <w:pStyle w:val="4a"/>
        <w:rPr>
          <w:rStyle w:val="uicontrol"/>
        </w:rPr>
      </w:pPr>
      <w:r w:rsidRPr="00494DF2">
        <w:rPr>
          <w:rStyle w:val="uicontrol"/>
          <w:rFonts w:hint="eastAsia"/>
        </w:rPr>
        <w:t>密钥</w:t>
      </w:r>
      <w:r w:rsidRPr="00494DF2">
        <w:rPr>
          <w:rStyle w:val="uicontrol"/>
        </w:rPr>
        <w:t>密码：在</w:t>
      </w:r>
      <w:r w:rsidRPr="00494DF2">
        <w:rPr>
          <w:rStyle w:val="uicontrol"/>
          <w:rFonts w:hint="eastAsia"/>
        </w:rPr>
        <w:t>OC</w:t>
      </w:r>
      <w:r w:rsidRPr="00494DF2">
        <w:rPr>
          <w:rStyle w:val="uicontrol"/>
          <w:rFonts w:hint="eastAsia"/>
        </w:rPr>
        <w:t>上</w:t>
      </w:r>
      <w:r w:rsidRPr="00494DF2">
        <w:rPr>
          <w:rStyle w:val="uicontrol"/>
          <w:rFonts w:hint="eastAsia"/>
        </w:rPr>
        <w:t>SNMP</w:t>
      </w:r>
      <w:r>
        <w:rPr>
          <w:rStyle w:val="uicontrol"/>
          <w:rFonts w:hint="eastAsia"/>
        </w:rPr>
        <w:t>所</w:t>
      </w:r>
      <w:r w:rsidRPr="00494DF2">
        <w:rPr>
          <w:rStyle w:val="uicontrol"/>
        </w:rPr>
        <w:t>设置的</w:t>
      </w:r>
      <w:r w:rsidRPr="00494DF2">
        <w:rPr>
          <w:rStyle w:val="uicontrol"/>
          <w:rFonts w:hint="eastAsia"/>
        </w:rPr>
        <w:t>密钥</w:t>
      </w:r>
      <w:r w:rsidRPr="00494DF2">
        <w:rPr>
          <w:rStyle w:val="uicontrol"/>
        </w:rPr>
        <w:t>密码，如</w:t>
      </w:r>
      <w:r w:rsidR="00112F02">
        <w:rPr>
          <w:rStyle w:val="uicontrol"/>
          <w:rFonts w:hint="eastAsia"/>
        </w:rPr>
        <w:t>“</w:t>
      </w:r>
      <w:r w:rsidR="00112F02" w:rsidRPr="00494DF2">
        <w:rPr>
          <w:rStyle w:val="uicontrol"/>
          <w:rFonts w:hint="eastAsia"/>
        </w:rPr>
        <w:t>H</w:t>
      </w:r>
      <w:r w:rsidR="00112F02" w:rsidRPr="00494DF2">
        <w:rPr>
          <w:rStyle w:val="uicontrol"/>
        </w:rPr>
        <w:t>uawei@CLOUD8!</w:t>
      </w:r>
      <w:r w:rsidR="00112F02">
        <w:rPr>
          <w:rStyle w:val="uicontrol"/>
          <w:rFonts w:hint="eastAsia"/>
        </w:rPr>
        <w:t>”</w:t>
      </w:r>
    </w:p>
    <w:p w14:paraId="15C59EAF" w14:textId="77777777" w:rsidR="0023720F" w:rsidRPr="00494DF2" w:rsidRDefault="0023720F" w:rsidP="00112F02">
      <w:pPr>
        <w:pStyle w:val="4a"/>
        <w:rPr>
          <w:rStyle w:val="uicontrol"/>
        </w:rPr>
      </w:pPr>
      <w:r w:rsidRPr="00494DF2">
        <w:rPr>
          <w:rStyle w:val="uicontrol"/>
          <w:rFonts w:hint="eastAsia"/>
        </w:rPr>
        <w:t>语言</w:t>
      </w:r>
      <w:r w:rsidRPr="00494DF2">
        <w:rPr>
          <w:rStyle w:val="uicontrol"/>
        </w:rPr>
        <w:t>：</w:t>
      </w:r>
      <w:r w:rsidRPr="00494DF2">
        <w:rPr>
          <w:rStyle w:val="uicontrol"/>
          <w:rFonts w:hint="eastAsia"/>
        </w:rPr>
        <w:t>中文</w:t>
      </w:r>
    </w:p>
    <w:p w14:paraId="5965615C" w14:textId="77777777" w:rsidR="0023720F" w:rsidRPr="00494DF2" w:rsidRDefault="0023720F" w:rsidP="00112F02">
      <w:pPr>
        <w:pStyle w:val="4a"/>
        <w:rPr>
          <w:rStyle w:val="uicontrol"/>
        </w:rPr>
      </w:pPr>
      <w:r w:rsidRPr="00494DF2">
        <w:rPr>
          <w:rStyle w:val="uicontrol"/>
          <w:rFonts w:hint="eastAsia"/>
        </w:rPr>
        <w:t>发送</w:t>
      </w:r>
      <w:r w:rsidRPr="00494DF2">
        <w:rPr>
          <w:rStyle w:val="uicontrol"/>
        </w:rPr>
        <w:t>周期：</w:t>
      </w:r>
      <w:r w:rsidRPr="00494DF2">
        <w:rPr>
          <w:rStyle w:val="uicontrol"/>
          <w:rFonts w:hint="eastAsia"/>
        </w:rPr>
        <w:t>5</w:t>
      </w:r>
    </w:p>
    <w:p w14:paraId="2154F2B2" w14:textId="77777777" w:rsidR="0023720F" w:rsidRDefault="0023720F" w:rsidP="00112F02">
      <w:pPr>
        <w:pStyle w:val="4a"/>
        <w:rPr>
          <w:rStyle w:val="uicontrol"/>
        </w:rPr>
      </w:pPr>
      <w:r w:rsidRPr="00494DF2">
        <w:rPr>
          <w:rStyle w:val="uicontrol"/>
          <w:rFonts w:hint="eastAsia"/>
        </w:rPr>
        <w:t>发送最大</w:t>
      </w:r>
      <w:r w:rsidRPr="00494DF2">
        <w:rPr>
          <w:rStyle w:val="uicontrol"/>
        </w:rPr>
        <w:t>数量：</w:t>
      </w:r>
      <w:r w:rsidRPr="00494DF2">
        <w:rPr>
          <w:rStyle w:val="uicontrol"/>
          <w:rFonts w:hint="eastAsia"/>
        </w:rPr>
        <w:t>50</w:t>
      </w:r>
    </w:p>
    <w:p w14:paraId="0673291B" w14:textId="09FB7A62" w:rsidR="001F0BFD" w:rsidRPr="001F0BFD" w:rsidRDefault="001F0BFD" w:rsidP="001F0BFD">
      <w:pPr>
        <w:pStyle w:val="1e"/>
        <w:rPr>
          <w:rStyle w:val="uicontrol"/>
        </w:rPr>
      </w:pPr>
      <w:r>
        <w:rPr>
          <w:noProof/>
        </w:rPr>
        <w:lastRenderedPageBreak/>
        <w:drawing>
          <wp:inline distT="0" distB="0" distL="0" distR="0" wp14:anchorId="0F92C5DD" wp14:editId="53C49269">
            <wp:extent cx="3752381" cy="6752381"/>
            <wp:effectExtent l="19050" t="19050" r="19685" b="1079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752381" cy="6752381"/>
                    </a:xfrm>
                    <a:prstGeom prst="rect">
                      <a:avLst/>
                    </a:prstGeom>
                    <a:ln>
                      <a:solidFill>
                        <a:schemeClr val="tx1"/>
                      </a:solidFill>
                    </a:ln>
                  </pic:spPr>
                </pic:pic>
              </a:graphicData>
            </a:graphic>
          </wp:inline>
        </w:drawing>
      </w:r>
    </w:p>
    <w:p w14:paraId="52EF5C32" w14:textId="09EA0920" w:rsidR="0023720F" w:rsidRDefault="0023720F" w:rsidP="00112F02">
      <w:pPr>
        <w:pStyle w:val="30"/>
        <w:rPr>
          <w:rStyle w:val="uicontrol"/>
        </w:rPr>
      </w:pPr>
      <w:r>
        <w:rPr>
          <w:rStyle w:val="uicontrol"/>
          <w:rFonts w:hint="eastAsia"/>
        </w:rPr>
        <w:t>单击</w:t>
      </w:r>
      <w:r w:rsidR="003D452E">
        <w:rPr>
          <w:rStyle w:val="uicontrol"/>
          <w:rFonts w:hint="eastAsia"/>
        </w:rPr>
        <w:t>“</w:t>
      </w:r>
      <w:r>
        <w:rPr>
          <w:rStyle w:val="uicontrol"/>
          <w:rFonts w:hint="eastAsia"/>
        </w:rPr>
        <w:t>测试</w:t>
      </w:r>
      <w:r w:rsidR="003D452E">
        <w:rPr>
          <w:rStyle w:val="uicontrol"/>
          <w:rFonts w:hint="eastAsia"/>
        </w:rPr>
        <w:t>”</w:t>
      </w:r>
      <w:r>
        <w:rPr>
          <w:rStyle w:val="uicontrol"/>
          <w:rFonts w:hint="eastAsia"/>
        </w:rPr>
        <w:t>。</w:t>
      </w:r>
    </w:p>
    <w:p w14:paraId="43B0D995" w14:textId="542FCE26" w:rsidR="0023720F" w:rsidRDefault="0023720F" w:rsidP="00112F02">
      <w:pPr>
        <w:pStyle w:val="30"/>
        <w:rPr>
          <w:rStyle w:val="uicontrol"/>
        </w:rPr>
      </w:pPr>
      <w:r>
        <w:rPr>
          <w:rStyle w:val="uicontrol"/>
          <w:rFonts w:hint="eastAsia"/>
        </w:rPr>
        <w:t>单击</w:t>
      </w:r>
      <w:r w:rsidR="003D452E">
        <w:rPr>
          <w:rStyle w:val="uicontrol"/>
          <w:rFonts w:hint="eastAsia"/>
        </w:rPr>
        <w:t>“</w:t>
      </w:r>
      <w:r>
        <w:rPr>
          <w:rStyle w:val="uicontrol"/>
          <w:rFonts w:hint="eastAsia"/>
        </w:rPr>
        <w:t>保存</w:t>
      </w:r>
      <w:r w:rsidR="003D452E">
        <w:rPr>
          <w:rStyle w:val="uicontrol"/>
          <w:rFonts w:hint="eastAsia"/>
        </w:rPr>
        <w:t>”</w:t>
      </w:r>
      <w:r>
        <w:rPr>
          <w:rStyle w:val="uicontrol"/>
          <w:rFonts w:hint="eastAsia"/>
        </w:rPr>
        <w:t>。</w:t>
      </w:r>
    </w:p>
    <w:p w14:paraId="729806C9" w14:textId="77777777" w:rsidR="0023720F" w:rsidRPr="00112F02" w:rsidRDefault="0023720F" w:rsidP="00112F02">
      <w:pPr>
        <w:pStyle w:val="5"/>
        <w:rPr>
          <w:rStyle w:val="uicontrol"/>
          <w:rFonts w:hint="default"/>
        </w:rPr>
      </w:pPr>
      <w:r w:rsidRPr="00112F02">
        <w:rPr>
          <w:rStyle w:val="uicontrol"/>
          <w:rFonts w:hint="default"/>
        </w:rPr>
        <w:t>OperationCenter</w:t>
      </w:r>
      <w:r w:rsidRPr="00112F02">
        <w:rPr>
          <w:rStyle w:val="uicontrol"/>
        </w:rPr>
        <w:t>侧</w:t>
      </w:r>
      <w:r w:rsidRPr="00112F02">
        <w:rPr>
          <w:rStyle w:val="uicontrol"/>
          <w:rFonts w:hint="default"/>
        </w:rPr>
        <w:t>配置</w:t>
      </w:r>
    </w:p>
    <w:p w14:paraId="4D494F2B" w14:textId="42E41E34" w:rsidR="0023720F" w:rsidRDefault="0023720F" w:rsidP="00112F02">
      <w:pPr>
        <w:pStyle w:val="30"/>
        <w:rPr>
          <w:rStyle w:val="uicontrol"/>
        </w:rPr>
      </w:pPr>
      <w:r w:rsidRPr="00E82CBE">
        <w:rPr>
          <w:rStyle w:val="uicontrol"/>
        </w:rPr>
        <w:t>在</w:t>
      </w:r>
      <w:r>
        <w:rPr>
          <w:rStyle w:val="uicontrol"/>
          <w:rFonts w:hint="eastAsia"/>
        </w:rPr>
        <w:t>OperationCenter</w:t>
      </w:r>
      <w:r>
        <w:rPr>
          <w:rStyle w:val="uicontrol"/>
          <w:rFonts w:hint="eastAsia"/>
        </w:rPr>
        <w:t>界面</w:t>
      </w:r>
      <w:r>
        <w:rPr>
          <w:rStyle w:val="uicontrol"/>
        </w:rPr>
        <w:t>上，</w:t>
      </w:r>
      <w:r>
        <w:rPr>
          <w:rStyle w:val="uicontrol"/>
          <w:rFonts w:hint="eastAsia"/>
        </w:rPr>
        <w:t>选择</w:t>
      </w:r>
      <w:r w:rsidR="003D452E">
        <w:rPr>
          <w:rStyle w:val="uicontrol"/>
          <w:rFonts w:hint="eastAsia"/>
        </w:rPr>
        <w:t>“</w:t>
      </w:r>
      <w:r>
        <w:rPr>
          <w:rStyle w:val="uicontrol"/>
          <w:rFonts w:hint="eastAsia"/>
        </w:rPr>
        <w:t>系统</w:t>
      </w:r>
      <w:r>
        <w:rPr>
          <w:rStyle w:val="uicontrol"/>
        </w:rPr>
        <w:t>配置</w:t>
      </w:r>
      <w:r>
        <w:rPr>
          <w:rStyle w:val="uicontrol"/>
        </w:rPr>
        <w:t>——</w:t>
      </w:r>
      <w:r>
        <w:rPr>
          <w:rStyle w:val="uicontrol"/>
          <w:rFonts w:hint="eastAsia"/>
        </w:rPr>
        <w:t>对接</w:t>
      </w:r>
      <w:r>
        <w:rPr>
          <w:rStyle w:val="uicontrol"/>
        </w:rPr>
        <w:t>管理</w:t>
      </w:r>
      <w:r>
        <w:rPr>
          <w:rStyle w:val="uicontrol"/>
        </w:rPr>
        <w:t>——</w:t>
      </w:r>
      <w:r>
        <w:rPr>
          <w:rStyle w:val="uicontrol"/>
          <w:rFonts w:hint="eastAsia"/>
        </w:rPr>
        <w:t>管理</w:t>
      </w:r>
      <w:r>
        <w:rPr>
          <w:rStyle w:val="uicontrol"/>
        </w:rPr>
        <w:t>系统对接</w:t>
      </w:r>
      <w:r w:rsidRPr="00510FD9">
        <w:rPr>
          <w:rStyle w:val="uicontrol"/>
          <w:rFonts w:hint="eastAsia"/>
        </w:rPr>
        <w:t>——对接</w:t>
      </w:r>
      <w:r>
        <w:rPr>
          <w:rStyle w:val="uicontrol"/>
        </w:rPr>
        <w:t>OperationCenter</w:t>
      </w:r>
      <w:r w:rsidR="003D452E">
        <w:rPr>
          <w:rStyle w:val="uicontrol"/>
          <w:rFonts w:hint="eastAsia"/>
        </w:rPr>
        <w:t>”</w:t>
      </w:r>
      <w:r>
        <w:rPr>
          <w:rStyle w:val="uicontrol"/>
          <w:rFonts w:hint="eastAsia"/>
        </w:rPr>
        <w:t>。</w:t>
      </w:r>
    </w:p>
    <w:p w14:paraId="106F1218" w14:textId="77777777" w:rsidR="0023720F" w:rsidRPr="00E82CBE" w:rsidRDefault="0023720F" w:rsidP="00112F02">
      <w:pPr>
        <w:pStyle w:val="1e"/>
        <w:rPr>
          <w:rStyle w:val="uicontrol"/>
        </w:rPr>
      </w:pPr>
      <w:r>
        <w:rPr>
          <w:noProof/>
        </w:rPr>
        <w:lastRenderedPageBreak/>
        <w:drawing>
          <wp:inline distT="0" distB="0" distL="0" distR="0" wp14:anchorId="4F46D272" wp14:editId="1A0A2E71">
            <wp:extent cx="5454000" cy="2038938"/>
            <wp:effectExtent l="19050" t="19050" r="13970" b="190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54000" cy="2038938"/>
                    </a:xfrm>
                    <a:prstGeom prst="rect">
                      <a:avLst/>
                    </a:prstGeom>
                    <a:ln>
                      <a:solidFill>
                        <a:schemeClr val="tx1"/>
                      </a:solidFill>
                    </a:ln>
                  </pic:spPr>
                </pic:pic>
              </a:graphicData>
            </a:graphic>
          </wp:inline>
        </w:drawing>
      </w:r>
    </w:p>
    <w:p w14:paraId="1015E4A9" w14:textId="28E82FEF" w:rsidR="0023720F" w:rsidRDefault="0023720F" w:rsidP="00112F02">
      <w:pPr>
        <w:pStyle w:val="30"/>
        <w:rPr>
          <w:rStyle w:val="uicontrol"/>
        </w:rPr>
      </w:pPr>
      <w:r>
        <w:rPr>
          <w:rStyle w:val="uicontrol"/>
          <w:rFonts w:hint="eastAsia"/>
        </w:rPr>
        <w:t>单击</w:t>
      </w:r>
      <w:r w:rsidR="003D452E">
        <w:rPr>
          <w:rStyle w:val="uicontrol"/>
          <w:rFonts w:hint="eastAsia"/>
        </w:rPr>
        <w:t>“</w:t>
      </w:r>
      <w:r>
        <w:rPr>
          <w:rStyle w:val="uicontrol"/>
          <w:rFonts w:hint="eastAsia"/>
        </w:rPr>
        <w:t>增加</w:t>
      </w:r>
      <w:r w:rsidR="003D452E">
        <w:rPr>
          <w:rStyle w:val="uicontrol"/>
          <w:rFonts w:hint="eastAsia"/>
        </w:rPr>
        <w:t>”</w:t>
      </w:r>
      <w:r>
        <w:rPr>
          <w:rStyle w:val="uicontrol"/>
          <w:rFonts w:hint="eastAsia"/>
        </w:rPr>
        <w:t>。</w:t>
      </w:r>
    </w:p>
    <w:p w14:paraId="32F1D4E1" w14:textId="77777777" w:rsidR="0023720F" w:rsidRDefault="0023720F" w:rsidP="00112F02">
      <w:pPr>
        <w:pStyle w:val="1e"/>
        <w:rPr>
          <w:rStyle w:val="uicontrol"/>
        </w:rPr>
      </w:pPr>
      <w:r>
        <w:rPr>
          <w:rStyle w:val="uicontrol"/>
          <w:rFonts w:hint="eastAsia"/>
        </w:rPr>
        <w:t>弹出</w:t>
      </w:r>
      <w:r>
        <w:rPr>
          <w:rStyle w:val="uicontrol"/>
        </w:rPr>
        <w:t>对话框。</w:t>
      </w:r>
    </w:p>
    <w:p w14:paraId="02807909" w14:textId="77777777" w:rsidR="0023720F" w:rsidRDefault="0023720F" w:rsidP="00112F02">
      <w:pPr>
        <w:pStyle w:val="30"/>
        <w:rPr>
          <w:rStyle w:val="uicontrol"/>
        </w:rPr>
      </w:pPr>
      <w:r>
        <w:rPr>
          <w:rStyle w:val="uicontrol"/>
          <w:rFonts w:hint="eastAsia"/>
        </w:rPr>
        <w:t>在</w:t>
      </w:r>
      <w:r>
        <w:rPr>
          <w:rStyle w:val="uicontrol"/>
        </w:rPr>
        <w:t>对话框中，</w:t>
      </w:r>
      <w:r>
        <w:rPr>
          <w:rStyle w:val="uicontrol"/>
          <w:rFonts w:hint="eastAsia"/>
        </w:rPr>
        <w:t>进行以下</w:t>
      </w:r>
      <w:r>
        <w:rPr>
          <w:rStyle w:val="uicontrol"/>
        </w:rPr>
        <w:t>操作：</w:t>
      </w:r>
    </w:p>
    <w:p w14:paraId="15AFF1B7" w14:textId="77777777" w:rsidR="0023720F" w:rsidRPr="00494DF2" w:rsidRDefault="0023720F" w:rsidP="00112F02">
      <w:pPr>
        <w:pStyle w:val="4a"/>
        <w:rPr>
          <w:rStyle w:val="uicontrol"/>
        </w:rPr>
      </w:pPr>
      <w:r w:rsidRPr="00494DF2">
        <w:rPr>
          <w:rStyle w:val="uicontrol"/>
          <w:rFonts w:hint="eastAsia"/>
        </w:rPr>
        <w:t>选择</w:t>
      </w:r>
      <w:r w:rsidRPr="00494DF2">
        <w:rPr>
          <w:rStyle w:val="uicontrol"/>
        </w:rPr>
        <w:t>位置</w:t>
      </w:r>
    </w:p>
    <w:p w14:paraId="19D8A9BD" w14:textId="77777777" w:rsidR="0023720F" w:rsidRPr="00494DF2" w:rsidRDefault="0023720F" w:rsidP="00112F02">
      <w:pPr>
        <w:pStyle w:val="4a"/>
        <w:rPr>
          <w:rStyle w:val="uicontrol"/>
        </w:rPr>
      </w:pPr>
      <w:r w:rsidRPr="00494DF2">
        <w:rPr>
          <w:rStyle w:val="uicontrol"/>
          <w:rFonts w:hint="eastAsia"/>
        </w:rPr>
        <w:t>填写</w:t>
      </w:r>
      <w:r w:rsidRPr="00494DF2">
        <w:rPr>
          <w:rStyle w:val="uicontrol"/>
        </w:rPr>
        <w:t>系统名称：自定义</w:t>
      </w:r>
    </w:p>
    <w:p w14:paraId="27F4813E" w14:textId="77777777" w:rsidR="0023720F" w:rsidRPr="00494DF2" w:rsidRDefault="0023720F" w:rsidP="00112F02">
      <w:pPr>
        <w:pStyle w:val="4a"/>
        <w:rPr>
          <w:rStyle w:val="uicontrol"/>
        </w:rPr>
      </w:pPr>
      <w:r w:rsidRPr="00494DF2">
        <w:rPr>
          <w:rStyle w:val="uicontrol"/>
          <w:rFonts w:hint="eastAsia"/>
        </w:rPr>
        <w:t>填写</w:t>
      </w:r>
      <w:r w:rsidRPr="00494DF2">
        <w:rPr>
          <w:rStyle w:val="uicontrol"/>
          <w:rFonts w:hint="eastAsia"/>
        </w:rPr>
        <w:t>IP</w:t>
      </w:r>
      <w:r w:rsidRPr="00494DF2">
        <w:rPr>
          <w:rStyle w:val="uicontrol"/>
          <w:rFonts w:hint="eastAsia"/>
        </w:rPr>
        <w:t>地址：</w:t>
      </w:r>
      <w:r>
        <w:rPr>
          <w:rStyle w:val="uicontrol"/>
          <w:rFonts w:hint="eastAsia"/>
        </w:rPr>
        <w:t>OperationCenter</w:t>
      </w:r>
      <w:r w:rsidRPr="00494DF2">
        <w:rPr>
          <w:rStyle w:val="uicontrol"/>
        </w:rPr>
        <w:t xml:space="preserve"> </w:t>
      </w:r>
      <w:r w:rsidRPr="00494DF2">
        <w:rPr>
          <w:rStyle w:val="uicontrol"/>
          <w:rFonts w:hint="eastAsia"/>
        </w:rPr>
        <w:t>对应</w:t>
      </w:r>
      <w:r w:rsidRPr="00494DF2">
        <w:rPr>
          <w:rStyle w:val="uicontrol"/>
        </w:rPr>
        <w:t>的</w:t>
      </w:r>
      <w:r w:rsidRPr="00494DF2">
        <w:rPr>
          <w:rStyle w:val="uicontrol"/>
          <w:rFonts w:hint="eastAsia"/>
        </w:rPr>
        <w:t>IP</w:t>
      </w:r>
      <w:r w:rsidRPr="00494DF2">
        <w:rPr>
          <w:rStyle w:val="uicontrol"/>
          <w:rFonts w:hint="eastAsia"/>
        </w:rPr>
        <w:t>地址，</w:t>
      </w:r>
      <w:r w:rsidRPr="00494DF2">
        <w:rPr>
          <w:rStyle w:val="uicontrol"/>
        </w:rPr>
        <w:t>如</w:t>
      </w:r>
      <w:r w:rsidRPr="00494DF2">
        <w:rPr>
          <w:rStyle w:val="uicontrol"/>
          <w:rFonts w:hint="eastAsia"/>
        </w:rPr>
        <w:t>“</w:t>
      </w:r>
      <w:r w:rsidRPr="00494DF2">
        <w:rPr>
          <w:rStyle w:val="uicontrol"/>
          <w:rFonts w:hint="eastAsia"/>
        </w:rPr>
        <w:t>192.168.210.</w:t>
      </w:r>
      <w:r w:rsidRPr="00494DF2">
        <w:rPr>
          <w:rStyle w:val="uicontrol"/>
        </w:rPr>
        <w:t>18</w:t>
      </w:r>
      <w:r w:rsidRPr="00494DF2">
        <w:rPr>
          <w:rStyle w:val="uicontrol"/>
          <w:rFonts w:hint="eastAsia"/>
        </w:rPr>
        <w:t>”</w:t>
      </w:r>
    </w:p>
    <w:p w14:paraId="6A0EE93C" w14:textId="77777777" w:rsidR="0023720F" w:rsidRPr="00494DF2" w:rsidRDefault="0023720F" w:rsidP="00112F02">
      <w:pPr>
        <w:pStyle w:val="4a"/>
        <w:rPr>
          <w:rStyle w:val="uicontrol"/>
        </w:rPr>
      </w:pPr>
      <w:r w:rsidRPr="00494DF2">
        <w:rPr>
          <w:rStyle w:val="uicontrol"/>
          <w:rFonts w:hint="eastAsia"/>
        </w:rPr>
        <w:t>用户名</w:t>
      </w:r>
      <w:r w:rsidRPr="00494DF2">
        <w:rPr>
          <w:rStyle w:val="uicontrol"/>
        </w:rPr>
        <w:t>：</w:t>
      </w:r>
      <w:r w:rsidRPr="00494DF2">
        <w:rPr>
          <w:rStyle w:val="uicontrol"/>
          <w:rFonts w:hint="eastAsia"/>
        </w:rPr>
        <w:t>cloud_admin</w:t>
      </w:r>
    </w:p>
    <w:p w14:paraId="59168819" w14:textId="77777777" w:rsidR="0023720F" w:rsidRPr="00494DF2" w:rsidRDefault="0023720F" w:rsidP="00112F02">
      <w:pPr>
        <w:pStyle w:val="4a"/>
        <w:rPr>
          <w:rStyle w:val="uicontrol"/>
        </w:rPr>
      </w:pPr>
      <w:r w:rsidRPr="00494DF2">
        <w:rPr>
          <w:rStyle w:val="uicontrol"/>
          <w:rFonts w:hint="eastAsia"/>
        </w:rPr>
        <w:t>密码</w:t>
      </w:r>
      <w:r w:rsidRPr="00494DF2">
        <w:rPr>
          <w:rStyle w:val="uicontrol"/>
        </w:rPr>
        <w:t>：</w:t>
      </w:r>
      <w:r w:rsidRPr="00494DF2">
        <w:rPr>
          <w:rStyle w:val="uicontrol"/>
        </w:rPr>
        <w:t>FusionSphere123</w:t>
      </w:r>
    </w:p>
    <w:p w14:paraId="50701719" w14:textId="77777777" w:rsidR="0023720F" w:rsidRPr="00494DF2" w:rsidRDefault="0023720F" w:rsidP="00112F02">
      <w:pPr>
        <w:pStyle w:val="4a"/>
        <w:rPr>
          <w:rStyle w:val="uicontrol"/>
        </w:rPr>
      </w:pPr>
      <w:r w:rsidRPr="00494DF2">
        <w:rPr>
          <w:rStyle w:val="uicontrol"/>
          <w:rFonts w:hint="eastAsia"/>
        </w:rPr>
        <w:t>其余</w:t>
      </w:r>
      <w:r w:rsidRPr="00494DF2">
        <w:rPr>
          <w:rStyle w:val="uicontrol"/>
        </w:rPr>
        <w:t>参数</w:t>
      </w:r>
      <w:r w:rsidRPr="00494DF2">
        <w:rPr>
          <w:rStyle w:val="uicontrol"/>
          <w:rFonts w:hint="eastAsia"/>
        </w:rPr>
        <w:t>均</w:t>
      </w:r>
      <w:r w:rsidRPr="00494DF2">
        <w:rPr>
          <w:rStyle w:val="uicontrol"/>
        </w:rPr>
        <w:t>保持默认</w:t>
      </w:r>
    </w:p>
    <w:p w14:paraId="7733091F" w14:textId="77777777" w:rsidR="0023720F" w:rsidRPr="00C37152" w:rsidRDefault="0023720F" w:rsidP="00112F02">
      <w:pPr>
        <w:pStyle w:val="1e"/>
        <w:rPr>
          <w:rStyle w:val="uicontrol"/>
        </w:rPr>
      </w:pPr>
      <w:r>
        <w:rPr>
          <w:noProof/>
        </w:rPr>
        <w:drawing>
          <wp:inline distT="0" distB="0" distL="0" distR="0" wp14:anchorId="1B156FCC" wp14:editId="0042CD65">
            <wp:extent cx="5454000" cy="3868931"/>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54000" cy="3868931"/>
                    </a:xfrm>
                    <a:prstGeom prst="rect">
                      <a:avLst/>
                    </a:prstGeom>
                  </pic:spPr>
                </pic:pic>
              </a:graphicData>
            </a:graphic>
          </wp:inline>
        </w:drawing>
      </w:r>
    </w:p>
    <w:p w14:paraId="7BF1F1CE" w14:textId="183FADEC" w:rsidR="0023720F" w:rsidRDefault="0023720F" w:rsidP="00112F02">
      <w:pPr>
        <w:pStyle w:val="30"/>
        <w:rPr>
          <w:rStyle w:val="uicontrol"/>
        </w:rPr>
      </w:pPr>
      <w:r>
        <w:rPr>
          <w:rStyle w:val="uicontrol"/>
          <w:rFonts w:hint="eastAsia"/>
        </w:rPr>
        <w:lastRenderedPageBreak/>
        <w:t>单击</w:t>
      </w:r>
      <w:r w:rsidR="003D452E">
        <w:rPr>
          <w:rStyle w:val="uicontrol"/>
          <w:rFonts w:hint="eastAsia"/>
        </w:rPr>
        <w:t>“</w:t>
      </w:r>
      <w:r>
        <w:rPr>
          <w:rStyle w:val="uicontrol"/>
          <w:rFonts w:hint="eastAsia"/>
        </w:rPr>
        <w:t>测试</w:t>
      </w:r>
      <w:r w:rsidR="003D452E">
        <w:rPr>
          <w:rStyle w:val="uicontrol"/>
          <w:rFonts w:hint="eastAsia"/>
        </w:rPr>
        <w:t>”</w:t>
      </w:r>
      <w:r>
        <w:rPr>
          <w:rStyle w:val="uicontrol"/>
          <w:rFonts w:hint="eastAsia"/>
        </w:rPr>
        <w:t>。</w:t>
      </w:r>
    </w:p>
    <w:p w14:paraId="0BD65C4F" w14:textId="77777777" w:rsidR="0023720F" w:rsidRDefault="0023720F" w:rsidP="00112F02">
      <w:pPr>
        <w:pStyle w:val="1e"/>
        <w:rPr>
          <w:rStyle w:val="uicontrol"/>
        </w:rPr>
      </w:pPr>
      <w:r>
        <w:rPr>
          <w:rStyle w:val="uicontrol"/>
          <w:rFonts w:hint="eastAsia"/>
        </w:rPr>
        <w:t>弹出</w:t>
      </w:r>
      <w:r>
        <w:rPr>
          <w:rStyle w:val="uicontrol"/>
        </w:rPr>
        <w:t>对话框</w:t>
      </w:r>
      <w:r>
        <w:rPr>
          <w:rStyle w:val="uicontrol"/>
          <w:rFonts w:hint="eastAsia"/>
        </w:rPr>
        <w:t>：询问是否</w:t>
      </w:r>
      <w:r>
        <w:rPr>
          <w:rStyle w:val="uicontrol"/>
        </w:rPr>
        <w:t>导入证书。</w:t>
      </w:r>
    </w:p>
    <w:p w14:paraId="399FE88A" w14:textId="2F50AEF6" w:rsidR="0023720F" w:rsidRDefault="0023720F" w:rsidP="00112F02">
      <w:pPr>
        <w:pStyle w:val="30"/>
        <w:rPr>
          <w:rStyle w:val="uicontrol"/>
        </w:rPr>
      </w:pPr>
      <w:r>
        <w:rPr>
          <w:rStyle w:val="uicontrol"/>
          <w:rFonts w:hint="eastAsia"/>
        </w:rPr>
        <w:t>单击</w:t>
      </w:r>
      <w:r w:rsidR="003D452E">
        <w:rPr>
          <w:rStyle w:val="uicontrol"/>
          <w:rFonts w:hint="eastAsia"/>
        </w:rPr>
        <w:t>“</w:t>
      </w:r>
      <w:r>
        <w:rPr>
          <w:rStyle w:val="uicontrol"/>
          <w:rFonts w:hint="eastAsia"/>
        </w:rPr>
        <w:t>是</w:t>
      </w:r>
      <w:r w:rsidR="003D452E">
        <w:rPr>
          <w:rStyle w:val="uicontrol"/>
          <w:rFonts w:hint="eastAsia"/>
        </w:rPr>
        <w:t>”</w:t>
      </w:r>
      <w:r>
        <w:rPr>
          <w:rStyle w:val="uicontrol"/>
          <w:rFonts w:hint="eastAsia"/>
        </w:rPr>
        <w:t>和</w:t>
      </w:r>
      <w:r w:rsidR="003D452E">
        <w:rPr>
          <w:rStyle w:val="uicontrol"/>
          <w:rFonts w:hint="eastAsia"/>
        </w:rPr>
        <w:t>“</w:t>
      </w:r>
      <w:r>
        <w:rPr>
          <w:rStyle w:val="uicontrol"/>
          <w:rFonts w:hint="eastAsia"/>
        </w:rPr>
        <w:t>导入</w:t>
      </w:r>
      <w:r w:rsidR="003D452E">
        <w:rPr>
          <w:rStyle w:val="uicontrol"/>
          <w:rFonts w:hint="eastAsia"/>
        </w:rPr>
        <w:t>”</w:t>
      </w:r>
      <w:r>
        <w:rPr>
          <w:rStyle w:val="uicontrol"/>
          <w:rFonts w:hint="eastAsia"/>
        </w:rPr>
        <w:t>。</w:t>
      </w:r>
      <w:r>
        <w:rPr>
          <w:rStyle w:val="uicontrol"/>
        </w:rPr>
        <w:t>开始证书</w:t>
      </w:r>
      <w:r>
        <w:rPr>
          <w:rStyle w:val="uicontrol"/>
          <w:rFonts w:hint="eastAsia"/>
        </w:rPr>
        <w:t>导入</w:t>
      </w:r>
      <w:r>
        <w:rPr>
          <w:rStyle w:val="uicontrol"/>
        </w:rPr>
        <w:t>。</w:t>
      </w:r>
    </w:p>
    <w:p w14:paraId="46A8C58F" w14:textId="6403541C" w:rsidR="0023720F" w:rsidRDefault="0023720F" w:rsidP="00112F02">
      <w:pPr>
        <w:pStyle w:val="30"/>
        <w:rPr>
          <w:rStyle w:val="uicontrol"/>
        </w:rPr>
      </w:pPr>
      <w:r>
        <w:rPr>
          <w:rStyle w:val="uicontrol"/>
          <w:rFonts w:hint="eastAsia"/>
        </w:rPr>
        <w:t>单击</w:t>
      </w:r>
      <w:r w:rsidR="003D452E">
        <w:rPr>
          <w:rStyle w:val="uicontrol"/>
          <w:rFonts w:hint="eastAsia"/>
        </w:rPr>
        <w:t>“</w:t>
      </w:r>
      <w:r>
        <w:rPr>
          <w:rStyle w:val="uicontrol"/>
          <w:rFonts w:hint="eastAsia"/>
        </w:rPr>
        <w:t>确定</w:t>
      </w:r>
      <w:r w:rsidR="003D452E">
        <w:rPr>
          <w:rStyle w:val="uicontrol"/>
          <w:rFonts w:hint="eastAsia"/>
        </w:rPr>
        <w:t>”</w:t>
      </w:r>
      <w:r>
        <w:rPr>
          <w:rStyle w:val="uicontrol"/>
          <w:rFonts w:hint="eastAsia"/>
        </w:rPr>
        <w:t>。</w:t>
      </w:r>
    </w:p>
    <w:p w14:paraId="53AFC71B" w14:textId="77777777" w:rsidR="0023720F" w:rsidRPr="00112F02" w:rsidRDefault="0023720F" w:rsidP="00112F02">
      <w:pPr>
        <w:pStyle w:val="1e"/>
        <w:rPr>
          <w:rStyle w:val="uicontrol"/>
        </w:rPr>
      </w:pPr>
      <w:r w:rsidRPr="00112F02">
        <w:rPr>
          <w:rStyle w:val="uicontrol"/>
          <w:rFonts w:hint="eastAsia"/>
        </w:rPr>
        <w:t>保存</w:t>
      </w:r>
      <w:r w:rsidRPr="00112F02">
        <w:rPr>
          <w:rStyle w:val="uicontrol"/>
          <w:rFonts w:hint="eastAsia"/>
        </w:rPr>
        <w:t>OperationCenter</w:t>
      </w:r>
      <w:r w:rsidRPr="00112F02">
        <w:rPr>
          <w:rStyle w:val="uicontrol"/>
          <w:rFonts w:hint="eastAsia"/>
        </w:rPr>
        <w:t>信息</w:t>
      </w:r>
      <w:r w:rsidRPr="00112F02">
        <w:rPr>
          <w:rStyle w:val="uicontrol"/>
        </w:rPr>
        <w:t>成功。</w:t>
      </w:r>
    </w:p>
    <w:p w14:paraId="761E57B1" w14:textId="0CE087AD" w:rsidR="0023720F" w:rsidRPr="00112F02" w:rsidRDefault="0023720F" w:rsidP="00112F02">
      <w:pPr>
        <w:pStyle w:val="2"/>
      </w:pPr>
      <w:bookmarkStart w:id="279" w:name="_Toc497466162"/>
      <w:bookmarkStart w:id="280" w:name="_Toc500505236"/>
      <w:r w:rsidRPr="00112F02">
        <w:rPr>
          <w:rFonts w:hint="eastAsia"/>
        </w:rPr>
        <w:t>结果</w:t>
      </w:r>
      <w:r w:rsidRPr="00112F02">
        <w:t>验证</w:t>
      </w:r>
      <w:bookmarkEnd w:id="279"/>
      <w:bookmarkEnd w:id="280"/>
    </w:p>
    <w:p w14:paraId="05170688" w14:textId="1CC1A82E" w:rsidR="0023720F" w:rsidRPr="00AE2745" w:rsidRDefault="0023720F" w:rsidP="00112F02">
      <w:pPr>
        <w:pStyle w:val="4a"/>
        <w:rPr>
          <w:rFonts w:ascii="Book Antiqua" w:eastAsia="黑体" w:hAnsi="Book Antiqua" w:cs="Book Antiqua"/>
          <w:bCs/>
          <w:noProof/>
          <w:sz w:val="36"/>
          <w:szCs w:val="36"/>
        </w:rPr>
      </w:pPr>
      <w:r w:rsidRPr="00AE2745">
        <w:rPr>
          <w:rStyle w:val="uicontrol"/>
          <w:rFonts w:hint="eastAsia"/>
        </w:rPr>
        <w:t>在</w:t>
      </w:r>
      <w:r>
        <w:rPr>
          <w:rStyle w:val="uicontrol"/>
          <w:rFonts w:hint="eastAsia"/>
        </w:rPr>
        <w:t>OperationCenter</w:t>
      </w:r>
      <w:r w:rsidRPr="00AE2745">
        <w:rPr>
          <w:rStyle w:val="uicontrol"/>
          <w:rFonts w:hint="eastAsia"/>
        </w:rPr>
        <w:t>中</w:t>
      </w:r>
      <w:r w:rsidRPr="00AE2745">
        <w:rPr>
          <w:rStyle w:val="uicontrol"/>
        </w:rPr>
        <w:t>可以</w:t>
      </w:r>
      <w:r w:rsidRPr="00AE2745">
        <w:rPr>
          <w:rStyle w:val="uicontrol"/>
          <w:rFonts w:hint="eastAsia"/>
        </w:rPr>
        <w:t>成功</w:t>
      </w:r>
      <w:r w:rsidRPr="00AE2745">
        <w:rPr>
          <w:rStyle w:val="uicontrol"/>
        </w:rPr>
        <w:t>查看到</w:t>
      </w:r>
      <w:r w:rsidRPr="00AE2745">
        <w:rPr>
          <w:rStyle w:val="uicontrol"/>
          <w:rFonts w:hint="eastAsia"/>
        </w:rPr>
        <w:t>FC/SC/</w:t>
      </w:r>
      <w:r>
        <w:rPr>
          <w:rStyle w:val="uicontrol"/>
        </w:rPr>
        <w:t>OpenStack</w:t>
      </w:r>
      <w:r w:rsidRPr="00AE2745">
        <w:rPr>
          <w:rStyle w:val="uicontrol"/>
          <w:rFonts w:hint="eastAsia"/>
        </w:rPr>
        <w:t>的告警</w:t>
      </w:r>
      <w:r w:rsidRPr="00AE2745">
        <w:rPr>
          <w:rStyle w:val="uicontrol"/>
        </w:rPr>
        <w:t>监控</w:t>
      </w:r>
      <w:r w:rsidR="00112F02">
        <w:rPr>
          <w:rStyle w:val="uicontrol"/>
          <w:rFonts w:hint="eastAsia"/>
        </w:rPr>
        <w:t>。</w:t>
      </w:r>
      <w:r>
        <w:br w:type="page"/>
      </w:r>
    </w:p>
    <w:p w14:paraId="5F62522A" w14:textId="42231D6F" w:rsidR="0023720F" w:rsidRPr="00317941" w:rsidRDefault="00317941" w:rsidP="00317941">
      <w:pPr>
        <w:pStyle w:val="1"/>
      </w:pPr>
      <w:bookmarkStart w:id="281" w:name="_Toc497466163"/>
      <w:bookmarkStart w:id="282" w:name="_Toc500505237"/>
      <w:r>
        <w:lastRenderedPageBreak/>
        <w:t>ManageOne OC</w:t>
      </w:r>
      <w:r w:rsidR="0023720F" w:rsidRPr="00317941">
        <w:rPr>
          <w:rFonts w:hint="eastAsia"/>
        </w:rPr>
        <w:t>日常</w:t>
      </w:r>
      <w:r w:rsidR="0023720F" w:rsidRPr="00317941">
        <w:t>操作</w:t>
      </w:r>
      <w:r w:rsidR="0023720F" w:rsidRPr="00317941">
        <w:rPr>
          <w:rFonts w:hint="eastAsia"/>
        </w:rPr>
        <w:t>（可选）</w:t>
      </w:r>
      <w:bookmarkEnd w:id="281"/>
      <w:bookmarkEnd w:id="282"/>
    </w:p>
    <w:p w14:paraId="59F70F64" w14:textId="77777777" w:rsidR="0023720F" w:rsidRPr="00317941" w:rsidRDefault="0023720F" w:rsidP="00317941">
      <w:pPr>
        <w:pStyle w:val="2"/>
      </w:pPr>
      <w:bookmarkStart w:id="283" w:name="_Toc497466164"/>
      <w:bookmarkStart w:id="284" w:name="_Toc500505238"/>
      <w:r w:rsidRPr="00317941">
        <w:rPr>
          <w:rFonts w:hint="eastAsia"/>
        </w:rPr>
        <w:t>实验</w:t>
      </w:r>
      <w:r w:rsidRPr="00317941">
        <w:t>目标</w:t>
      </w:r>
      <w:bookmarkEnd w:id="283"/>
      <w:bookmarkEnd w:id="284"/>
    </w:p>
    <w:p w14:paraId="76164C03" w14:textId="582CFE7E" w:rsidR="0023720F" w:rsidRPr="00494DF2" w:rsidRDefault="0023720F" w:rsidP="00317941">
      <w:pPr>
        <w:pStyle w:val="4a"/>
        <w:rPr>
          <w:rStyle w:val="uicontrol"/>
        </w:rPr>
      </w:pPr>
      <w:r w:rsidRPr="00494DF2">
        <w:rPr>
          <w:rStyle w:val="uicontrol"/>
          <w:rFonts w:hint="eastAsia"/>
        </w:rPr>
        <w:t>熟悉</w:t>
      </w:r>
      <w:r>
        <w:rPr>
          <w:rStyle w:val="uicontrol"/>
          <w:rFonts w:hint="eastAsia"/>
        </w:rPr>
        <w:t>OperationCenter</w:t>
      </w:r>
      <w:r w:rsidRPr="00494DF2">
        <w:rPr>
          <w:rStyle w:val="uicontrol"/>
          <w:rFonts w:hint="eastAsia"/>
        </w:rPr>
        <w:t>的</w:t>
      </w:r>
      <w:r w:rsidRPr="00494DF2">
        <w:rPr>
          <w:rStyle w:val="uicontrol"/>
        </w:rPr>
        <w:t>日常操作</w:t>
      </w:r>
      <w:r w:rsidR="00317941">
        <w:rPr>
          <w:rStyle w:val="uicontrol"/>
          <w:rFonts w:hint="eastAsia"/>
        </w:rPr>
        <w:t>。</w:t>
      </w:r>
    </w:p>
    <w:p w14:paraId="506F0361" w14:textId="77777777" w:rsidR="0023720F" w:rsidRPr="00317941" w:rsidRDefault="0023720F" w:rsidP="00317941">
      <w:pPr>
        <w:pStyle w:val="2"/>
      </w:pPr>
      <w:bookmarkStart w:id="285" w:name="_Toc497466165"/>
      <w:bookmarkStart w:id="286" w:name="_Toc500505239"/>
      <w:r w:rsidRPr="00317941">
        <w:rPr>
          <w:rFonts w:hint="eastAsia"/>
        </w:rPr>
        <w:t>实验</w:t>
      </w:r>
      <w:r w:rsidRPr="00317941">
        <w:t>准备</w:t>
      </w:r>
      <w:bookmarkEnd w:id="285"/>
      <w:bookmarkEnd w:id="286"/>
    </w:p>
    <w:p w14:paraId="4DE1767B" w14:textId="167E8C26" w:rsidR="0023720F" w:rsidRPr="00494DF2" w:rsidRDefault="0023720F" w:rsidP="00317941">
      <w:pPr>
        <w:pStyle w:val="4a"/>
        <w:rPr>
          <w:rStyle w:val="uicontrol"/>
        </w:rPr>
      </w:pPr>
      <w:r w:rsidRPr="00494DF2">
        <w:rPr>
          <w:rStyle w:val="uicontrol"/>
        </w:rPr>
        <w:t>已完成</w:t>
      </w:r>
      <w:r>
        <w:rPr>
          <w:rStyle w:val="uicontrol"/>
        </w:rPr>
        <w:t>OperationCenter</w:t>
      </w:r>
      <w:r w:rsidR="00317941">
        <w:rPr>
          <w:rStyle w:val="uicontrol"/>
        </w:rPr>
        <w:t>与周边系统的对接配置</w:t>
      </w:r>
      <w:r w:rsidR="00317941">
        <w:rPr>
          <w:rStyle w:val="uicontrol"/>
          <w:rFonts w:hint="eastAsia"/>
        </w:rPr>
        <w:t>，</w:t>
      </w:r>
      <w:r w:rsidRPr="00494DF2">
        <w:rPr>
          <w:rStyle w:val="uicontrol"/>
          <w:rFonts w:hint="eastAsia"/>
        </w:rPr>
        <w:t>如</w:t>
      </w:r>
      <w:r w:rsidRPr="00494DF2">
        <w:rPr>
          <w:rStyle w:val="uicontrol"/>
          <w:rFonts w:hint="eastAsia"/>
        </w:rPr>
        <w:t>FC/SC/</w:t>
      </w:r>
      <w:r>
        <w:rPr>
          <w:rStyle w:val="uicontrol"/>
          <w:rFonts w:hint="eastAsia"/>
        </w:rPr>
        <w:t>OpenStack</w:t>
      </w:r>
      <w:r w:rsidR="00317941">
        <w:rPr>
          <w:rStyle w:val="uicontrol"/>
          <w:rFonts w:hint="eastAsia"/>
        </w:rPr>
        <w:t>。</w:t>
      </w:r>
    </w:p>
    <w:p w14:paraId="5D8B2925" w14:textId="77777777" w:rsidR="0023720F" w:rsidRPr="00317941" w:rsidRDefault="0023720F" w:rsidP="00317941">
      <w:pPr>
        <w:pStyle w:val="2"/>
      </w:pPr>
      <w:bookmarkStart w:id="287" w:name="_Toc497466166"/>
      <w:bookmarkStart w:id="288" w:name="_Toc500505240"/>
      <w:r w:rsidRPr="00317941">
        <w:rPr>
          <w:rFonts w:hint="eastAsia"/>
        </w:rPr>
        <w:t>配置</w:t>
      </w:r>
      <w:r w:rsidRPr="00317941">
        <w:t>思路</w:t>
      </w:r>
      <w:bookmarkEnd w:id="287"/>
      <w:bookmarkEnd w:id="288"/>
    </w:p>
    <w:p w14:paraId="3EB64FD3" w14:textId="77777777" w:rsidR="0023720F" w:rsidRPr="00494DF2" w:rsidRDefault="0023720F" w:rsidP="00317941">
      <w:pPr>
        <w:pStyle w:val="4a"/>
        <w:rPr>
          <w:rStyle w:val="uicontrol"/>
        </w:rPr>
      </w:pPr>
      <w:r w:rsidRPr="00494DF2">
        <w:rPr>
          <w:rStyle w:val="uicontrol"/>
          <w:rFonts w:hint="eastAsia"/>
        </w:rPr>
        <w:t>性能监控</w:t>
      </w:r>
    </w:p>
    <w:p w14:paraId="73213441" w14:textId="77777777" w:rsidR="0023720F" w:rsidRPr="00494DF2" w:rsidRDefault="0023720F" w:rsidP="00317941">
      <w:pPr>
        <w:pStyle w:val="4a"/>
        <w:rPr>
          <w:rStyle w:val="uicontrol"/>
        </w:rPr>
      </w:pPr>
      <w:r w:rsidRPr="00494DF2">
        <w:rPr>
          <w:rStyle w:val="uicontrol"/>
          <w:rFonts w:hint="eastAsia"/>
        </w:rPr>
        <w:t>告警管理</w:t>
      </w:r>
    </w:p>
    <w:p w14:paraId="5BDEA350" w14:textId="77777777" w:rsidR="0023720F" w:rsidRPr="00494DF2" w:rsidRDefault="0023720F" w:rsidP="00317941">
      <w:pPr>
        <w:pStyle w:val="4a"/>
        <w:rPr>
          <w:rStyle w:val="uicontrol"/>
        </w:rPr>
      </w:pPr>
      <w:r w:rsidRPr="00494DF2">
        <w:rPr>
          <w:rStyle w:val="uicontrol"/>
          <w:rFonts w:hint="eastAsia"/>
        </w:rPr>
        <w:t>资源管理</w:t>
      </w:r>
    </w:p>
    <w:p w14:paraId="072C1E17" w14:textId="77777777" w:rsidR="0023720F" w:rsidRPr="00494DF2" w:rsidRDefault="0023720F" w:rsidP="00317941">
      <w:pPr>
        <w:pStyle w:val="4a"/>
        <w:rPr>
          <w:rStyle w:val="uicontrol"/>
        </w:rPr>
      </w:pPr>
      <w:r w:rsidRPr="00494DF2">
        <w:rPr>
          <w:rStyle w:val="uicontrol"/>
          <w:rFonts w:hint="eastAsia"/>
        </w:rPr>
        <w:t>拓扑导航</w:t>
      </w:r>
    </w:p>
    <w:p w14:paraId="428B0CA8" w14:textId="77777777" w:rsidR="0023720F" w:rsidRPr="00494DF2" w:rsidRDefault="0023720F" w:rsidP="00317941">
      <w:pPr>
        <w:pStyle w:val="4a"/>
        <w:rPr>
          <w:rStyle w:val="uicontrol"/>
        </w:rPr>
      </w:pPr>
      <w:r w:rsidRPr="00494DF2">
        <w:rPr>
          <w:rStyle w:val="uicontrol"/>
          <w:rFonts w:hint="eastAsia"/>
        </w:rPr>
        <w:t>报表管理</w:t>
      </w:r>
    </w:p>
    <w:p w14:paraId="6B715AA0" w14:textId="77777777" w:rsidR="0023720F" w:rsidRPr="00494DF2" w:rsidRDefault="0023720F" w:rsidP="00317941">
      <w:pPr>
        <w:pStyle w:val="4a"/>
        <w:rPr>
          <w:rStyle w:val="uicontrol"/>
        </w:rPr>
      </w:pPr>
      <w:r w:rsidRPr="00494DF2">
        <w:rPr>
          <w:rStyle w:val="uicontrol"/>
          <w:rFonts w:hint="eastAsia"/>
        </w:rPr>
        <w:t>容量监控</w:t>
      </w:r>
    </w:p>
    <w:p w14:paraId="76AEA4E8" w14:textId="77777777" w:rsidR="0023720F" w:rsidRPr="00317941" w:rsidRDefault="0023720F" w:rsidP="00317941">
      <w:pPr>
        <w:pStyle w:val="2"/>
      </w:pPr>
      <w:bookmarkStart w:id="289" w:name="_Toc497466167"/>
      <w:bookmarkStart w:id="290" w:name="_Toc500505241"/>
      <w:r w:rsidRPr="00317941">
        <w:rPr>
          <w:rFonts w:hint="eastAsia"/>
        </w:rPr>
        <w:t>配置</w:t>
      </w:r>
      <w:r w:rsidRPr="00317941">
        <w:t>步骤</w:t>
      </w:r>
      <w:bookmarkEnd w:id="289"/>
      <w:bookmarkEnd w:id="290"/>
    </w:p>
    <w:p w14:paraId="24F950FE" w14:textId="77777777" w:rsidR="0023720F" w:rsidRPr="00317941" w:rsidRDefault="0023720F" w:rsidP="00317941">
      <w:pPr>
        <w:pStyle w:val="3"/>
      </w:pPr>
      <w:bookmarkStart w:id="291" w:name="_Toc497466168"/>
      <w:bookmarkStart w:id="292" w:name="_Toc500505242"/>
      <w:r w:rsidRPr="00317941">
        <w:rPr>
          <w:rFonts w:hint="eastAsia"/>
        </w:rPr>
        <w:t>性能监控</w:t>
      </w:r>
      <w:bookmarkEnd w:id="291"/>
      <w:bookmarkEnd w:id="292"/>
    </w:p>
    <w:p w14:paraId="0BA4EBBB" w14:textId="77777777" w:rsidR="0023720F" w:rsidRDefault="0023720F" w:rsidP="00317941">
      <w:pPr>
        <w:pStyle w:val="30"/>
        <w:rPr>
          <w:rStyle w:val="uicontrol"/>
        </w:rPr>
      </w:pPr>
      <w:r>
        <w:rPr>
          <w:rStyle w:val="uicontrol"/>
          <w:rFonts w:hint="eastAsia"/>
        </w:rPr>
        <w:t>以</w:t>
      </w:r>
      <w:r>
        <w:rPr>
          <w:rStyle w:val="uicontrol"/>
          <w:rFonts w:hint="eastAsia"/>
        </w:rPr>
        <w:t>admin</w:t>
      </w:r>
      <w:r>
        <w:rPr>
          <w:rStyle w:val="uicontrol"/>
          <w:rFonts w:hint="eastAsia"/>
        </w:rPr>
        <w:t>用户登录</w:t>
      </w:r>
      <w:r>
        <w:rPr>
          <w:rStyle w:val="uicontrol"/>
        </w:rPr>
        <w:t>OperationCenter</w:t>
      </w:r>
      <w:r w:rsidRPr="001E438C">
        <w:rPr>
          <w:rStyle w:val="uicontrol"/>
        </w:rPr>
        <w:t>管理平台的</w:t>
      </w:r>
      <w:r w:rsidRPr="001E438C">
        <w:rPr>
          <w:rStyle w:val="uicontrol"/>
        </w:rPr>
        <w:t>Portal</w:t>
      </w:r>
      <w:r>
        <w:rPr>
          <w:rStyle w:val="uicontrol"/>
          <w:rFonts w:hint="eastAsia"/>
        </w:rPr>
        <w:t>。</w:t>
      </w:r>
    </w:p>
    <w:p w14:paraId="50F41509" w14:textId="597B8C56" w:rsidR="0023720F" w:rsidRDefault="0023720F" w:rsidP="00317941">
      <w:pPr>
        <w:pStyle w:val="30"/>
        <w:rPr>
          <w:rStyle w:val="uicontrol"/>
        </w:rPr>
      </w:pPr>
      <w:r>
        <w:rPr>
          <w:rStyle w:val="uicontrol"/>
          <w:rFonts w:hint="eastAsia"/>
        </w:rPr>
        <w:t>在</w:t>
      </w:r>
      <w:r>
        <w:rPr>
          <w:rStyle w:val="uicontrol"/>
        </w:rPr>
        <w:t>上方导航栏中</w:t>
      </w:r>
      <w:r w:rsidRPr="001E438C">
        <w:rPr>
          <w:rStyle w:val="uicontrol"/>
        </w:rPr>
        <w:t>选择</w:t>
      </w:r>
      <w:r w:rsidR="003D452E">
        <w:rPr>
          <w:rStyle w:val="uicontrol"/>
          <w:rFonts w:hint="eastAsia"/>
        </w:rPr>
        <w:t>“</w:t>
      </w:r>
      <w:r w:rsidRPr="001E438C">
        <w:rPr>
          <w:rStyle w:val="uicontrol"/>
        </w:rPr>
        <w:t>告警管理</w:t>
      </w:r>
      <w:r>
        <w:rPr>
          <w:rStyle w:val="uicontrol"/>
        </w:rPr>
        <w:t>——</w:t>
      </w:r>
      <w:r w:rsidRPr="001E438C">
        <w:rPr>
          <w:rStyle w:val="uicontrol"/>
        </w:rPr>
        <w:t>实时监控</w:t>
      </w:r>
      <w:r>
        <w:rPr>
          <w:rStyle w:val="uicontrol"/>
        </w:rPr>
        <w:t>——</w:t>
      </w:r>
      <w:r w:rsidRPr="001E438C">
        <w:rPr>
          <w:rStyle w:val="uicontrol"/>
        </w:rPr>
        <w:t>自定义查看</w:t>
      </w:r>
      <w:r w:rsidR="003D452E">
        <w:rPr>
          <w:rStyle w:val="uicontrol"/>
          <w:rFonts w:hint="eastAsia"/>
        </w:rPr>
        <w:t>”</w:t>
      </w:r>
      <w:r w:rsidRPr="001E438C">
        <w:rPr>
          <w:rStyle w:val="uicontrol"/>
        </w:rPr>
        <w:t>，如下图所示。</w:t>
      </w:r>
      <w:r w:rsidRPr="001E438C">
        <w:rPr>
          <w:rStyle w:val="uicontrol"/>
        </w:rPr>
        <w:t xml:space="preserve"> </w:t>
      </w:r>
    </w:p>
    <w:p w14:paraId="3ED7EBA3" w14:textId="77777777" w:rsidR="0023720F" w:rsidRDefault="0023720F" w:rsidP="00317941">
      <w:pPr>
        <w:pStyle w:val="1e"/>
        <w:rPr>
          <w:rStyle w:val="uicontrol"/>
        </w:rPr>
      </w:pPr>
      <w:r>
        <w:rPr>
          <w:noProof/>
        </w:rPr>
        <w:lastRenderedPageBreak/>
        <w:drawing>
          <wp:inline distT="0" distB="0" distL="0" distR="0" wp14:anchorId="510B1FB2" wp14:editId="32CBBDD1">
            <wp:extent cx="3219048" cy="2076190"/>
            <wp:effectExtent l="0" t="0" r="635" b="63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19048" cy="2076190"/>
                    </a:xfrm>
                    <a:prstGeom prst="rect">
                      <a:avLst/>
                    </a:prstGeom>
                  </pic:spPr>
                </pic:pic>
              </a:graphicData>
            </a:graphic>
          </wp:inline>
        </w:drawing>
      </w:r>
    </w:p>
    <w:p w14:paraId="7C779F3B" w14:textId="77777777" w:rsidR="0023720F" w:rsidRPr="001E438C" w:rsidRDefault="0023720F" w:rsidP="00317941">
      <w:pPr>
        <w:pStyle w:val="1e"/>
        <w:rPr>
          <w:rStyle w:val="uicontrol"/>
        </w:rPr>
      </w:pPr>
      <w:r>
        <w:rPr>
          <w:noProof/>
        </w:rPr>
        <w:drawing>
          <wp:inline distT="0" distB="0" distL="0" distR="0" wp14:anchorId="4D3DBFB6" wp14:editId="39175584">
            <wp:extent cx="5454000" cy="12978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54000" cy="1297850"/>
                    </a:xfrm>
                    <a:prstGeom prst="rect">
                      <a:avLst/>
                    </a:prstGeom>
                  </pic:spPr>
                </pic:pic>
              </a:graphicData>
            </a:graphic>
          </wp:inline>
        </w:drawing>
      </w:r>
    </w:p>
    <w:p w14:paraId="1424A488" w14:textId="32F3FF5F" w:rsidR="0023720F" w:rsidRDefault="0023720F" w:rsidP="00317941">
      <w:pPr>
        <w:pStyle w:val="30"/>
        <w:rPr>
          <w:rStyle w:val="uicontrol"/>
        </w:rPr>
      </w:pPr>
      <w:r>
        <w:rPr>
          <w:rStyle w:val="uicontrol"/>
          <w:rFonts w:hint="eastAsia"/>
        </w:rPr>
        <w:t>单击</w:t>
      </w:r>
      <w:r w:rsidR="003D452E">
        <w:rPr>
          <w:rStyle w:val="uicontrol"/>
          <w:rFonts w:hint="eastAsia"/>
        </w:rPr>
        <w:t>“</w:t>
      </w:r>
      <w:r>
        <w:rPr>
          <w:rStyle w:val="uicontrol"/>
          <w:rFonts w:hint="eastAsia"/>
        </w:rPr>
        <w:t>资源</w:t>
      </w:r>
      <w:r w:rsidR="003D452E">
        <w:rPr>
          <w:rStyle w:val="uicontrol"/>
          <w:rFonts w:hint="eastAsia"/>
        </w:rPr>
        <w:t>”</w:t>
      </w:r>
      <w:r>
        <w:rPr>
          <w:rStyle w:val="uicontrol"/>
          <w:rFonts w:hint="eastAsia"/>
        </w:rPr>
        <w:t>所在行</w:t>
      </w:r>
      <w:r>
        <w:rPr>
          <w:rStyle w:val="uicontrol"/>
        </w:rPr>
        <w:t>右边的</w:t>
      </w:r>
      <w:r>
        <w:rPr>
          <w:noProof/>
        </w:rPr>
        <w:drawing>
          <wp:inline distT="0" distB="0" distL="0" distR="0" wp14:anchorId="2867137D" wp14:editId="15637A74">
            <wp:extent cx="295238" cy="247619"/>
            <wp:effectExtent l="0" t="0" r="0" b="63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95238" cy="247619"/>
                    </a:xfrm>
                    <a:prstGeom prst="rect">
                      <a:avLst/>
                    </a:prstGeom>
                  </pic:spPr>
                </pic:pic>
              </a:graphicData>
            </a:graphic>
          </wp:inline>
        </w:drawing>
      </w:r>
      <w:r>
        <w:rPr>
          <w:rStyle w:val="uicontrol"/>
          <w:rFonts w:hint="eastAsia"/>
        </w:rPr>
        <w:t>，按照</w:t>
      </w:r>
      <w:r>
        <w:rPr>
          <w:rStyle w:val="uicontrol"/>
        </w:rPr>
        <w:t>不同资源分类</w:t>
      </w:r>
      <w:r>
        <w:rPr>
          <w:rStyle w:val="uicontrol"/>
          <w:rFonts w:hint="eastAsia"/>
        </w:rPr>
        <w:t>选择对象</w:t>
      </w:r>
      <w:r>
        <w:rPr>
          <w:rStyle w:val="uicontrol"/>
        </w:rPr>
        <w:t>名称。如</w:t>
      </w:r>
      <w:r>
        <w:rPr>
          <w:rStyle w:val="uicontrol"/>
          <w:rFonts w:hint="eastAsia"/>
        </w:rPr>
        <w:t>下图</w:t>
      </w:r>
      <w:r>
        <w:rPr>
          <w:rStyle w:val="uicontrol"/>
        </w:rPr>
        <w:t>所示</w:t>
      </w:r>
      <w:r w:rsidR="005B007B">
        <w:rPr>
          <w:rStyle w:val="uicontrol"/>
          <w:rFonts w:hint="eastAsia"/>
        </w:rPr>
        <w:t>。</w:t>
      </w:r>
    </w:p>
    <w:p w14:paraId="5CC89FE4" w14:textId="77777777" w:rsidR="0023720F" w:rsidRPr="001E438C" w:rsidRDefault="0023720F" w:rsidP="00317941">
      <w:pPr>
        <w:pStyle w:val="1e"/>
        <w:rPr>
          <w:rStyle w:val="uicontrol"/>
        </w:rPr>
      </w:pPr>
      <w:r>
        <w:rPr>
          <w:noProof/>
        </w:rPr>
        <w:drawing>
          <wp:inline distT="0" distB="0" distL="0" distR="0" wp14:anchorId="245D7807" wp14:editId="0D067105">
            <wp:extent cx="5454000" cy="1499850"/>
            <wp:effectExtent l="0" t="0" r="0" b="571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54000" cy="1499850"/>
                    </a:xfrm>
                    <a:prstGeom prst="rect">
                      <a:avLst/>
                    </a:prstGeom>
                  </pic:spPr>
                </pic:pic>
              </a:graphicData>
            </a:graphic>
          </wp:inline>
        </w:drawing>
      </w:r>
    </w:p>
    <w:p w14:paraId="17AAC74C" w14:textId="0C31E217" w:rsidR="0023720F" w:rsidRDefault="0023720F" w:rsidP="00317941">
      <w:pPr>
        <w:pStyle w:val="30"/>
        <w:rPr>
          <w:rStyle w:val="uicontrol"/>
        </w:rPr>
      </w:pPr>
      <w:r w:rsidRPr="001E438C">
        <w:rPr>
          <w:rStyle w:val="uicontrol"/>
        </w:rPr>
        <w:t>按照界面提示配置相关参数，单击</w:t>
      </w:r>
      <w:r w:rsidR="003D452E">
        <w:rPr>
          <w:rStyle w:val="uicontrol"/>
          <w:rFonts w:hint="eastAsia"/>
        </w:rPr>
        <w:t>“</w:t>
      </w:r>
      <w:r w:rsidRPr="001E438C">
        <w:rPr>
          <w:rStyle w:val="uicontrol"/>
        </w:rPr>
        <w:t>确定</w:t>
      </w:r>
      <w:r w:rsidR="003D452E">
        <w:rPr>
          <w:rStyle w:val="uicontrol"/>
          <w:rFonts w:hint="eastAsia"/>
        </w:rPr>
        <w:t>”</w:t>
      </w:r>
      <w:r w:rsidRPr="001E438C">
        <w:rPr>
          <w:rStyle w:val="uicontrol"/>
        </w:rPr>
        <w:t>。</w:t>
      </w:r>
      <w:r w:rsidRPr="001E438C">
        <w:rPr>
          <w:rStyle w:val="uicontrol"/>
        </w:rPr>
        <w:t xml:space="preserve"> </w:t>
      </w:r>
    </w:p>
    <w:p w14:paraId="0DAC5D71" w14:textId="7FA54940" w:rsidR="0023720F" w:rsidRDefault="0023720F" w:rsidP="00317941">
      <w:pPr>
        <w:pStyle w:val="30"/>
        <w:rPr>
          <w:rStyle w:val="uicontrol"/>
        </w:rPr>
      </w:pPr>
      <w:r>
        <w:rPr>
          <w:rStyle w:val="uicontrol"/>
          <w:rFonts w:hint="eastAsia"/>
        </w:rPr>
        <w:t>单击</w:t>
      </w:r>
      <w:r w:rsidR="003D452E">
        <w:rPr>
          <w:rStyle w:val="uicontrol"/>
          <w:rFonts w:hint="eastAsia"/>
        </w:rPr>
        <w:t>“</w:t>
      </w:r>
      <w:r>
        <w:rPr>
          <w:rStyle w:val="uicontrol"/>
          <w:rFonts w:hint="eastAsia"/>
        </w:rPr>
        <w:t>指标</w:t>
      </w:r>
      <w:r w:rsidR="003D452E">
        <w:rPr>
          <w:rStyle w:val="uicontrol"/>
          <w:rFonts w:hint="eastAsia"/>
        </w:rPr>
        <w:t>”</w:t>
      </w:r>
      <w:r>
        <w:rPr>
          <w:rStyle w:val="uicontrol"/>
          <w:rFonts w:hint="eastAsia"/>
        </w:rPr>
        <w:t>所在行右边</w:t>
      </w:r>
      <w:r>
        <w:rPr>
          <w:rStyle w:val="uicontrol"/>
        </w:rPr>
        <w:t>的</w:t>
      </w:r>
      <w:r>
        <w:rPr>
          <w:noProof/>
        </w:rPr>
        <w:drawing>
          <wp:inline distT="0" distB="0" distL="0" distR="0" wp14:anchorId="13C923FD" wp14:editId="26764E18">
            <wp:extent cx="295238" cy="247619"/>
            <wp:effectExtent l="0" t="0" r="0" b="6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95238" cy="247619"/>
                    </a:xfrm>
                    <a:prstGeom prst="rect">
                      <a:avLst/>
                    </a:prstGeom>
                  </pic:spPr>
                </pic:pic>
              </a:graphicData>
            </a:graphic>
          </wp:inline>
        </w:drawing>
      </w:r>
      <w:r>
        <w:rPr>
          <w:rStyle w:val="uicontrol"/>
          <w:rFonts w:hint="eastAsia"/>
        </w:rPr>
        <w:t>，选择所需</w:t>
      </w:r>
      <w:r>
        <w:rPr>
          <w:rStyle w:val="uicontrol"/>
        </w:rPr>
        <w:t>监控的指标，单击</w:t>
      </w:r>
      <w:r>
        <w:rPr>
          <w:rStyle w:val="uicontrol"/>
          <w:rFonts w:hint="eastAsia"/>
        </w:rPr>
        <w:t>“确定”。</w:t>
      </w:r>
    </w:p>
    <w:p w14:paraId="28897FAF" w14:textId="77777777" w:rsidR="0023720F" w:rsidRPr="005707B8" w:rsidRDefault="0023720F" w:rsidP="00317941">
      <w:pPr>
        <w:pStyle w:val="1e"/>
        <w:rPr>
          <w:rStyle w:val="uicontrol"/>
        </w:rPr>
      </w:pPr>
      <w:r>
        <w:rPr>
          <w:noProof/>
        </w:rPr>
        <w:lastRenderedPageBreak/>
        <w:drawing>
          <wp:inline distT="0" distB="0" distL="0" distR="0" wp14:anchorId="239EB681" wp14:editId="52716475">
            <wp:extent cx="5454000" cy="3217481"/>
            <wp:effectExtent l="0" t="0" r="0" b="254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54000" cy="3217481"/>
                    </a:xfrm>
                    <a:prstGeom prst="rect">
                      <a:avLst/>
                    </a:prstGeom>
                  </pic:spPr>
                </pic:pic>
              </a:graphicData>
            </a:graphic>
          </wp:inline>
        </w:drawing>
      </w:r>
    </w:p>
    <w:p w14:paraId="3DF428ED" w14:textId="424D2E1B" w:rsidR="0023720F" w:rsidRDefault="0023720F" w:rsidP="00317941">
      <w:pPr>
        <w:pStyle w:val="30"/>
        <w:rPr>
          <w:rStyle w:val="uicontrol"/>
        </w:rPr>
      </w:pPr>
      <w:r>
        <w:rPr>
          <w:rStyle w:val="uicontrol"/>
          <w:rFonts w:hint="eastAsia"/>
        </w:rPr>
        <w:t>确认“资源”和</w:t>
      </w:r>
      <w:r w:rsidR="003D452E">
        <w:rPr>
          <w:rStyle w:val="uicontrol"/>
          <w:rFonts w:hint="eastAsia"/>
        </w:rPr>
        <w:t>“</w:t>
      </w:r>
      <w:r>
        <w:rPr>
          <w:rStyle w:val="uicontrol"/>
          <w:rFonts w:hint="eastAsia"/>
        </w:rPr>
        <w:t>指标</w:t>
      </w:r>
      <w:r w:rsidR="003D452E">
        <w:rPr>
          <w:rStyle w:val="uicontrol"/>
          <w:rFonts w:hint="eastAsia"/>
        </w:rPr>
        <w:t>”</w:t>
      </w:r>
      <w:r>
        <w:rPr>
          <w:rStyle w:val="uicontrol"/>
          <w:rFonts w:hint="eastAsia"/>
        </w:rPr>
        <w:t>无误</w:t>
      </w:r>
      <w:r>
        <w:rPr>
          <w:rStyle w:val="uicontrol"/>
        </w:rPr>
        <w:t>后，单击</w:t>
      </w:r>
      <w:r w:rsidR="003D452E">
        <w:rPr>
          <w:rStyle w:val="uicontrol"/>
          <w:rFonts w:hint="eastAsia"/>
        </w:rPr>
        <w:t>“</w:t>
      </w:r>
      <w:r>
        <w:rPr>
          <w:rStyle w:val="uicontrol"/>
          <w:rFonts w:hint="eastAsia"/>
        </w:rPr>
        <w:t>确定</w:t>
      </w:r>
      <w:r w:rsidR="003D452E">
        <w:rPr>
          <w:rStyle w:val="uicontrol"/>
          <w:rFonts w:hint="eastAsia"/>
        </w:rPr>
        <w:t>”</w:t>
      </w:r>
      <w:r>
        <w:rPr>
          <w:rStyle w:val="uicontrol"/>
          <w:rFonts w:hint="eastAsia"/>
        </w:rPr>
        <w:t>。</w:t>
      </w:r>
    </w:p>
    <w:p w14:paraId="21AA823F" w14:textId="0251C2CC" w:rsidR="00317941" w:rsidRPr="00317941" w:rsidRDefault="0023720F" w:rsidP="00317941">
      <w:pPr>
        <w:pStyle w:val="30"/>
      </w:pPr>
      <w:r w:rsidRPr="00317941">
        <w:t>在需要经常查看的情况下，管理员可以单击</w:t>
      </w:r>
      <w:r w:rsidR="003D452E">
        <w:rPr>
          <w:rStyle w:val="uicontrol"/>
          <w:rFonts w:hint="eastAsia"/>
        </w:rPr>
        <w:t>“</w:t>
      </w:r>
      <w:r w:rsidRPr="00317941">
        <w:t>保存视图</w:t>
      </w:r>
      <w:r w:rsidR="003D452E">
        <w:rPr>
          <w:rStyle w:val="uicontrol"/>
          <w:rFonts w:hint="eastAsia"/>
        </w:rPr>
        <w:t>”</w:t>
      </w:r>
      <w:r w:rsidRPr="00317941">
        <w:t>，如下图所示。</w:t>
      </w:r>
    </w:p>
    <w:p w14:paraId="5AD2E975" w14:textId="0B439CDB" w:rsidR="0023720F" w:rsidRPr="005707B8" w:rsidRDefault="0023720F" w:rsidP="00317941">
      <w:pPr>
        <w:pStyle w:val="1e"/>
        <w:rPr>
          <w:rStyle w:val="uicontrol"/>
        </w:rPr>
      </w:pPr>
      <w:r w:rsidRPr="00317941">
        <w:t xml:space="preserve">  </w:t>
      </w:r>
      <w:r w:rsidRPr="001E438C">
        <w:rPr>
          <w:rStyle w:val="uicontrol"/>
          <w:noProof/>
        </w:rPr>
        <w:drawing>
          <wp:inline distT="0" distB="0" distL="0" distR="0" wp14:anchorId="1B9CD485" wp14:editId="2527D773">
            <wp:extent cx="4114800" cy="2781300"/>
            <wp:effectExtent l="19050" t="19050" r="19050" b="19050"/>
            <wp:docPr id="375" name="图片 375" descr="http://localhost:7890/pages/YZG0624X/01/YZG0624X/01/resources/admin_guide/fig/GUOC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localhost:7890/pages/YZG0624X/01/YZG0624X/01/resources/admin_guide/fig/GUOC06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114800" cy="2781300"/>
                    </a:xfrm>
                    <a:prstGeom prst="rect">
                      <a:avLst/>
                    </a:prstGeom>
                    <a:noFill/>
                    <a:ln>
                      <a:solidFill>
                        <a:schemeClr val="tx1"/>
                      </a:solidFill>
                    </a:ln>
                  </pic:spPr>
                </pic:pic>
              </a:graphicData>
            </a:graphic>
          </wp:inline>
        </w:drawing>
      </w:r>
    </w:p>
    <w:p w14:paraId="685313C7" w14:textId="77777777" w:rsidR="0023720F" w:rsidRPr="005707B8" w:rsidRDefault="0023720F" w:rsidP="00317941">
      <w:pPr>
        <w:pStyle w:val="1e"/>
      </w:pPr>
      <w:r w:rsidRPr="001E438C">
        <w:rPr>
          <w:rStyle w:val="uicontrol"/>
        </w:rPr>
        <w:t>该资源的性能指标管理项就会被保存在左侧的导航中，管理员下次查看时就可以通过访问导航树的方式进行查看。</w:t>
      </w:r>
    </w:p>
    <w:p w14:paraId="562AB72C" w14:textId="77777777" w:rsidR="0023720F" w:rsidRPr="00317941" w:rsidRDefault="0023720F" w:rsidP="00317941">
      <w:pPr>
        <w:pStyle w:val="3"/>
      </w:pPr>
      <w:bookmarkStart w:id="293" w:name="_Toc497466169"/>
      <w:bookmarkStart w:id="294" w:name="_Toc500505243"/>
      <w:r w:rsidRPr="00317941">
        <w:rPr>
          <w:rFonts w:hint="eastAsia"/>
        </w:rPr>
        <w:t>告警管理</w:t>
      </w:r>
      <w:bookmarkEnd w:id="293"/>
      <w:bookmarkEnd w:id="294"/>
    </w:p>
    <w:p w14:paraId="3FC1F2D1" w14:textId="77777777" w:rsidR="0023720F" w:rsidRPr="00317941" w:rsidRDefault="0023720F" w:rsidP="00317941">
      <w:pPr>
        <w:pStyle w:val="4"/>
        <w:rPr>
          <w:rFonts w:hint="default"/>
        </w:rPr>
      </w:pPr>
      <w:r w:rsidRPr="00317941">
        <w:t>设置</w:t>
      </w:r>
      <w:r w:rsidRPr="00317941">
        <w:rPr>
          <w:rFonts w:hint="default"/>
        </w:rPr>
        <w:t>告警</w:t>
      </w:r>
      <w:r w:rsidRPr="00317941">
        <w:t>屏蔽</w:t>
      </w:r>
      <w:r w:rsidRPr="00317941">
        <w:rPr>
          <w:rFonts w:hint="default"/>
        </w:rPr>
        <w:t>规则</w:t>
      </w:r>
    </w:p>
    <w:p w14:paraId="0E8D21FB" w14:textId="030E5405" w:rsidR="0023720F" w:rsidRPr="005707B8" w:rsidRDefault="0023720F" w:rsidP="00317941">
      <w:pPr>
        <w:pStyle w:val="30"/>
        <w:rPr>
          <w:rStyle w:val="uicontrol"/>
        </w:rPr>
      </w:pPr>
      <w:r w:rsidRPr="005707B8">
        <w:rPr>
          <w:rStyle w:val="uicontrol"/>
        </w:rPr>
        <w:t>在</w:t>
      </w:r>
      <w:r>
        <w:rPr>
          <w:rStyle w:val="uicontrol"/>
        </w:rPr>
        <w:t>OperationCenter</w:t>
      </w:r>
      <w:r w:rsidRPr="005707B8">
        <w:rPr>
          <w:rStyle w:val="uicontrol"/>
        </w:rPr>
        <w:t>管理平台的</w:t>
      </w:r>
      <w:r w:rsidRPr="005707B8">
        <w:rPr>
          <w:rStyle w:val="uicontrol"/>
        </w:rPr>
        <w:t>Portal</w:t>
      </w:r>
      <w:r w:rsidRPr="005707B8">
        <w:rPr>
          <w:rStyle w:val="uicontrol"/>
        </w:rPr>
        <w:t>中选择</w:t>
      </w:r>
      <w:r w:rsidR="003D452E">
        <w:rPr>
          <w:rStyle w:val="uicontrol"/>
          <w:rFonts w:hint="eastAsia"/>
        </w:rPr>
        <w:t>“</w:t>
      </w:r>
      <w:r w:rsidRPr="005707B8">
        <w:rPr>
          <w:rStyle w:val="uicontrol"/>
        </w:rPr>
        <w:t>告警管理</w:t>
      </w:r>
      <w:r>
        <w:rPr>
          <w:rStyle w:val="uicontrol"/>
        </w:rPr>
        <w:t>——</w:t>
      </w:r>
      <w:r w:rsidRPr="005707B8">
        <w:rPr>
          <w:rStyle w:val="uicontrol"/>
        </w:rPr>
        <w:t>告警设置</w:t>
      </w:r>
      <w:r>
        <w:rPr>
          <w:rStyle w:val="uicontrol"/>
        </w:rPr>
        <w:t>——</w:t>
      </w:r>
      <w:r w:rsidRPr="005707B8">
        <w:rPr>
          <w:rStyle w:val="uicontrol"/>
        </w:rPr>
        <w:t>功能概要</w:t>
      </w:r>
      <w:r w:rsidR="003D452E">
        <w:rPr>
          <w:rStyle w:val="uicontrol"/>
          <w:rFonts w:hint="eastAsia"/>
        </w:rPr>
        <w:t>”</w:t>
      </w:r>
      <w:r w:rsidRPr="005707B8">
        <w:rPr>
          <w:rStyle w:val="uicontrol"/>
        </w:rPr>
        <w:t>。在</w:t>
      </w:r>
      <w:r w:rsidR="003D452E">
        <w:rPr>
          <w:rStyle w:val="uicontrol"/>
          <w:rFonts w:hint="eastAsia"/>
        </w:rPr>
        <w:t>“</w:t>
      </w:r>
      <w:r w:rsidRPr="005707B8">
        <w:rPr>
          <w:rStyle w:val="uicontrol"/>
        </w:rPr>
        <w:t>屏蔽规则</w:t>
      </w:r>
      <w:r w:rsidR="003D452E">
        <w:rPr>
          <w:rStyle w:val="uicontrol"/>
          <w:rFonts w:hint="eastAsia"/>
        </w:rPr>
        <w:t>”</w:t>
      </w:r>
      <w:r w:rsidRPr="005707B8">
        <w:rPr>
          <w:rStyle w:val="uicontrol"/>
        </w:rPr>
        <w:t>中单击</w:t>
      </w:r>
      <w:r w:rsidR="003D452E">
        <w:rPr>
          <w:rStyle w:val="uicontrol"/>
          <w:rFonts w:hint="eastAsia"/>
        </w:rPr>
        <w:t>“</w:t>
      </w:r>
      <w:r w:rsidRPr="005707B8">
        <w:rPr>
          <w:rStyle w:val="uicontrol"/>
        </w:rPr>
        <w:t>设置屏蔽规则</w:t>
      </w:r>
      <w:r w:rsidR="003D452E">
        <w:rPr>
          <w:rStyle w:val="uicontrol"/>
          <w:rFonts w:hint="eastAsia"/>
        </w:rPr>
        <w:t>”</w:t>
      </w:r>
      <w:r w:rsidRPr="005707B8">
        <w:rPr>
          <w:rStyle w:val="uicontrol"/>
        </w:rPr>
        <w:t>。</w:t>
      </w:r>
    </w:p>
    <w:p w14:paraId="4E452604" w14:textId="5EC496F2" w:rsidR="00317941" w:rsidRPr="003D452E" w:rsidRDefault="0023720F" w:rsidP="003D452E">
      <w:pPr>
        <w:pStyle w:val="30"/>
        <w:rPr>
          <w:rStyle w:val="uicontrol"/>
        </w:rPr>
      </w:pPr>
      <w:r w:rsidRPr="003D452E">
        <w:lastRenderedPageBreak/>
        <w:t>单击</w:t>
      </w:r>
      <w:r w:rsidR="003D452E" w:rsidRPr="003D452E">
        <w:rPr>
          <w:rStyle w:val="uicontrol"/>
          <w:rFonts w:hint="eastAsia"/>
        </w:rPr>
        <w:t>“</w:t>
      </w:r>
      <w:r w:rsidRPr="003D452E">
        <w:t>创建</w:t>
      </w:r>
      <w:r w:rsidR="003D452E" w:rsidRPr="003D452E">
        <w:rPr>
          <w:rStyle w:val="uicontrol"/>
          <w:rFonts w:hint="eastAsia"/>
        </w:rPr>
        <w:t>”</w:t>
      </w:r>
      <w:r w:rsidRPr="003D452E">
        <w:t>，如下图所示。</w:t>
      </w:r>
      <w:r w:rsidRPr="003D452E">
        <w:rPr>
          <w:rStyle w:val="uicontrol"/>
        </w:rPr>
        <w:t xml:space="preserve"> </w:t>
      </w:r>
    </w:p>
    <w:p w14:paraId="07350593" w14:textId="77777777" w:rsidR="00317941" w:rsidRDefault="00317941" w:rsidP="00317941">
      <w:pPr>
        <w:pStyle w:val="1e"/>
      </w:pPr>
      <w:r>
        <w:rPr>
          <w:noProof/>
        </w:rPr>
        <w:drawing>
          <wp:inline distT="0" distB="0" distL="0" distR="0" wp14:anchorId="60AC4F35" wp14:editId="4D679120">
            <wp:extent cx="5486400" cy="242316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86400" cy="2423160"/>
                    </a:xfrm>
                    <a:prstGeom prst="rect">
                      <a:avLst/>
                    </a:prstGeom>
                  </pic:spPr>
                </pic:pic>
              </a:graphicData>
            </a:graphic>
          </wp:inline>
        </w:drawing>
      </w:r>
    </w:p>
    <w:p w14:paraId="1212D97B" w14:textId="0FC13782" w:rsidR="0023720F" w:rsidRPr="00317941" w:rsidRDefault="0023720F" w:rsidP="00317941">
      <w:pPr>
        <w:pStyle w:val="1e"/>
      </w:pPr>
      <w:r w:rsidRPr="00317941">
        <w:rPr>
          <w:rStyle w:val="uicontrol"/>
        </w:rPr>
        <w:t>按照界面提示完成告警屏蔽规则的设置。</w:t>
      </w:r>
    </w:p>
    <w:p w14:paraId="782E10DB" w14:textId="77777777" w:rsidR="0023720F" w:rsidRPr="00317941" w:rsidRDefault="0023720F" w:rsidP="00317941">
      <w:pPr>
        <w:pStyle w:val="4"/>
        <w:rPr>
          <w:rFonts w:hint="default"/>
        </w:rPr>
      </w:pPr>
      <w:r w:rsidRPr="00317941">
        <w:t>设置</w:t>
      </w:r>
      <w:r w:rsidRPr="00317941">
        <w:rPr>
          <w:rFonts w:hint="default"/>
        </w:rPr>
        <w:t>告警</w:t>
      </w:r>
      <w:r w:rsidRPr="00317941">
        <w:t>级别重</w:t>
      </w:r>
      <w:r w:rsidRPr="00317941">
        <w:rPr>
          <w:rFonts w:hint="default"/>
        </w:rPr>
        <w:t>定义规则</w:t>
      </w:r>
    </w:p>
    <w:p w14:paraId="1A49A536" w14:textId="1F96539E" w:rsidR="0023720F" w:rsidRPr="005707B8" w:rsidRDefault="0023720F" w:rsidP="00317941">
      <w:pPr>
        <w:pStyle w:val="30"/>
        <w:rPr>
          <w:rStyle w:val="uicontrol"/>
        </w:rPr>
      </w:pPr>
      <w:r w:rsidRPr="005707B8">
        <w:rPr>
          <w:rStyle w:val="uicontrol"/>
        </w:rPr>
        <w:t>在</w:t>
      </w:r>
      <w:r>
        <w:rPr>
          <w:rStyle w:val="uicontrol"/>
        </w:rPr>
        <w:t>OperationCenter</w:t>
      </w:r>
      <w:r w:rsidRPr="005707B8">
        <w:rPr>
          <w:rStyle w:val="uicontrol"/>
        </w:rPr>
        <w:t>管理平台的</w:t>
      </w:r>
      <w:r w:rsidRPr="005707B8">
        <w:rPr>
          <w:rStyle w:val="uicontrol"/>
        </w:rPr>
        <w:t>Portal</w:t>
      </w:r>
      <w:r w:rsidRPr="005707B8">
        <w:rPr>
          <w:rStyle w:val="uicontrol"/>
        </w:rPr>
        <w:t>中选择</w:t>
      </w:r>
      <w:r w:rsidR="003D452E">
        <w:rPr>
          <w:rStyle w:val="uicontrol"/>
          <w:rFonts w:hint="eastAsia"/>
        </w:rPr>
        <w:t>“</w:t>
      </w:r>
      <w:r w:rsidRPr="005707B8">
        <w:rPr>
          <w:rStyle w:val="uicontrol"/>
        </w:rPr>
        <w:t>告警管理</w:t>
      </w:r>
      <w:r>
        <w:rPr>
          <w:rStyle w:val="uicontrol"/>
        </w:rPr>
        <w:t>——</w:t>
      </w:r>
      <w:r w:rsidRPr="005707B8">
        <w:rPr>
          <w:rStyle w:val="uicontrol"/>
        </w:rPr>
        <w:t>告警设置</w:t>
      </w:r>
      <w:r>
        <w:rPr>
          <w:rStyle w:val="uicontrol"/>
        </w:rPr>
        <w:t>——</w:t>
      </w:r>
      <w:r w:rsidRPr="005707B8">
        <w:rPr>
          <w:rStyle w:val="uicontrol"/>
        </w:rPr>
        <w:t>功能概要</w:t>
      </w:r>
      <w:r w:rsidR="003D452E" w:rsidRPr="003D452E">
        <w:rPr>
          <w:rStyle w:val="uicontrol"/>
          <w:rFonts w:hint="eastAsia"/>
        </w:rPr>
        <w:t>”</w:t>
      </w:r>
      <w:r w:rsidRPr="005707B8">
        <w:rPr>
          <w:rStyle w:val="uicontrol"/>
        </w:rPr>
        <w:t>。在</w:t>
      </w:r>
      <w:r w:rsidR="003D452E">
        <w:rPr>
          <w:rStyle w:val="uicontrol"/>
          <w:rFonts w:hint="eastAsia"/>
        </w:rPr>
        <w:t>“</w:t>
      </w:r>
      <w:r w:rsidRPr="005707B8">
        <w:rPr>
          <w:rStyle w:val="uicontrol"/>
        </w:rPr>
        <w:t>级别重定义规则</w:t>
      </w:r>
      <w:r w:rsidR="003D452E" w:rsidRPr="003D452E">
        <w:rPr>
          <w:rStyle w:val="uicontrol"/>
          <w:rFonts w:hint="eastAsia"/>
        </w:rPr>
        <w:t>”</w:t>
      </w:r>
      <w:r w:rsidRPr="005707B8">
        <w:rPr>
          <w:rStyle w:val="uicontrol"/>
        </w:rPr>
        <w:t>中单击</w:t>
      </w:r>
      <w:r w:rsidR="003D452E">
        <w:rPr>
          <w:rStyle w:val="uicontrol"/>
          <w:rFonts w:hint="eastAsia"/>
        </w:rPr>
        <w:t>“</w:t>
      </w:r>
      <w:r w:rsidRPr="005707B8">
        <w:rPr>
          <w:rStyle w:val="uicontrol"/>
        </w:rPr>
        <w:t>设置级别重定义规则</w:t>
      </w:r>
      <w:r w:rsidR="003D452E" w:rsidRPr="003D452E">
        <w:rPr>
          <w:rStyle w:val="uicontrol"/>
          <w:rFonts w:hint="eastAsia"/>
        </w:rPr>
        <w:t>”</w:t>
      </w:r>
      <w:r w:rsidRPr="005707B8">
        <w:rPr>
          <w:rStyle w:val="uicontrol"/>
        </w:rPr>
        <w:t>。</w:t>
      </w:r>
    </w:p>
    <w:p w14:paraId="1653C1A4" w14:textId="6BE55665" w:rsidR="0023720F" w:rsidRDefault="0023720F" w:rsidP="00317941">
      <w:pPr>
        <w:pStyle w:val="30"/>
        <w:rPr>
          <w:rStyle w:val="uicontrol"/>
        </w:rPr>
      </w:pPr>
      <w:r w:rsidRPr="005707B8">
        <w:rPr>
          <w:rStyle w:val="uicontrol"/>
        </w:rPr>
        <w:t>单击</w:t>
      </w:r>
      <w:r w:rsidR="003D452E">
        <w:rPr>
          <w:rStyle w:val="uicontrol"/>
          <w:rFonts w:hint="eastAsia"/>
        </w:rPr>
        <w:t>“</w:t>
      </w:r>
      <w:r w:rsidRPr="005707B8">
        <w:rPr>
          <w:rStyle w:val="uicontrol"/>
        </w:rPr>
        <w:t>创建</w:t>
      </w:r>
      <w:r w:rsidR="003D452E" w:rsidRPr="003D452E">
        <w:rPr>
          <w:rStyle w:val="uicontrol"/>
          <w:rFonts w:hint="eastAsia"/>
        </w:rPr>
        <w:t>”</w:t>
      </w:r>
      <w:r w:rsidRPr="005707B8">
        <w:rPr>
          <w:rStyle w:val="uicontrol"/>
        </w:rPr>
        <w:t>，如下图所示。</w:t>
      </w:r>
      <w:r w:rsidRPr="005707B8">
        <w:rPr>
          <w:rStyle w:val="uicontrol"/>
        </w:rPr>
        <w:t xml:space="preserve"> </w:t>
      </w:r>
    </w:p>
    <w:p w14:paraId="26386CD3" w14:textId="77777777" w:rsidR="0023720F" w:rsidRPr="005707B8" w:rsidRDefault="0023720F" w:rsidP="00317941">
      <w:pPr>
        <w:pStyle w:val="1e"/>
        <w:rPr>
          <w:rStyle w:val="uicontrol"/>
        </w:rPr>
      </w:pPr>
      <w:r>
        <w:rPr>
          <w:noProof/>
        </w:rPr>
        <w:drawing>
          <wp:inline distT="0" distB="0" distL="0" distR="0" wp14:anchorId="6FFAD98F" wp14:editId="53ABC220">
            <wp:extent cx="5454000" cy="3521779"/>
            <wp:effectExtent l="0" t="0" r="0" b="254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54000" cy="3521779"/>
                    </a:xfrm>
                    <a:prstGeom prst="rect">
                      <a:avLst/>
                    </a:prstGeom>
                  </pic:spPr>
                </pic:pic>
              </a:graphicData>
            </a:graphic>
          </wp:inline>
        </w:drawing>
      </w:r>
    </w:p>
    <w:p w14:paraId="5DB38FA0" w14:textId="77777777" w:rsidR="0023720F" w:rsidRPr="005707B8" w:rsidRDefault="0023720F" w:rsidP="00317941">
      <w:pPr>
        <w:pStyle w:val="30"/>
      </w:pPr>
      <w:r w:rsidRPr="005707B8">
        <w:rPr>
          <w:rStyle w:val="uicontrol"/>
        </w:rPr>
        <w:t>按照界面提示完成告警级别重定义规则的设置。</w:t>
      </w:r>
    </w:p>
    <w:p w14:paraId="4C99D713" w14:textId="77777777" w:rsidR="0023720F" w:rsidRPr="00317941" w:rsidRDefault="0023720F" w:rsidP="00317941">
      <w:pPr>
        <w:pStyle w:val="4"/>
        <w:rPr>
          <w:rFonts w:hint="default"/>
        </w:rPr>
      </w:pPr>
      <w:r w:rsidRPr="00317941">
        <w:lastRenderedPageBreak/>
        <w:t>设置</w:t>
      </w:r>
      <w:r w:rsidRPr="00317941">
        <w:rPr>
          <w:rFonts w:hint="default"/>
        </w:rPr>
        <w:t>告警</w:t>
      </w:r>
      <w:r w:rsidRPr="00317941">
        <w:t>转</w:t>
      </w:r>
      <w:r w:rsidRPr="00317941">
        <w:t>email</w:t>
      </w:r>
      <w:r w:rsidRPr="00317941">
        <w:t>通知</w:t>
      </w:r>
    </w:p>
    <w:p w14:paraId="44DCC799" w14:textId="04EFC013" w:rsidR="0023720F" w:rsidRDefault="0023720F" w:rsidP="00317941">
      <w:pPr>
        <w:pStyle w:val="30"/>
        <w:rPr>
          <w:rStyle w:val="uicontrol"/>
        </w:rPr>
      </w:pPr>
      <w:r w:rsidRPr="005707B8">
        <w:rPr>
          <w:rStyle w:val="uicontrol"/>
        </w:rPr>
        <w:t>在</w:t>
      </w:r>
      <w:r>
        <w:rPr>
          <w:rStyle w:val="uicontrol"/>
        </w:rPr>
        <w:t>OperationCenter</w:t>
      </w:r>
      <w:r w:rsidRPr="005707B8">
        <w:rPr>
          <w:rStyle w:val="uicontrol"/>
        </w:rPr>
        <w:t>管理平台的</w:t>
      </w:r>
      <w:r w:rsidRPr="005707B8">
        <w:rPr>
          <w:rStyle w:val="uicontrol"/>
        </w:rPr>
        <w:t>Portal</w:t>
      </w:r>
      <w:r w:rsidRPr="005707B8">
        <w:rPr>
          <w:rStyle w:val="uicontrol"/>
        </w:rPr>
        <w:t>中选择</w:t>
      </w:r>
      <w:r w:rsidR="003D452E">
        <w:rPr>
          <w:rStyle w:val="uicontrol"/>
          <w:rFonts w:hint="eastAsia"/>
        </w:rPr>
        <w:t>“</w:t>
      </w:r>
      <w:r w:rsidRPr="005707B8">
        <w:rPr>
          <w:rStyle w:val="uicontrol"/>
        </w:rPr>
        <w:t>告警管理</w:t>
      </w:r>
      <w:r>
        <w:rPr>
          <w:rStyle w:val="uicontrol"/>
        </w:rPr>
        <w:t>——</w:t>
      </w:r>
      <w:r w:rsidRPr="005707B8">
        <w:rPr>
          <w:rStyle w:val="uicontrol"/>
        </w:rPr>
        <w:t>告警设置</w:t>
      </w:r>
      <w:r>
        <w:rPr>
          <w:rStyle w:val="uicontrol"/>
        </w:rPr>
        <w:t>——</w:t>
      </w:r>
      <w:r w:rsidRPr="005707B8">
        <w:rPr>
          <w:rStyle w:val="uicontrol"/>
        </w:rPr>
        <w:t>功能概要</w:t>
      </w:r>
      <w:r w:rsidR="003D452E" w:rsidRPr="003D452E">
        <w:rPr>
          <w:rStyle w:val="uicontrol"/>
          <w:rFonts w:hint="eastAsia"/>
        </w:rPr>
        <w:t>”</w:t>
      </w:r>
      <w:r w:rsidRPr="005707B8">
        <w:rPr>
          <w:rStyle w:val="uicontrol"/>
        </w:rPr>
        <w:t>。</w:t>
      </w:r>
    </w:p>
    <w:p w14:paraId="64E20E4C" w14:textId="204B77D7" w:rsidR="0023720F" w:rsidRPr="005707B8" w:rsidRDefault="0023720F" w:rsidP="00317941">
      <w:pPr>
        <w:pStyle w:val="30"/>
        <w:rPr>
          <w:rStyle w:val="uicontrol"/>
        </w:rPr>
      </w:pPr>
      <w:r w:rsidRPr="005707B8">
        <w:rPr>
          <w:rStyle w:val="uicontrol"/>
        </w:rPr>
        <w:t>在</w:t>
      </w:r>
      <w:r w:rsidR="003D452E">
        <w:rPr>
          <w:rStyle w:val="uicontrol"/>
          <w:rFonts w:hint="eastAsia"/>
        </w:rPr>
        <w:t>“</w:t>
      </w:r>
      <w:r w:rsidRPr="005707B8">
        <w:rPr>
          <w:rStyle w:val="uicontrol"/>
        </w:rPr>
        <w:t>告警</w:t>
      </w:r>
      <w:r w:rsidRPr="005707B8">
        <w:rPr>
          <w:rStyle w:val="uicontrol"/>
        </w:rPr>
        <w:t>email</w:t>
      </w:r>
      <w:r w:rsidRPr="005707B8">
        <w:rPr>
          <w:rStyle w:val="uicontrol"/>
        </w:rPr>
        <w:t>通知</w:t>
      </w:r>
      <w:r w:rsidR="003D452E" w:rsidRPr="003D452E">
        <w:rPr>
          <w:rStyle w:val="uicontrol"/>
          <w:rFonts w:hint="eastAsia"/>
        </w:rPr>
        <w:t>”</w:t>
      </w:r>
      <w:r w:rsidRPr="005707B8">
        <w:rPr>
          <w:rStyle w:val="uicontrol"/>
        </w:rPr>
        <w:t>中单击</w:t>
      </w:r>
      <w:r w:rsidR="003D452E">
        <w:rPr>
          <w:rStyle w:val="uicontrol"/>
          <w:rFonts w:hint="eastAsia"/>
        </w:rPr>
        <w:t>“</w:t>
      </w:r>
      <w:r w:rsidRPr="005707B8">
        <w:rPr>
          <w:rStyle w:val="uicontrol"/>
        </w:rPr>
        <w:t>配置向导</w:t>
      </w:r>
      <w:r w:rsidR="003D452E" w:rsidRPr="003D452E">
        <w:rPr>
          <w:rStyle w:val="uicontrol"/>
          <w:rFonts w:hint="eastAsia"/>
        </w:rPr>
        <w:t>”</w:t>
      </w:r>
      <w:r w:rsidRPr="005707B8">
        <w:rPr>
          <w:rStyle w:val="uicontrol"/>
        </w:rPr>
        <w:t>，如下图所示。</w:t>
      </w:r>
    </w:p>
    <w:p w14:paraId="4F4B7205" w14:textId="77777777" w:rsidR="0023720F" w:rsidRPr="005707B8" w:rsidRDefault="0023720F" w:rsidP="00317941">
      <w:pPr>
        <w:pStyle w:val="1e"/>
      </w:pPr>
      <w:r>
        <w:rPr>
          <w:noProof/>
        </w:rPr>
        <w:drawing>
          <wp:inline distT="0" distB="0" distL="0" distR="0" wp14:anchorId="16C76FB7" wp14:editId="734DE052">
            <wp:extent cx="5454000" cy="32269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54000" cy="3226950"/>
                    </a:xfrm>
                    <a:prstGeom prst="rect">
                      <a:avLst/>
                    </a:prstGeom>
                  </pic:spPr>
                </pic:pic>
              </a:graphicData>
            </a:graphic>
          </wp:inline>
        </w:drawing>
      </w:r>
    </w:p>
    <w:p w14:paraId="1C61FFB0" w14:textId="77777777" w:rsidR="0023720F" w:rsidRPr="00317941" w:rsidRDefault="0023720F" w:rsidP="00317941">
      <w:pPr>
        <w:pStyle w:val="4"/>
        <w:rPr>
          <w:rFonts w:hint="default"/>
        </w:rPr>
      </w:pPr>
      <w:r w:rsidRPr="00317941">
        <w:t>设置告警短消息</w:t>
      </w:r>
      <w:r w:rsidRPr="00317941">
        <w:rPr>
          <w:rFonts w:hint="default"/>
        </w:rPr>
        <w:t>通知</w:t>
      </w:r>
    </w:p>
    <w:p w14:paraId="769ABC8E" w14:textId="3C2E83DF" w:rsidR="0023720F" w:rsidRDefault="0023720F" w:rsidP="00317941">
      <w:pPr>
        <w:pStyle w:val="30"/>
        <w:rPr>
          <w:rStyle w:val="uicontrol"/>
        </w:rPr>
      </w:pPr>
      <w:r w:rsidRPr="00423383">
        <w:rPr>
          <w:rStyle w:val="uicontrol"/>
        </w:rPr>
        <w:t>在</w:t>
      </w:r>
      <w:r>
        <w:rPr>
          <w:rStyle w:val="uicontrol"/>
        </w:rPr>
        <w:t>OperationCenter</w:t>
      </w:r>
      <w:r w:rsidRPr="00423383">
        <w:rPr>
          <w:rStyle w:val="uicontrol"/>
        </w:rPr>
        <w:t>管理平台的</w:t>
      </w:r>
      <w:r w:rsidRPr="00423383">
        <w:rPr>
          <w:rStyle w:val="uicontrol"/>
        </w:rPr>
        <w:t>Portal</w:t>
      </w:r>
      <w:r w:rsidRPr="00423383">
        <w:rPr>
          <w:rStyle w:val="uicontrol"/>
        </w:rPr>
        <w:t>中选择</w:t>
      </w:r>
      <w:r w:rsidR="003D452E">
        <w:rPr>
          <w:rStyle w:val="uicontrol"/>
          <w:rFonts w:hint="eastAsia"/>
        </w:rPr>
        <w:t>“</w:t>
      </w:r>
      <w:r w:rsidRPr="00423383">
        <w:rPr>
          <w:rStyle w:val="uicontrol"/>
        </w:rPr>
        <w:t>告警管理</w:t>
      </w:r>
      <w:r>
        <w:rPr>
          <w:rStyle w:val="uicontrol"/>
        </w:rPr>
        <w:t>——</w:t>
      </w:r>
      <w:r w:rsidRPr="00423383">
        <w:rPr>
          <w:rStyle w:val="uicontrol"/>
        </w:rPr>
        <w:t>告警设置</w:t>
      </w:r>
      <w:r>
        <w:rPr>
          <w:rStyle w:val="uicontrol"/>
        </w:rPr>
        <w:t>——</w:t>
      </w:r>
      <w:r w:rsidRPr="00423383">
        <w:rPr>
          <w:rStyle w:val="uicontrol"/>
        </w:rPr>
        <w:t>功能概要</w:t>
      </w:r>
      <w:r w:rsidR="003D452E" w:rsidRPr="003D452E">
        <w:rPr>
          <w:rStyle w:val="uicontrol"/>
          <w:rFonts w:hint="eastAsia"/>
        </w:rPr>
        <w:t>”</w:t>
      </w:r>
      <w:r w:rsidRPr="00423383">
        <w:rPr>
          <w:rStyle w:val="uicontrol"/>
        </w:rPr>
        <w:t>。在</w:t>
      </w:r>
      <w:r w:rsidR="003D452E">
        <w:rPr>
          <w:rStyle w:val="uicontrol"/>
          <w:rFonts w:hint="eastAsia"/>
        </w:rPr>
        <w:t>“</w:t>
      </w:r>
      <w:r w:rsidRPr="00423383">
        <w:rPr>
          <w:rStyle w:val="uicontrol"/>
        </w:rPr>
        <w:t>告警短消息通知</w:t>
      </w:r>
      <w:r w:rsidR="003D452E" w:rsidRPr="003D452E">
        <w:rPr>
          <w:rStyle w:val="uicontrol"/>
          <w:rFonts w:hint="eastAsia"/>
        </w:rPr>
        <w:t>”</w:t>
      </w:r>
      <w:r w:rsidRPr="00423383">
        <w:rPr>
          <w:rStyle w:val="uicontrol"/>
        </w:rPr>
        <w:t>中单击</w:t>
      </w:r>
      <w:r w:rsidR="003D452E">
        <w:rPr>
          <w:rStyle w:val="uicontrol"/>
          <w:rFonts w:hint="eastAsia"/>
        </w:rPr>
        <w:t>“</w:t>
      </w:r>
      <w:r w:rsidRPr="00423383">
        <w:rPr>
          <w:rStyle w:val="uicontrol"/>
        </w:rPr>
        <w:t>配置向导</w:t>
      </w:r>
      <w:r w:rsidR="003D452E" w:rsidRPr="003D452E">
        <w:rPr>
          <w:rStyle w:val="uicontrol"/>
          <w:rFonts w:hint="eastAsia"/>
        </w:rPr>
        <w:t>”</w:t>
      </w:r>
      <w:r w:rsidRPr="00423383">
        <w:rPr>
          <w:rStyle w:val="uicontrol"/>
        </w:rPr>
        <w:t>，如下图所示。</w:t>
      </w:r>
    </w:p>
    <w:p w14:paraId="29408794" w14:textId="77777777" w:rsidR="0023720F" w:rsidRPr="00423383" w:rsidRDefault="0023720F" w:rsidP="00317941">
      <w:pPr>
        <w:pStyle w:val="1e"/>
        <w:rPr>
          <w:rStyle w:val="uicontrol"/>
        </w:rPr>
      </w:pPr>
      <w:r>
        <w:rPr>
          <w:noProof/>
        </w:rPr>
        <w:drawing>
          <wp:inline distT="0" distB="0" distL="0" distR="0" wp14:anchorId="5FDEFC0B" wp14:editId="55A5907D">
            <wp:extent cx="5454000" cy="28027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54000" cy="2802750"/>
                    </a:xfrm>
                    <a:prstGeom prst="rect">
                      <a:avLst/>
                    </a:prstGeom>
                  </pic:spPr>
                </pic:pic>
              </a:graphicData>
            </a:graphic>
          </wp:inline>
        </w:drawing>
      </w:r>
    </w:p>
    <w:p w14:paraId="2B9DF323" w14:textId="77777777" w:rsidR="0023720F" w:rsidRPr="00423383" w:rsidRDefault="0023720F" w:rsidP="00317941">
      <w:pPr>
        <w:pStyle w:val="30"/>
        <w:rPr>
          <w:rStyle w:val="uicontrol"/>
        </w:rPr>
      </w:pPr>
      <w:r w:rsidRPr="00423383">
        <w:rPr>
          <w:rStyle w:val="uicontrol"/>
        </w:rPr>
        <w:t>按照界面提示完成</w:t>
      </w:r>
      <w:proofErr w:type="gramStart"/>
      <w:r w:rsidRPr="00423383">
        <w:rPr>
          <w:rStyle w:val="uicontrol"/>
        </w:rPr>
        <w:t>告警转短消息</w:t>
      </w:r>
      <w:proofErr w:type="gramEnd"/>
      <w:r w:rsidRPr="00423383">
        <w:rPr>
          <w:rStyle w:val="uicontrol"/>
        </w:rPr>
        <w:t>通知的设置。</w:t>
      </w:r>
    </w:p>
    <w:p w14:paraId="65854C4C" w14:textId="77777777" w:rsidR="0023720F" w:rsidRPr="00317941" w:rsidRDefault="0023720F" w:rsidP="00317941">
      <w:pPr>
        <w:pStyle w:val="4"/>
        <w:rPr>
          <w:rFonts w:hint="default"/>
        </w:rPr>
      </w:pPr>
      <w:r w:rsidRPr="00317941">
        <w:lastRenderedPageBreak/>
        <w:t>设置告警</w:t>
      </w:r>
      <w:r w:rsidRPr="00317941">
        <w:rPr>
          <w:rFonts w:hint="default"/>
        </w:rPr>
        <w:t>转工单</w:t>
      </w:r>
    </w:p>
    <w:p w14:paraId="45CCDD7F" w14:textId="0B66139A" w:rsidR="0023720F" w:rsidRDefault="0023720F" w:rsidP="00317941">
      <w:pPr>
        <w:pStyle w:val="30"/>
        <w:rPr>
          <w:rStyle w:val="uicontrol"/>
        </w:rPr>
      </w:pPr>
      <w:r w:rsidRPr="00423383">
        <w:rPr>
          <w:rStyle w:val="uicontrol"/>
        </w:rPr>
        <w:t>在</w:t>
      </w:r>
      <w:r>
        <w:rPr>
          <w:rStyle w:val="uicontrol"/>
        </w:rPr>
        <w:t>OperationCenter</w:t>
      </w:r>
      <w:r w:rsidRPr="00423383">
        <w:rPr>
          <w:rStyle w:val="uicontrol"/>
        </w:rPr>
        <w:t>管理平台的</w:t>
      </w:r>
      <w:r w:rsidRPr="00423383">
        <w:rPr>
          <w:rStyle w:val="uicontrol"/>
        </w:rPr>
        <w:t>Portal</w:t>
      </w:r>
      <w:r w:rsidRPr="00423383">
        <w:rPr>
          <w:rStyle w:val="uicontrol"/>
        </w:rPr>
        <w:t>中选择</w:t>
      </w:r>
      <w:r w:rsidR="003D452E">
        <w:rPr>
          <w:rStyle w:val="uicontrol"/>
          <w:rFonts w:hint="eastAsia"/>
        </w:rPr>
        <w:t>“</w:t>
      </w:r>
      <w:r w:rsidRPr="00423383">
        <w:rPr>
          <w:rStyle w:val="uicontrol"/>
        </w:rPr>
        <w:t>告警管理</w:t>
      </w:r>
      <w:r>
        <w:rPr>
          <w:rStyle w:val="uicontrol"/>
        </w:rPr>
        <w:t>——</w:t>
      </w:r>
      <w:r w:rsidRPr="00423383">
        <w:rPr>
          <w:rStyle w:val="uicontrol"/>
        </w:rPr>
        <w:t>告警设置</w:t>
      </w:r>
      <w:r>
        <w:rPr>
          <w:rStyle w:val="uicontrol"/>
        </w:rPr>
        <w:t>——</w:t>
      </w:r>
      <w:r w:rsidRPr="00423383">
        <w:rPr>
          <w:rStyle w:val="uicontrol"/>
        </w:rPr>
        <w:t>功能概要</w:t>
      </w:r>
      <w:r w:rsidR="003D452E" w:rsidRPr="003D452E">
        <w:rPr>
          <w:rStyle w:val="uicontrol"/>
          <w:rFonts w:hint="eastAsia"/>
        </w:rPr>
        <w:t>”</w:t>
      </w:r>
      <w:r w:rsidRPr="00423383">
        <w:rPr>
          <w:rStyle w:val="uicontrol"/>
        </w:rPr>
        <w:t>。</w:t>
      </w:r>
    </w:p>
    <w:p w14:paraId="5F5A1B77" w14:textId="442B2763" w:rsidR="0023720F" w:rsidRPr="00423383" w:rsidRDefault="0023720F" w:rsidP="00317941">
      <w:pPr>
        <w:pStyle w:val="30"/>
        <w:rPr>
          <w:rStyle w:val="uicontrol"/>
        </w:rPr>
      </w:pPr>
      <w:r w:rsidRPr="00423383">
        <w:rPr>
          <w:rStyle w:val="uicontrol"/>
        </w:rPr>
        <w:t>在</w:t>
      </w:r>
      <w:r w:rsidR="003D452E">
        <w:rPr>
          <w:rStyle w:val="uicontrol"/>
          <w:rFonts w:hint="eastAsia"/>
        </w:rPr>
        <w:t>“</w:t>
      </w:r>
      <w:r w:rsidRPr="00423383">
        <w:rPr>
          <w:rStyle w:val="uicontrol"/>
        </w:rPr>
        <w:t>告警转工单</w:t>
      </w:r>
      <w:r w:rsidR="003D452E" w:rsidRPr="003D452E">
        <w:rPr>
          <w:rStyle w:val="uicontrol"/>
          <w:rFonts w:hint="eastAsia"/>
        </w:rPr>
        <w:t>”</w:t>
      </w:r>
      <w:r w:rsidRPr="00423383">
        <w:rPr>
          <w:rStyle w:val="uicontrol"/>
        </w:rPr>
        <w:t>中单击</w:t>
      </w:r>
      <w:r w:rsidRPr="00423383">
        <w:rPr>
          <w:rStyle w:val="uicontrol"/>
        </w:rPr>
        <w:t>“</w:t>
      </w:r>
      <w:r w:rsidRPr="00423383">
        <w:rPr>
          <w:rStyle w:val="uicontrol"/>
        </w:rPr>
        <w:t>设置告警转工单</w:t>
      </w:r>
      <w:r w:rsidR="003D452E" w:rsidRPr="003D452E">
        <w:rPr>
          <w:rStyle w:val="uicontrol"/>
          <w:rFonts w:hint="eastAsia"/>
        </w:rPr>
        <w:t>”</w:t>
      </w:r>
      <w:r w:rsidRPr="00423383">
        <w:rPr>
          <w:rStyle w:val="uicontrol"/>
        </w:rPr>
        <w:t>。</w:t>
      </w:r>
    </w:p>
    <w:p w14:paraId="1EDC8544" w14:textId="0B709C0C" w:rsidR="0023720F" w:rsidRPr="00423383" w:rsidRDefault="0023720F" w:rsidP="00317941">
      <w:pPr>
        <w:pStyle w:val="30"/>
        <w:rPr>
          <w:rStyle w:val="uicontrol"/>
        </w:rPr>
      </w:pPr>
      <w:r w:rsidRPr="00423383">
        <w:rPr>
          <w:rStyle w:val="uicontrol"/>
        </w:rPr>
        <w:t>单击</w:t>
      </w:r>
      <w:r w:rsidR="003D452E">
        <w:rPr>
          <w:rStyle w:val="uicontrol"/>
          <w:rFonts w:hint="eastAsia"/>
        </w:rPr>
        <w:t>“</w:t>
      </w:r>
      <w:r w:rsidRPr="00423383">
        <w:rPr>
          <w:rStyle w:val="uicontrol"/>
        </w:rPr>
        <w:t>创建</w:t>
      </w:r>
      <w:r w:rsidR="003D452E" w:rsidRPr="003D452E">
        <w:rPr>
          <w:rStyle w:val="uicontrol"/>
          <w:rFonts w:hint="eastAsia"/>
        </w:rPr>
        <w:t>”</w:t>
      </w:r>
      <w:r w:rsidRPr="00423383">
        <w:rPr>
          <w:rStyle w:val="uicontrol"/>
        </w:rPr>
        <w:t>。</w:t>
      </w:r>
    </w:p>
    <w:p w14:paraId="0CF13DCD" w14:textId="77777777" w:rsidR="0023720F" w:rsidRPr="00423383" w:rsidRDefault="0023720F" w:rsidP="00317941">
      <w:pPr>
        <w:pStyle w:val="30"/>
      </w:pPr>
      <w:r w:rsidRPr="00423383">
        <w:rPr>
          <w:rStyle w:val="uicontrol"/>
        </w:rPr>
        <w:t>按照界面提示完成告警转工单的设置。</w:t>
      </w:r>
    </w:p>
    <w:p w14:paraId="1DDC8883" w14:textId="77777777" w:rsidR="0023720F" w:rsidRPr="00317941" w:rsidRDefault="0023720F" w:rsidP="00317941">
      <w:pPr>
        <w:pStyle w:val="4"/>
        <w:rPr>
          <w:rFonts w:hint="default"/>
        </w:rPr>
      </w:pPr>
      <w:r w:rsidRPr="00317941">
        <w:t>更改</w:t>
      </w:r>
      <w:r w:rsidRPr="00317941">
        <w:rPr>
          <w:rFonts w:hint="default"/>
        </w:rPr>
        <w:t>告警</w:t>
      </w:r>
      <w:r w:rsidRPr="00317941">
        <w:t>帮助</w:t>
      </w:r>
    </w:p>
    <w:p w14:paraId="306DD56B" w14:textId="16AE1BC4" w:rsidR="0023720F" w:rsidRPr="00423383" w:rsidRDefault="0023720F" w:rsidP="00317941">
      <w:pPr>
        <w:pStyle w:val="30"/>
        <w:rPr>
          <w:rStyle w:val="uicontrol"/>
        </w:rPr>
      </w:pPr>
      <w:r w:rsidRPr="00423383">
        <w:rPr>
          <w:rStyle w:val="uicontrol"/>
        </w:rPr>
        <w:t>在</w:t>
      </w:r>
      <w:r>
        <w:rPr>
          <w:rStyle w:val="uicontrol"/>
        </w:rPr>
        <w:t>OperationCenter</w:t>
      </w:r>
      <w:r w:rsidRPr="00423383">
        <w:rPr>
          <w:rStyle w:val="uicontrol"/>
        </w:rPr>
        <w:t>管理平台的</w:t>
      </w:r>
      <w:r w:rsidRPr="00423383">
        <w:rPr>
          <w:rStyle w:val="uicontrol"/>
        </w:rPr>
        <w:t>Portal</w:t>
      </w:r>
      <w:r w:rsidRPr="00423383">
        <w:rPr>
          <w:rStyle w:val="uicontrol"/>
        </w:rPr>
        <w:t>中选择</w:t>
      </w:r>
      <w:r w:rsidR="003D452E">
        <w:rPr>
          <w:rStyle w:val="uicontrol"/>
          <w:rFonts w:hint="eastAsia"/>
        </w:rPr>
        <w:t>“</w:t>
      </w:r>
      <w:r w:rsidRPr="00423383">
        <w:rPr>
          <w:rStyle w:val="uicontrol"/>
        </w:rPr>
        <w:t>告警管理</w:t>
      </w:r>
      <w:r>
        <w:rPr>
          <w:rStyle w:val="uicontrol"/>
        </w:rPr>
        <w:t>——</w:t>
      </w:r>
      <w:r w:rsidRPr="00423383">
        <w:rPr>
          <w:rStyle w:val="uicontrol"/>
        </w:rPr>
        <w:t>告警设置</w:t>
      </w:r>
      <w:r>
        <w:rPr>
          <w:rStyle w:val="uicontrol"/>
        </w:rPr>
        <w:t>——</w:t>
      </w:r>
      <w:r w:rsidRPr="00423383">
        <w:rPr>
          <w:rStyle w:val="uicontrol"/>
        </w:rPr>
        <w:t>告警帮助维护</w:t>
      </w:r>
      <w:r w:rsidR="003D452E" w:rsidRPr="003D452E">
        <w:rPr>
          <w:rStyle w:val="uicontrol"/>
          <w:rFonts w:hint="eastAsia"/>
        </w:rPr>
        <w:t>”</w:t>
      </w:r>
      <w:r w:rsidRPr="00423383">
        <w:rPr>
          <w:rStyle w:val="uicontrol"/>
        </w:rPr>
        <w:t>。</w:t>
      </w:r>
      <w:r w:rsidRPr="00423383">
        <w:rPr>
          <w:rStyle w:val="uicontrol"/>
        </w:rPr>
        <w:t xml:space="preserve"> </w:t>
      </w:r>
    </w:p>
    <w:p w14:paraId="00A13CD2" w14:textId="7060020B" w:rsidR="0023720F" w:rsidRPr="00423383" w:rsidRDefault="0023720F" w:rsidP="00317941">
      <w:pPr>
        <w:pStyle w:val="30"/>
        <w:rPr>
          <w:rStyle w:val="uicontrol"/>
        </w:rPr>
      </w:pPr>
      <w:r w:rsidRPr="00423383">
        <w:rPr>
          <w:rStyle w:val="uicontrol"/>
        </w:rPr>
        <w:t>单击告警帮助记录</w:t>
      </w:r>
      <w:r w:rsidR="003D452E">
        <w:rPr>
          <w:rStyle w:val="uicontrol"/>
          <w:rFonts w:hint="eastAsia"/>
        </w:rPr>
        <w:t>“</w:t>
      </w:r>
      <w:r w:rsidRPr="00423383">
        <w:rPr>
          <w:rStyle w:val="uicontrol"/>
        </w:rPr>
        <w:t>操作</w:t>
      </w:r>
      <w:r w:rsidR="003D452E" w:rsidRPr="003D452E">
        <w:rPr>
          <w:rStyle w:val="uicontrol"/>
          <w:rFonts w:hint="eastAsia"/>
        </w:rPr>
        <w:t>”</w:t>
      </w:r>
      <w:r w:rsidRPr="00423383">
        <w:rPr>
          <w:rStyle w:val="uicontrol"/>
        </w:rPr>
        <w:t>列的</w:t>
      </w:r>
      <w:r w:rsidRPr="00423383">
        <w:rPr>
          <w:rStyle w:val="uicontrol"/>
          <w:noProof/>
        </w:rPr>
        <w:drawing>
          <wp:inline distT="0" distB="0" distL="0" distR="0" wp14:anchorId="018495BF" wp14:editId="56715F2E">
            <wp:extent cx="152400" cy="152400"/>
            <wp:effectExtent l="0" t="0" r="0" b="0"/>
            <wp:docPr id="387" name="图片 387" descr="http://localhost:7890/pages/YZG0624X/01/YZG0624X/01/resources/install/fig/GUOC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localhost:7890/pages/YZG0624X/01/YZG0624X/01/resources/install/fig/GUOC16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23383">
        <w:rPr>
          <w:rStyle w:val="uicontrol"/>
        </w:rPr>
        <w:t>。</w:t>
      </w:r>
      <w:r w:rsidRPr="00423383">
        <w:rPr>
          <w:rStyle w:val="uicontrol"/>
        </w:rPr>
        <w:t xml:space="preserve"> </w:t>
      </w:r>
    </w:p>
    <w:p w14:paraId="44A6FAB0" w14:textId="77777777" w:rsidR="0023720F" w:rsidRPr="00423383" w:rsidRDefault="0023720F" w:rsidP="00317941">
      <w:pPr>
        <w:pStyle w:val="30"/>
        <w:rPr>
          <w:rStyle w:val="uicontrol"/>
        </w:rPr>
      </w:pPr>
      <w:r w:rsidRPr="00423383">
        <w:rPr>
          <w:rStyle w:val="uicontrol"/>
        </w:rPr>
        <w:t>按照界面提示完成告警帮助的修改。</w:t>
      </w:r>
    </w:p>
    <w:p w14:paraId="54EC06D5" w14:textId="77777777" w:rsidR="0023720F" w:rsidRPr="00317941" w:rsidRDefault="0023720F" w:rsidP="00317941">
      <w:pPr>
        <w:pStyle w:val="4"/>
        <w:rPr>
          <w:rFonts w:hint="default"/>
        </w:rPr>
      </w:pPr>
      <w:r w:rsidRPr="00317941">
        <w:t>设置</w:t>
      </w:r>
      <w:r w:rsidRPr="00317941">
        <w:rPr>
          <w:rFonts w:hint="default"/>
        </w:rPr>
        <w:t>告警</w:t>
      </w:r>
      <w:r w:rsidRPr="00317941">
        <w:t>通知</w:t>
      </w:r>
      <w:r w:rsidRPr="00317941">
        <w:rPr>
          <w:rFonts w:hint="default"/>
        </w:rPr>
        <w:t>规则</w:t>
      </w:r>
    </w:p>
    <w:p w14:paraId="7DCEF6F6" w14:textId="0A2A18DE" w:rsidR="0023720F" w:rsidRPr="00423383" w:rsidRDefault="0023720F" w:rsidP="00317941">
      <w:pPr>
        <w:pStyle w:val="30"/>
        <w:rPr>
          <w:rStyle w:val="uicontrol"/>
        </w:rPr>
      </w:pPr>
      <w:r w:rsidRPr="00423383">
        <w:rPr>
          <w:rStyle w:val="uicontrol"/>
        </w:rPr>
        <w:t>在</w:t>
      </w:r>
      <w:r>
        <w:rPr>
          <w:rStyle w:val="uicontrol"/>
        </w:rPr>
        <w:t>OperationCenter</w:t>
      </w:r>
      <w:r w:rsidRPr="00423383">
        <w:rPr>
          <w:rStyle w:val="uicontrol"/>
        </w:rPr>
        <w:t>管理平台的</w:t>
      </w:r>
      <w:r w:rsidRPr="00423383">
        <w:rPr>
          <w:rStyle w:val="uicontrol"/>
        </w:rPr>
        <w:t>Portal</w:t>
      </w:r>
      <w:r w:rsidRPr="00423383">
        <w:rPr>
          <w:rStyle w:val="uicontrol"/>
        </w:rPr>
        <w:t>中选择</w:t>
      </w:r>
      <w:r w:rsidR="003D452E">
        <w:rPr>
          <w:rStyle w:val="uicontrol"/>
          <w:rFonts w:hint="eastAsia"/>
        </w:rPr>
        <w:t>“</w:t>
      </w:r>
      <w:r w:rsidRPr="00423383">
        <w:rPr>
          <w:rStyle w:val="uicontrol"/>
        </w:rPr>
        <w:t>告警管理</w:t>
      </w:r>
      <w:r>
        <w:rPr>
          <w:rStyle w:val="uicontrol"/>
        </w:rPr>
        <w:t>——</w:t>
      </w:r>
      <w:r w:rsidRPr="00423383">
        <w:rPr>
          <w:rStyle w:val="uicontrol"/>
        </w:rPr>
        <w:t>告警设置</w:t>
      </w:r>
      <w:r>
        <w:rPr>
          <w:rStyle w:val="uicontrol"/>
        </w:rPr>
        <w:t>——</w:t>
      </w:r>
      <w:r w:rsidRPr="00423383">
        <w:rPr>
          <w:rStyle w:val="uicontrol"/>
        </w:rPr>
        <w:t>通知规则</w:t>
      </w:r>
      <w:r w:rsidR="003D452E" w:rsidRPr="003D452E">
        <w:rPr>
          <w:rStyle w:val="uicontrol"/>
          <w:rFonts w:hint="eastAsia"/>
        </w:rPr>
        <w:t>”</w:t>
      </w:r>
      <w:r w:rsidRPr="00423383">
        <w:rPr>
          <w:rStyle w:val="uicontrol"/>
        </w:rPr>
        <w:t>。</w:t>
      </w:r>
    </w:p>
    <w:p w14:paraId="07E5368E" w14:textId="46D1F0D8" w:rsidR="0023720F" w:rsidRPr="00423383" w:rsidRDefault="0023720F" w:rsidP="00317941">
      <w:pPr>
        <w:pStyle w:val="30"/>
        <w:rPr>
          <w:rStyle w:val="uicontrol"/>
        </w:rPr>
      </w:pPr>
      <w:r w:rsidRPr="00423383">
        <w:rPr>
          <w:rStyle w:val="uicontrol"/>
        </w:rPr>
        <w:t>单击</w:t>
      </w:r>
      <w:r w:rsidR="003D452E">
        <w:rPr>
          <w:rStyle w:val="uicontrol"/>
          <w:rFonts w:hint="eastAsia"/>
        </w:rPr>
        <w:t>“</w:t>
      </w:r>
      <w:r w:rsidRPr="00423383">
        <w:rPr>
          <w:rStyle w:val="uicontrol"/>
        </w:rPr>
        <w:t>创建</w:t>
      </w:r>
      <w:r w:rsidR="003D452E" w:rsidRPr="003D452E">
        <w:rPr>
          <w:rStyle w:val="uicontrol"/>
          <w:rFonts w:hint="eastAsia"/>
        </w:rPr>
        <w:t>”</w:t>
      </w:r>
      <w:r w:rsidRPr="00423383">
        <w:rPr>
          <w:rStyle w:val="uicontrol"/>
        </w:rPr>
        <w:t>，如下图所示。</w:t>
      </w:r>
      <w:r w:rsidRPr="00423383">
        <w:rPr>
          <w:rStyle w:val="uicontrol"/>
        </w:rPr>
        <w:t xml:space="preserve"> </w:t>
      </w:r>
    </w:p>
    <w:p w14:paraId="7F6A8A5F" w14:textId="356CD2C5" w:rsidR="0023720F" w:rsidRPr="00423383" w:rsidRDefault="0023720F" w:rsidP="00317941">
      <w:pPr>
        <w:pStyle w:val="1e"/>
        <w:rPr>
          <w:rStyle w:val="uicontrol"/>
        </w:rPr>
      </w:pPr>
      <w:r>
        <w:rPr>
          <w:noProof/>
        </w:rPr>
        <w:drawing>
          <wp:inline distT="0" distB="0" distL="0" distR="0" wp14:anchorId="565D5AA7" wp14:editId="4ECDCBF5">
            <wp:extent cx="5454000" cy="1686700"/>
            <wp:effectExtent l="0" t="0" r="0" b="889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54000" cy="1686700"/>
                    </a:xfrm>
                    <a:prstGeom prst="rect">
                      <a:avLst/>
                    </a:prstGeom>
                  </pic:spPr>
                </pic:pic>
              </a:graphicData>
            </a:graphic>
          </wp:inline>
        </w:drawing>
      </w:r>
    </w:p>
    <w:p w14:paraId="354B65D5" w14:textId="77777777" w:rsidR="0023720F" w:rsidRPr="00423383" w:rsidRDefault="0023720F" w:rsidP="00317941">
      <w:pPr>
        <w:pStyle w:val="30"/>
        <w:rPr>
          <w:rStyle w:val="uicontrol"/>
        </w:rPr>
      </w:pPr>
      <w:r w:rsidRPr="00423383">
        <w:rPr>
          <w:rStyle w:val="uicontrol"/>
        </w:rPr>
        <w:t>按照界面提示完成告警通知规则的设置。</w:t>
      </w:r>
    </w:p>
    <w:p w14:paraId="7C9F10E9" w14:textId="77777777" w:rsidR="0023720F" w:rsidRPr="00317941" w:rsidRDefault="0023720F" w:rsidP="00317941">
      <w:pPr>
        <w:pStyle w:val="4"/>
        <w:rPr>
          <w:rFonts w:hint="default"/>
        </w:rPr>
      </w:pPr>
      <w:r w:rsidRPr="00317941">
        <w:t>设置</w:t>
      </w:r>
      <w:r w:rsidRPr="00317941">
        <w:rPr>
          <w:rFonts w:hint="default"/>
        </w:rPr>
        <w:t>告警</w:t>
      </w:r>
      <w:r w:rsidRPr="00317941">
        <w:t>通知</w:t>
      </w:r>
      <w:r w:rsidRPr="00317941">
        <w:rPr>
          <w:rFonts w:hint="default"/>
        </w:rPr>
        <w:t>模板</w:t>
      </w:r>
    </w:p>
    <w:p w14:paraId="7D58A437" w14:textId="73F61AAB" w:rsidR="0023720F" w:rsidRPr="00423383" w:rsidRDefault="0023720F" w:rsidP="00317941">
      <w:pPr>
        <w:pStyle w:val="30"/>
        <w:rPr>
          <w:rStyle w:val="uicontrol"/>
        </w:rPr>
      </w:pPr>
      <w:r w:rsidRPr="00423383">
        <w:rPr>
          <w:rStyle w:val="uicontrol"/>
        </w:rPr>
        <w:t>在</w:t>
      </w:r>
      <w:r>
        <w:rPr>
          <w:rStyle w:val="uicontrol"/>
        </w:rPr>
        <w:t>OperationCenter</w:t>
      </w:r>
      <w:r w:rsidRPr="00423383">
        <w:rPr>
          <w:rStyle w:val="uicontrol"/>
        </w:rPr>
        <w:t>管理平台的</w:t>
      </w:r>
      <w:r w:rsidRPr="00423383">
        <w:rPr>
          <w:rStyle w:val="uicontrol"/>
        </w:rPr>
        <w:t>Portal</w:t>
      </w:r>
      <w:r w:rsidRPr="00423383">
        <w:rPr>
          <w:rStyle w:val="uicontrol"/>
        </w:rPr>
        <w:t>中选择</w:t>
      </w:r>
      <w:r w:rsidR="003D452E">
        <w:rPr>
          <w:rStyle w:val="uicontrol"/>
          <w:rFonts w:hint="eastAsia"/>
        </w:rPr>
        <w:t>“</w:t>
      </w:r>
      <w:r w:rsidRPr="00423383">
        <w:rPr>
          <w:rStyle w:val="uicontrol"/>
        </w:rPr>
        <w:t>告警管理</w:t>
      </w:r>
      <w:r>
        <w:rPr>
          <w:rStyle w:val="uicontrol"/>
        </w:rPr>
        <w:t>——</w:t>
      </w:r>
      <w:r w:rsidRPr="00423383">
        <w:rPr>
          <w:rStyle w:val="uicontrol"/>
        </w:rPr>
        <w:t>告警设置</w:t>
      </w:r>
      <w:r>
        <w:rPr>
          <w:rStyle w:val="uicontrol"/>
        </w:rPr>
        <w:t>——</w:t>
      </w:r>
      <w:r w:rsidRPr="00423383">
        <w:rPr>
          <w:rStyle w:val="uicontrol"/>
        </w:rPr>
        <w:t>通知模板</w:t>
      </w:r>
      <w:r w:rsidR="003D452E" w:rsidRPr="003D452E">
        <w:rPr>
          <w:rStyle w:val="uicontrol"/>
          <w:rFonts w:hint="eastAsia"/>
        </w:rPr>
        <w:t>”</w:t>
      </w:r>
      <w:r w:rsidRPr="00423383">
        <w:rPr>
          <w:rStyle w:val="uicontrol"/>
        </w:rPr>
        <w:t>。</w:t>
      </w:r>
    </w:p>
    <w:p w14:paraId="4CA0CFA3" w14:textId="57116EB0" w:rsidR="0023720F" w:rsidRPr="00423383" w:rsidRDefault="0023720F" w:rsidP="00317941">
      <w:pPr>
        <w:pStyle w:val="30"/>
        <w:rPr>
          <w:rStyle w:val="uicontrol"/>
        </w:rPr>
      </w:pPr>
      <w:r w:rsidRPr="00423383">
        <w:rPr>
          <w:rStyle w:val="uicontrol"/>
        </w:rPr>
        <w:t>单击</w:t>
      </w:r>
      <w:r w:rsidR="003D452E">
        <w:rPr>
          <w:rStyle w:val="uicontrol"/>
          <w:rFonts w:hint="eastAsia"/>
        </w:rPr>
        <w:t>“</w:t>
      </w:r>
      <w:r w:rsidRPr="00423383">
        <w:rPr>
          <w:rStyle w:val="uicontrol"/>
        </w:rPr>
        <w:t>创建</w:t>
      </w:r>
      <w:r w:rsidR="003D452E" w:rsidRPr="003D452E">
        <w:rPr>
          <w:rStyle w:val="uicontrol"/>
          <w:rFonts w:hint="eastAsia"/>
        </w:rPr>
        <w:t>”</w:t>
      </w:r>
      <w:r w:rsidRPr="00423383">
        <w:rPr>
          <w:rStyle w:val="uicontrol"/>
        </w:rPr>
        <w:t>。</w:t>
      </w:r>
    </w:p>
    <w:p w14:paraId="504A6B38" w14:textId="77777777" w:rsidR="0023720F" w:rsidRPr="00423383" w:rsidRDefault="0023720F" w:rsidP="00317941">
      <w:pPr>
        <w:pStyle w:val="30"/>
        <w:rPr>
          <w:rStyle w:val="uicontrol"/>
        </w:rPr>
      </w:pPr>
      <w:r w:rsidRPr="00423383">
        <w:rPr>
          <w:rStyle w:val="uicontrol"/>
        </w:rPr>
        <w:t>按照界面提示完成告警通知模板的设置。</w:t>
      </w:r>
    </w:p>
    <w:p w14:paraId="6866D183" w14:textId="77777777" w:rsidR="0023720F" w:rsidRPr="00317941" w:rsidRDefault="0023720F" w:rsidP="00317941">
      <w:pPr>
        <w:pStyle w:val="4"/>
        <w:rPr>
          <w:rFonts w:hint="default"/>
        </w:rPr>
      </w:pPr>
      <w:r w:rsidRPr="00317941">
        <w:t>更改</w:t>
      </w:r>
      <w:r w:rsidRPr="00317941">
        <w:rPr>
          <w:rFonts w:hint="default"/>
        </w:rPr>
        <w:t>告警名称</w:t>
      </w:r>
    </w:p>
    <w:p w14:paraId="4B8085BA" w14:textId="1B43AEBF" w:rsidR="0023720F" w:rsidRPr="00423383" w:rsidRDefault="0023720F" w:rsidP="00317941">
      <w:pPr>
        <w:pStyle w:val="30"/>
        <w:rPr>
          <w:rStyle w:val="uicontrol"/>
        </w:rPr>
      </w:pPr>
      <w:r w:rsidRPr="00423383">
        <w:rPr>
          <w:rStyle w:val="uicontrol"/>
        </w:rPr>
        <w:t>在</w:t>
      </w:r>
      <w:r>
        <w:rPr>
          <w:rStyle w:val="uicontrol"/>
        </w:rPr>
        <w:t>OperationCenter</w:t>
      </w:r>
      <w:r w:rsidRPr="00423383">
        <w:rPr>
          <w:rStyle w:val="uicontrol"/>
        </w:rPr>
        <w:t>管理平台的</w:t>
      </w:r>
      <w:r w:rsidRPr="00423383">
        <w:rPr>
          <w:rStyle w:val="uicontrol"/>
        </w:rPr>
        <w:t>Portal</w:t>
      </w:r>
      <w:r w:rsidRPr="00423383">
        <w:rPr>
          <w:rStyle w:val="uicontrol"/>
        </w:rPr>
        <w:t>中选择</w:t>
      </w:r>
      <w:r w:rsidR="003D452E">
        <w:rPr>
          <w:rStyle w:val="uicontrol"/>
          <w:rFonts w:hint="eastAsia"/>
        </w:rPr>
        <w:t>“</w:t>
      </w:r>
      <w:r w:rsidRPr="00423383">
        <w:rPr>
          <w:rStyle w:val="uicontrol"/>
        </w:rPr>
        <w:t>告警管理</w:t>
      </w:r>
      <w:r>
        <w:rPr>
          <w:rStyle w:val="uicontrol"/>
        </w:rPr>
        <w:t>——</w:t>
      </w:r>
      <w:r w:rsidRPr="00423383">
        <w:rPr>
          <w:rStyle w:val="uicontrol"/>
        </w:rPr>
        <w:t>告警设置</w:t>
      </w:r>
      <w:r>
        <w:rPr>
          <w:rStyle w:val="uicontrol"/>
        </w:rPr>
        <w:t>——</w:t>
      </w:r>
      <w:r w:rsidRPr="00423383">
        <w:rPr>
          <w:rStyle w:val="uicontrol"/>
        </w:rPr>
        <w:t>维护告警名称</w:t>
      </w:r>
      <w:r w:rsidR="003D452E" w:rsidRPr="003D452E">
        <w:rPr>
          <w:rStyle w:val="uicontrol"/>
          <w:rFonts w:hint="eastAsia"/>
        </w:rPr>
        <w:t>”</w:t>
      </w:r>
      <w:r w:rsidRPr="00423383">
        <w:rPr>
          <w:rStyle w:val="uicontrol"/>
        </w:rPr>
        <w:t>。</w:t>
      </w:r>
    </w:p>
    <w:p w14:paraId="1C970312" w14:textId="504C118C" w:rsidR="0023720F" w:rsidRPr="00423383" w:rsidRDefault="0023720F" w:rsidP="00317941">
      <w:pPr>
        <w:pStyle w:val="30"/>
        <w:rPr>
          <w:rStyle w:val="uicontrol"/>
        </w:rPr>
      </w:pPr>
      <w:r w:rsidRPr="00423383">
        <w:rPr>
          <w:rStyle w:val="uicontrol"/>
        </w:rPr>
        <w:t>单击告警名称记录</w:t>
      </w:r>
      <w:r w:rsidR="003D452E">
        <w:rPr>
          <w:rStyle w:val="uicontrol"/>
          <w:rFonts w:hint="eastAsia"/>
        </w:rPr>
        <w:t>“</w:t>
      </w:r>
      <w:r w:rsidRPr="00423383">
        <w:rPr>
          <w:rStyle w:val="uicontrol"/>
        </w:rPr>
        <w:t>操作</w:t>
      </w:r>
      <w:r w:rsidR="003D452E" w:rsidRPr="003D452E">
        <w:rPr>
          <w:rStyle w:val="uicontrol"/>
          <w:rFonts w:hint="eastAsia"/>
        </w:rPr>
        <w:t>”</w:t>
      </w:r>
      <w:r w:rsidRPr="00423383">
        <w:rPr>
          <w:rStyle w:val="uicontrol"/>
        </w:rPr>
        <w:t>列的</w:t>
      </w:r>
      <w:r w:rsidRPr="00423383">
        <w:rPr>
          <w:rStyle w:val="uicontrol"/>
          <w:noProof/>
        </w:rPr>
        <w:drawing>
          <wp:inline distT="0" distB="0" distL="0" distR="0" wp14:anchorId="77817B2A" wp14:editId="3D5EE88E">
            <wp:extent cx="152400" cy="152400"/>
            <wp:effectExtent l="0" t="0" r="0" b="0"/>
            <wp:docPr id="389" name="图片 389" descr="http://localhost:7890/pages/YZG0624X/01/YZG0624X/01/resources/install/fig/GUOC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localhost:7890/pages/YZG0624X/01/YZG0624X/01/resources/install/fig/GUOC16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23383">
        <w:rPr>
          <w:rStyle w:val="uicontrol"/>
        </w:rPr>
        <w:t>。</w:t>
      </w:r>
    </w:p>
    <w:p w14:paraId="685D7C7D" w14:textId="77777777" w:rsidR="0023720F" w:rsidRPr="00423383" w:rsidRDefault="0023720F" w:rsidP="00317941">
      <w:pPr>
        <w:pStyle w:val="30"/>
      </w:pPr>
      <w:r w:rsidRPr="00423383">
        <w:rPr>
          <w:rStyle w:val="uicontrol"/>
        </w:rPr>
        <w:t>按照界面提示完成告警名称的更改。</w:t>
      </w:r>
    </w:p>
    <w:p w14:paraId="657DB507" w14:textId="77777777" w:rsidR="0023720F" w:rsidRPr="00317941" w:rsidRDefault="0023720F" w:rsidP="00317941">
      <w:pPr>
        <w:pStyle w:val="4"/>
        <w:rPr>
          <w:rFonts w:hint="default"/>
        </w:rPr>
      </w:pPr>
      <w:r w:rsidRPr="00317941">
        <w:lastRenderedPageBreak/>
        <w:t>告警</w:t>
      </w:r>
      <w:r w:rsidRPr="00317941">
        <w:rPr>
          <w:rFonts w:hint="default"/>
        </w:rPr>
        <w:t>日常操作</w:t>
      </w:r>
    </w:p>
    <w:p w14:paraId="2296C3C8" w14:textId="77777777" w:rsidR="0023720F" w:rsidRPr="00494DF2" w:rsidRDefault="0023720F" w:rsidP="0082468B">
      <w:pPr>
        <w:pStyle w:val="1e"/>
        <w:rPr>
          <w:rStyle w:val="uicontrol"/>
        </w:rPr>
      </w:pPr>
      <w:r w:rsidRPr="00494DF2">
        <w:rPr>
          <w:rStyle w:val="uicontrol"/>
        </w:rPr>
        <w:t>在告警管理界面，运</w:t>
      </w:r>
      <w:proofErr w:type="gramStart"/>
      <w:r w:rsidRPr="00494DF2">
        <w:rPr>
          <w:rStyle w:val="uicontrol"/>
        </w:rPr>
        <w:t>维人员</w:t>
      </w:r>
      <w:proofErr w:type="gramEnd"/>
      <w:r w:rsidRPr="00494DF2">
        <w:rPr>
          <w:rStyle w:val="uicontrol"/>
        </w:rPr>
        <w:t>可以根据正常的操作需求对告警进行处理，主要有以下功能：</w:t>
      </w:r>
    </w:p>
    <w:p w14:paraId="0CE19B43" w14:textId="4305B6A0" w:rsidR="0023720F" w:rsidRPr="006F2668" w:rsidRDefault="0023720F" w:rsidP="00317941">
      <w:pPr>
        <w:pStyle w:val="1e"/>
        <w:rPr>
          <w:rStyle w:val="uicontrol"/>
        </w:rPr>
      </w:pPr>
      <w:r w:rsidRPr="006F2668">
        <w:rPr>
          <w:rStyle w:val="uicontrol"/>
          <w:noProof/>
        </w:rPr>
        <w:drawing>
          <wp:inline distT="0" distB="0" distL="0" distR="0" wp14:anchorId="7D0C5172" wp14:editId="72207C5F">
            <wp:extent cx="5454000" cy="324823"/>
            <wp:effectExtent l="19050" t="19050" r="13970" b="18415"/>
            <wp:docPr id="390" name="图片 390" descr="http://localhost:7890/pages/YZG0624X/01/YZG0624X/01/resources/install/fig/GaoJ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localhost:7890/pages/YZG0624X/01/YZG0624X/01/resources/install/fig/GaoJing.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54000" cy="324823"/>
                    </a:xfrm>
                    <a:prstGeom prst="rect">
                      <a:avLst/>
                    </a:prstGeom>
                    <a:noFill/>
                    <a:ln>
                      <a:solidFill>
                        <a:schemeClr val="tx1"/>
                      </a:solidFill>
                    </a:ln>
                  </pic:spPr>
                </pic:pic>
              </a:graphicData>
            </a:graphic>
          </wp:inline>
        </w:drawing>
      </w:r>
    </w:p>
    <w:p w14:paraId="460E1761" w14:textId="49C618C0" w:rsidR="0023720F" w:rsidRPr="00494DF2" w:rsidRDefault="003D452E" w:rsidP="0082468B">
      <w:pPr>
        <w:pStyle w:val="4a"/>
        <w:rPr>
          <w:rStyle w:val="uicontrol"/>
        </w:rPr>
      </w:pPr>
      <w:r>
        <w:rPr>
          <w:rStyle w:val="uicontrol"/>
          <w:rFonts w:hint="eastAsia"/>
        </w:rPr>
        <w:t>“</w:t>
      </w:r>
      <w:r w:rsidR="0023720F" w:rsidRPr="00494DF2">
        <w:rPr>
          <w:rStyle w:val="uicontrol"/>
        </w:rPr>
        <w:t>导出</w:t>
      </w:r>
      <w:r w:rsidRPr="003D452E">
        <w:rPr>
          <w:rStyle w:val="uicontrol"/>
          <w:rFonts w:hint="eastAsia"/>
        </w:rPr>
        <w:t>”</w:t>
      </w:r>
      <w:r w:rsidR="0023720F" w:rsidRPr="00494DF2">
        <w:rPr>
          <w:rStyle w:val="uicontrol"/>
        </w:rPr>
        <w:t>：将当前页已选择告警或者全部告警导出。</w:t>
      </w:r>
    </w:p>
    <w:p w14:paraId="25A3CD5D" w14:textId="3AA732D5" w:rsidR="0023720F" w:rsidRPr="00494DF2" w:rsidRDefault="003D452E" w:rsidP="0082468B">
      <w:pPr>
        <w:pStyle w:val="4a"/>
        <w:rPr>
          <w:rStyle w:val="uicontrol"/>
        </w:rPr>
      </w:pPr>
      <w:r>
        <w:rPr>
          <w:rStyle w:val="uicontrol"/>
          <w:rFonts w:hint="eastAsia"/>
        </w:rPr>
        <w:t>“</w:t>
      </w:r>
      <w:r w:rsidR="0023720F" w:rsidRPr="00494DF2">
        <w:rPr>
          <w:rStyle w:val="uicontrol"/>
        </w:rPr>
        <w:t>确认</w:t>
      </w:r>
      <w:r w:rsidRPr="003D452E">
        <w:rPr>
          <w:rStyle w:val="uicontrol"/>
          <w:rFonts w:hint="eastAsia"/>
        </w:rPr>
        <w:t>”</w:t>
      </w:r>
      <w:r w:rsidR="0023720F" w:rsidRPr="00494DF2">
        <w:rPr>
          <w:rStyle w:val="uicontrol"/>
        </w:rPr>
        <w:t>：已选择的告警确认后，表示运</w:t>
      </w:r>
      <w:proofErr w:type="gramStart"/>
      <w:r w:rsidR="0023720F" w:rsidRPr="00494DF2">
        <w:rPr>
          <w:rStyle w:val="uicontrol"/>
        </w:rPr>
        <w:t>维人员</w:t>
      </w:r>
      <w:proofErr w:type="gramEnd"/>
      <w:r w:rsidR="0023720F" w:rsidRPr="00494DF2">
        <w:rPr>
          <w:rStyle w:val="uicontrol"/>
        </w:rPr>
        <w:t>已经知悉告警对应的问题，按照通知规则将不会继续发送通知。</w:t>
      </w:r>
    </w:p>
    <w:p w14:paraId="180A3C8F" w14:textId="6749113C" w:rsidR="0023720F" w:rsidRPr="00494DF2" w:rsidRDefault="003D452E" w:rsidP="0082468B">
      <w:pPr>
        <w:pStyle w:val="4a"/>
        <w:rPr>
          <w:rStyle w:val="uicontrol"/>
        </w:rPr>
      </w:pPr>
      <w:r>
        <w:rPr>
          <w:rStyle w:val="uicontrol"/>
          <w:rFonts w:hint="eastAsia"/>
        </w:rPr>
        <w:t>“</w:t>
      </w:r>
      <w:r w:rsidR="0023720F" w:rsidRPr="00494DF2">
        <w:rPr>
          <w:rStyle w:val="uicontrol"/>
        </w:rPr>
        <w:t>取消确认</w:t>
      </w:r>
      <w:r w:rsidRPr="003D452E">
        <w:rPr>
          <w:rStyle w:val="uicontrol"/>
          <w:rFonts w:hint="eastAsia"/>
        </w:rPr>
        <w:t>”</w:t>
      </w:r>
      <w:r w:rsidR="0023720F" w:rsidRPr="00494DF2">
        <w:rPr>
          <w:rStyle w:val="uicontrol"/>
        </w:rPr>
        <w:t>：已选择的告警取消确认后，按照设置的规则将会继续发送通知。</w:t>
      </w:r>
    </w:p>
    <w:p w14:paraId="5BC1F045" w14:textId="6B3138A2" w:rsidR="0023720F" w:rsidRPr="00494DF2" w:rsidRDefault="003D452E" w:rsidP="0082468B">
      <w:pPr>
        <w:pStyle w:val="4a"/>
        <w:rPr>
          <w:rStyle w:val="uicontrol"/>
        </w:rPr>
      </w:pPr>
      <w:r>
        <w:rPr>
          <w:rStyle w:val="uicontrol"/>
          <w:rFonts w:hint="eastAsia"/>
        </w:rPr>
        <w:t>“</w:t>
      </w:r>
      <w:r w:rsidR="0023720F" w:rsidRPr="00494DF2">
        <w:rPr>
          <w:rStyle w:val="uicontrol"/>
        </w:rPr>
        <w:t>清除</w:t>
      </w:r>
      <w:r w:rsidRPr="003D452E">
        <w:rPr>
          <w:rStyle w:val="uicontrol"/>
          <w:rFonts w:hint="eastAsia"/>
        </w:rPr>
        <w:t>”</w:t>
      </w:r>
      <w:r w:rsidR="0023720F" w:rsidRPr="00494DF2">
        <w:rPr>
          <w:rStyle w:val="uicontrol"/>
        </w:rPr>
        <w:t>：当前告警不需要关注或者不再发生，可以执行清除告警操作，将当前活动告警移动到历史告警。</w:t>
      </w:r>
    </w:p>
    <w:p w14:paraId="3A2B7B5B" w14:textId="436F23E4" w:rsidR="0023720F" w:rsidRPr="00494DF2" w:rsidRDefault="003D452E" w:rsidP="0082468B">
      <w:pPr>
        <w:pStyle w:val="4a"/>
        <w:rPr>
          <w:rStyle w:val="uicontrol"/>
        </w:rPr>
      </w:pPr>
      <w:r>
        <w:rPr>
          <w:rStyle w:val="uicontrol"/>
          <w:rFonts w:hint="eastAsia"/>
        </w:rPr>
        <w:t>“</w:t>
      </w:r>
      <w:r w:rsidR="0023720F" w:rsidRPr="00494DF2">
        <w:rPr>
          <w:rStyle w:val="uicontrol"/>
        </w:rPr>
        <w:t>转工单</w:t>
      </w:r>
      <w:r w:rsidRPr="003D452E">
        <w:rPr>
          <w:rStyle w:val="uicontrol"/>
          <w:rFonts w:hint="eastAsia"/>
        </w:rPr>
        <w:t>”</w:t>
      </w:r>
      <w:r w:rsidR="0023720F" w:rsidRPr="00494DF2">
        <w:rPr>
          <w:rStyle w:val="uicontrol"/>
        </w:rPr>
        <w:t>：手工选择告警进行派单到工单系统。</w:t>
      </w:r>
    </w:p>
    <w:p w14:paraId="3128284D" w14:textId="2E9CF1DA" w:rsidR="0023720F" w:rsidRPr="00494DF2" w:rsidRDefault="003D452E" w:rsidP="0082468B">
      <w:pPr>
        <w:pStyle w:val="4a"/>
        <w:rPr>
          <w:rStyle w:val="uicontrol"/>
        </w:rPr>
      </w:pPr>
      <w:r>
        <w:rPr>
          <w:rStyle w:val="uicontrol"/>
          <w:rFonts w:hint="eastAsia"/>
        </w:rPr>
        <w:t>“</w:t>
      </w:r>
      <w:r w:rsidR="0023720F" w:rsidRPr="00494DF2">
        <w:rPr>
          <w:rStyle w:val="uicontrol"/>
        </w:rPr>
        <w:t>标识误告警</w:t>
      </w:r>
      <w:r w:rsidRPr="003D452E">
        <w:rPr>
          <w:rStyle w:val="uicontrol"/>
          <w:rFonts w:hint="eastAsia"/>
        </w:rPr>
        <w:t>”</w:t>
      </w:r>
      <w:r w:rsidR="0023720F" w:rsidRPr="00494DF2">
        <w:rPr>
          <w:rStyle w:val="uicontrol"/>
        </w:rPr>
        <w:t>：手工选择告警标示为误告警，例如工程告警或者下级系统误上报的告警不需要关注，可以将该告警标识为误告警。</w:t>
      </w:r>
    </w:p>
    <w:p w14:paraId="6C9EEE6F" w14:textId="1256BC03" w:rsidR="0023720F" w:rsidRPr="00494DF2" w:rsidRDefault="003D452E" w:rsidP="0082468B">
      <w:pPr>
        <w:pStyle w:val="4a"/>
        <w:rPr>
          <w:rStyle w:val="uicontrol"/>
        </w:rPr>
      </w:pPr>
      <w:r>
        <w:rPr>
          <w:rStyle w:val="uicontrol"/>
          <w:rFonts w:hint="eastAsia"/>
        </w:rPr>
        <w:t>“</w:t>
      </w:r>
      <w:r w:rsidR="0023720F" w:rsidRPr="00494DF2">
        <w:rPr>
          <w:rStyle w:val="uicontrol"/>
        </w:rPr>
        <w:t>取消误告警</w:t>
      </w:r>
      <w:r w:rsidRPr="003D452E">
        <w:rPr>
          <w:rStyle w:val="uicontrol"/>
          <w:rFonts w:hint="eastAsia"/>
        </w:rPr>
        <w:t>”</w:t>
      </w:r>
      <w:r w:rsidR="0023720F" w:rsidRPr="00494DF2">
        <w:rPr>
          <w:rStyle w:val="uicontrol"/>
        </w:rPr>
        <w:t>：取消指定告警的误告警标识，将告警变为活动告警。</w:t>
      </w:r>
    </w:p>
    <w:p w14:paraId="282DF7B6" w14:textId="15871572" w:rsidR="0023720F" w:rsidRPr="00494DF2" w:rsidRDefault="003D452E" w:rsidP="0082468B">
      <w:pPr>
        <w:pStyle w:val="4a"/>
        <w:rPr>
          <w:rStyle w:val="uicontrol"/>
        </w:rPr>
      </w:pPr>
      <w:r>
        <w:rPr>
          <w:rStyle w:val="uicontrol"/>
          <w:rFonts w:hint="eastAsia"/>
        </w:rPr>
        <w:t>“</w:t>
      </w:r>
      <w:r w:rsidR="0023720F" w:rsidRPr="00494DF2">
        <w:rPr>
          <w:rStyle w:val="uicontrol"/>
        </w:rPr>
        <w:t>更新级别</w:t>
      </w:r>
      <w:r w:rsidRPr="003D452E">
        <w:rPr>
          <w:rStyle w:val="uicontrol"/>
          <w:rFonts w:hint="eastAsia"/>
        </w:rPr>
        <w:t>”</w:t>
      </w:r>
      <w:r w:rsidR="0023720F" w:rsidRPr="00494DF2">
        <w:rPr>
          <w:rStyle w:val="uicontrol"/>
        </w:rPr>
        <w:t>：手动修改告警的优先级别。</w:t>
      </w:r>
    </w:p>
    <w:p w14:paraId="2D642DA2" w14:textId="77777777" w:rsidR="0023720F" w:rsidRPr="0082468B" w:rsidRDefault="0023720F" w:rsidP="0082468B">
      <w:pPr>
        <w:pStyle w:val="3"/>
      </w:pPr>
      <w:bookmarkStart w:id="295" w:name="_Toc497466170"/>
      <w:bookmarkStart w:id="296" w:name="_Toc500505244"/>
      <w:r w:rsidRPr="0082468B">
        <w:rPr>
          <w:rFonts w:hint="eastAsia"/>
        </w:rPr>
        <w:t>资源管理</w:t>
      </w:r>
      <w:bookmarkEnd w:id="295"/>
      <w:bookmarkEnd w:id="296"/>
    </w:p>
    <w:p w14:paraId="77375F50" w14:textId="77777777" w:rsidR="0023720F" w:rsidRPr="0082468B" w:rsidRDefault="0023720F" w:rsidP="0082468B">
      <w:pPr>
        <w:pStyle w:val="4"/>
        <w:rPr>
          <w:rFonts w:hint="default"/>
        </w:rPr>
      </w:pPr>
      <w:r w:rsidRPr="0082468B">
        <w:t>配置</w:t>
      </w:r>
      <w:r w:rsidRPr="0082468B">
        <w:rPr>
          <w:rFonts w:hint="default"/>
        </w:rPr>
        <w:t>虚拟</w:t>
      </w:r>
      <w:r w:rsidRPr="0082468B">
        <w:t>逻辑</w:t>
      </w:r>
    </w:p>
    <w:p w14:paraId="22507A7F" w14:textId="6D210DCA" w:rsidR="0023720F" w:rsidRPr="006F2668" w:rsidRDefault="0023720F" w:rsidP="0082468B">
      <w:pPr>
        <w:pStyle w:val="30"/>
        <w:rPr>
          <w:rStyle w:val="uicontrol"/>
        </w:rPr>
      </w:pPr>
      <w:r w:rsidRPr="006F2668">
        <w:rPr>
          <w:rStyle w:val="uicontrol"/>
        </w:rPr>
        <w:t>在</w:t>
      </w:r>
      <w:r>
        <w:rPr>
          <w:rStyle w:val="uicontrol"/>
        </w:rPr>
        <w:t>OperationCenter</w:t>
      </w:r>
      <w:r w:rsidRPr="006F2668">
        <w:rPr>
          <w:rStyle w:val="uicontrol"/>
        </w:rPr>
        <w:t>管理平台的</w:t>
      </w:r>
      <w:r w:rsidRPr="006F2668">
        <w:rPr>
          <w:rStyle w:val="uicontrol"/>
        </w:rPr>
        <w:t>Portal</w:t>
      </w:r>
      <w:r w:rsidRPr="006F2668">
        <w:rPr>
          <w:rStyle w:val="uicontrol"/>
        </w:rPr>
        <w:t>中选择</w:t>
      </w:r>
      <w:r w:rsidR="003D452E">
        <w:rPr>
          <w:rStyle w:val="uicontrol"/>
          <w:rFonts w:hint="eastAsia"/>
        </w:rPr>
        <w:t>“</w:t>
      </w:r>
      <w:r w:rsidRPr="006F2668">
        <w:rPr>
          <w:rStyle w:val="uicontrol"/>
        </w:rPr>
        <w:t>资源管理</w:t>
      </w:r>
      <w:r>
        <w:rPr>
          <w:rStyle w:val="uicontrol"/>
        </w:rPr>
        <w:t>——</w:t>
      </w:r>
      <w:r w:rsidRPr="006F2668">
        <w:rPr>
          <w:rStyle w:val="uicontrol"/>
        </w:rPr>
        <w:t>资源维护</w:t>
      </w:r>
      <w:r>
        <w:rPr>
          <w:rStyle w:val="uicontrol"/>
        </w:rPr>
        <w:t>——</w:t>
      </w:r>
      <w:r w:rsidRPr="006F2668">
        <w:rPr>
          <w:rStyle w:val="uicontrol"/>
        </w:rPr>
        <w:t>虚拟逻辑管理</w:t>
      </w:r>
      <w:r w:rsidR="003D452E" w:rsidRPr="003D452E">
        <w:rPr>
          <w:rStyle w:val="uicontrol"/>
          <w:rFonts w:hint="eastAsia"/>
        </w:rPr>
        <w:t>”</w:t>
      </w:r>
      <w:r w:rsidRPr="006F2668">
        <w:rPr>
          <w:rStyle w:val="uicontrol"/>
        </w:rPr>
        <w:t>。</w:t>
      </w:r>
    </w:p>
    <w:p w14:paraId="04782C7D" w14:textId="0E4CC5DF" w:rsidR="0023720F" w:rsidRPr="006F2668" w:rsidRDefault="0023720F" w:rsidP="0082468B">
      <w:pPr>
        <w:pStyle w:val="30"/>
        <w:rPr>
          <w:rStyle w:val="uicontrol"/>
        </w:rPr>
      </w:pPr>
      <w:r w:rsidRPr="006F2668">
        <w:rPr>
          <w:rStyle w:val="uicontrol"/>
        </w:rPr>
        <w:t>选择</w:t>
      </w:r>
      <w:r w:rsidR="003D452E">
        <w:rPr>
          <w:rStyle w:val="uicontrol"/>
          <w:rFonts w:hint="eastAsia"/>
        </w:rPr>
        <w:t>“</w:t>
      </w:r>
      <w:r w:rsidRPr="006F2668">
        <w:rPr>
          <w:rStyle w:val="uicontrol"/>
        </w:rPr>
        <w:t>虚拟逻辑</w:t>
      </w:r>
      <w:r>
        <w:rPr>
          <w:rStyle w:val="uicontrol"/>
        </w:rPr>
        <w:t>——</w:t>
      </w:r>
      <w:r w:rsidRPr="006F2668">
        <w:rPr>
          <w:rStyle w:val="uicontrol"/>
        </w:rPr>
        <w:t>资源分区</w:t>
      </w:r>
      <w:r>
        <w:rPr>
          <w:rStyle w:val="uicontrol"/>
        </w:rPr>
        <w:t>——</w:t>
      </w:r>
      <w:r w:rsidRPr="006F2668">
        <w:rPr>
          <w:rStyle w:val="uicontrol"/>
        </w:rPr>
        <w:t>可用分区</w:t>
      </w:r>
      <w:r w:rsidR="003D452E" w:rsidRPr="003D452E">
        <w:rPr>
          <w:rStyle w:val="uicontrol"/>
          <w:rFonts w:hint="eastAsia"/>
        </w:rPr>
        <w:t>”</w:t>
      </w:r>
      <w:r w:rsidRPr="006F2668">
        <w:rPr>
          <w:rStyle w:val="uicontrol"/>
        </w:rPr>
        <w:t>。</w:t>
      </w:r>
      <w:r w:rsidRPr="006F2668">
        <w:rPr>
          <w:rStyle w:val="uicontrol"/>
        </w:rPr>
        <w:t xml:space="preserve"> </w:t>
      </w:r>
    </w:p>
    <w:p w14:paraId="514E1962" w14:textId="399B5716" w:rsidR="0082468B" w:rsidRDefault="0023720F" w:rsidP="0082468B">
      <w:pPr>
        <w:pStyle w:val="4a"/>
        <w:rPr>
          <w:rStyle w:val="uicontrol"/>
        </w:rPr>
      </w:pPr>
      <w:r w:rsidRPr="006F2668">
        <w:rPr>
          <w:rStyle w:val="uicontrol"/>
        </w:rPr>
        <w:t>在服务器整合场景下，配置虚拟逻辑时，选择</w:t>
      </w:r>
      <w:r w:rsidR="003D452E">
        <w:rPr>
          <w:rStyle w:val="uicontrol"/>
          <w:rFonts w:hint="eastAsia"/>
        </w:rPr>
        <w:t>“</w:t>
      </w:r>
      <w:r w:rsidRPr="006F2668">
        <w:rPr>
          <w:rStyle w:val="uicontrol"/>
        </w:rPr>
        <w:t>虚拟逻辑</w:t>
      </w:r>
      <w:r>
        <w:rPr>
          <w:rStyle w:val="uicontrol"/>
        </w:rPr>
        <w:t>——</w:t>
      </w:r>
      <w:r w:rsidRPr="006F2668">
        <w:rPr>
          <w:rStyle w:val="uicontrol"/>
        </w:rPr>
        <w:t>资源分区</w:t>
      </w:r>
      <w:r>
        <w:rPr>
          <w:rStyle w:val="uicontrol"/>
        </w:rPr>
        <w:t>——</w:t>
      </w:r>
      <w:r w:rsidRPr="006F2668">
        <w:rPr>
          <w:rStyle w:val="uicontrol"/>
        </w:rPr>
        <w:t>可用分区</w:t>
      </w:r>
      <w:r w:rsidR="003D452E" w:rsidRPr="003D452E">
        <w:rPr>
          <w:rStyle w:val="uicontrol"/>
          <w:rFonts w:hint="eastAsia"/>
        </w:rPr>
        <w:t>”</w:t>
      </w:r>
      <w:r w:rsidR="0082468B">
        <w:rPr>
          <w:rStyle w:val="uicontrol"/>
          <w:rFonts w:hint="eastAsia"/>
        </w:rPr>
        <w:t>。</w:t>
      </w:r>
    </w:p>
    <w:p w14:paraId="114F5C6E" w14:textId="285BA152" w:rsidR="0023720F" w:rsidRPr="006F2668" w:rsidRDefault="0023720F" w:rsidP="0082468B">
      <w:pPr>
        <w:pStyle w:val="4a"/>
        <w:rPr>
          <w:rStyle w:val="uicontrol"/>
        </w:rPr>
      </w:pPr>
      <w:r w:rsidRPr="006F2668">
        <w:rPr>
          <w:rStyle w:val="uicontrol"/>
        </w:rPr>
        <w:t>在</w:t>
      </w:r>
      <w:proofErr w:type="gramStart"/>
      <w:r w:rsidRPr="006F2668">
        <w:rPr>
          <w:rStyle w:val="uicontrol"/>
        </w:rPr>
        <w:t>云数据</w:t>
      </w:r>
      <w:proofErr w:type="gramEnd"/>
      <w:r w:rsidRPr="006F2668">
        <w:rPr>
          <w:rStyle w:val="uicontrol"/>
        </w:rPr>
        <w:t>中心场景下，配置虚拟逻辑时，选择</w:t>
      </w:r>
      <w:r w:rsidR="003D452E">
        <w:rPr>
          <w:rStyle w:val="uicontrol"/>
          <w:rFonts w:hint="eastAsia"/>
        </w:rPr>
        <w:t>“</w:t>
      </w:r>
      <w:r w:rsidRPr="006F2668">
        <w:rPr>
          <w:rStyle w:val="uicontrol"/>
        </w:rPr>
        <w:t>虚拟逻辑</w:t>
      </w:r>
      <w:r>
        <w:rPr>
          <w:rStyle w:val="uicontrol"/>
        </w:rPr>
        <w:t>——</w:t>
      </w:r>
      <w:r w:rsidRPr="006F2668">
        <w:rPr>
          <w:rStyle w:val="uicontrol"/>
        </w:rPr>
        <w:t>可用分区</w:t>
      </w:r>
      <w:r w:rsidR="003D452E" w:rsidRPr="003D452E">
        <w:rPr>
          <w:rStyle w:val="uicontrol"/>
          <w:rFonts w:hint="eastAsia"/>
        </w:rPr>
        <w:t>”</w:t>
      </w:r>
      <w:r w:rsidRPr="006F2668">
        <w:rPr>
          <w:rStyle w:val="uicontrol"/>
        </w:rPr>
        <w:t>。</w:t>
      </w:r>
    </w:p>
    <w:p w14:paraId="2C999119" w14:textId="20981112" w:rsidR="0023720F" w:rsidRPr="006F2668" w:rsidRDefault="0023720F" w:rsidP="0082468B">
      <w:pPr>
        <w:pStyle w:val="30"/>
        <w:rPr>
          <w:rStyle w:val="uicontrol"/>
        </w:rPr>
      </w:pPr>
      <w:r w:rsidRPr="006F2668">
        <w:rPr>
          <w:rStyle w:val="uicontrol"/>
        </w:rPr>
        <w:t>选择相应的资源集群，单击</w:t>
      </w:r>
      <w:r w:rsidR="003D452E">
        <w:rPr>
          <w:rStyle w:val="uicontrol"/>
          <w:rFonts w:hint="eastAsia"/>
        </w:rPr>
        <w:t>“</w:t>
      </w:r>
      <w:r w:rsidRPr="006F2668">
        <w:rPr>
          <w:rStyle w:val="uicontrol"/>
        </w:rPr>
        <w:t>操作</w:t>
      </w:r>
      <w:r w:rsidR="003D452E" w:rsidRPr="003D452E">
        <w:rPr>
          <w:rStyle w:val="uicontrol"/>
          <w:rFonts w:hint="eastAsia"/>
        </w:rPr>
        <w:t>”</w:t>
      </w:r>
      <w:r w:rsidRPr="006F2668">
        <w:rPr>
          <w:rStyle w:val="uicontrol"/>
        </w:rPr>
        <w:t>列的</w:t>
      </w:r>
      <w:r w:rsidRPr="006F2668">
        <w:rPr>
          <w:rStyle w:val="uicontrol"/>
          <w:noProof/>
        </w:rPr>
        <w:drawing>
          <wp:inline distT="0" distB="0" distL="0" distR="0" wp14:anchorId="1FB76F99" wp14:editId="5B40F195">
            <wp:extent cx="152400" cy="152400"/>
            <wp:effectExtent l="0" t="0" r="0" b="0"/>
            <wp:docPr id="391" name="图片 391" descr="http://localhost:7890/pages/YZG0624X/01/YZG0624X/01/resources/install/fig/GUOC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localhost:7890/pages/YZG0624X/01/YZG0624X/01/resources/install/fig/GUOC15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F2668">
        <w:rPr>
          <w:rStyle w:val="uicontrol"/>
        </w:rPr>
        <w:t>。</w:t>
      </w:r>
    </w:p>
    <w:p w14:paraId="1A603B35" w14:textId="6C7312AA" w:rsidR="0023720F" w:rsidRPr="006F2668" w:rsidRDefault="0023720F" w:rsidP="0082468B">
      <w:pPr>
        <w:pStyle w:val="30"/>
        <w:rPr>
          <w:rStyle w:val="uicontrol"/>
        </w:rPr>
      </w:pPr>
      <w:r w:rsidRPr="006F2668">
        <w:rPr>
          <w:rStyle w:val="uicontrol"/>
        </w:rPr>
        <w:t>设置位置和其他信息后，单击</w:t>
      </w:r>
      <w:r w:rsidR="003D452E">
        <w:rPr>
          <w:rStyle w:val="uicontrol"/>
          <w:rFonts w:hint="eastAsia"/>
        </w:rPr>
        <w:t>“</w:t>
      </w:r>
      <w:r w:rsidRPr="006F2668">
        <w:rPr>
          <w:rStyle w:val="uicontrol"/>
        </w:rPr>
        <w:t>确定</w:t>
      </w:r>
      <w:r w:rsidR="003D452E" w:rsidRPr="003D452E">
        <w:rPr>
          <w:rStyle w:val="uicontrol"/>
          <w:rFonts w:hint="eastAsia"/>
        </w:rPr>
        <w:t>”</w:t>
      </w:r>
      <w:r w:rsidRPr="006F2668">
        <w:rPr>
          <w:rStyle w:val="uicontrol"/>
        </w:rPr>
        <w:t>。</w:t>
      </w:r>
    </w:p>
    <w:p w14:paraId="78CC32E6" w14:textId="77777777" w:rsidR="0023720F" w:rsidRPr="00494DF2" w:rsidRDefault="0023720F" w:rsidP="0082468B">
      <w:pPr>
        <w:pStyle w:val="1e"/>
        <w:rPr>
          <w:rStyle w:val="uicontrol"/>
        </w:rPr>
      </w:pPr>
      <w:r w:rsidRPr="00494DF2">
        <w:rPr>
          <w:rStyle w:val="uicontrol"/>
        </w:rPr>
        <w:t>虚拟逻辑设置成功后，管理员可以在：</w:t>
      </w:r>
    </w:p>
    <w:p w14:paraId="4CC988CE" w14:textId="478A4649" w:rsidR="0023720F" w:rsidRPr="00494DF2" w:rsidRDefault="003D452E" w:rsidP="0082468B">
      <w:pPr>
        <w:pStyle w:val="4a"/>
        <w:rPr>
          <w:rStyle w:val="uicontrol"/>
        </w:rPr>
      </w:pPr>
      <w:r>
        <w:rPr>
          <w:rStyle w:val="uicontrol"/>
          <w:rFonts w:hint="eastAsia"/>
        </w:rPr>
        <w:t>“</w:t>
      </w:r>
      <w:r w:rsidR="0023720F" w:rsidRPr="00494DF2">
        <w:rPr>
          <w:rStyle w:val="uicontrol"/>
        </w:rPr>
        <w:t>首页</w:t>
      </w:r>
      <w:r w:rsidR="0023720F" w:rsidRPr="00494DF2">
        <w:rPr>
          <w:rStyle w:val="uicontrol"/>
        </w:rPr>
        <w:t>——</w:t>
      </w:r>
      <w:r w:rsidR="0023720F" w:rsidRPr="00494DF2">
        <w:rPr>
          <w:rStyle w:val="uicontrol"/>
        </w:rPr>
        <w:t>仪表盘</w:t>
      </w:r>
      <w:r w:rsidRPr="003D452E">
        <w:rPr>
          <w:rStyle w:val="uicontrol"/>
          <w:rFonts w:hint="eastAsia"/>
        </w:rPr>
        <w:t>”</w:t>
      </w:r>
      <w:r w:rsidR="0023720F" w:rsidRPr="00494DF2">
        <w:rPr>
          <w:rStyle w:val="uicontrol"/>
        </w:rPr>
        <w:t>中按照不同的地理位置查看资源池和集群的使用情况。</w:t>
      </w:r>
    </w:p>
    <w:p w14:paraId="6A922C5D" w14:textId="67CD7F49" w:rsidR="0023720F" w:rsidRPr="00494DF2" w:rsidRDefault="003D452E" w:rsidP="0082468B">
      <w:pPr>
        <w:pStyle w:val="4a"/>
        <w:rPr>
          <w:rStyle w:val="uicontrol"/>
        </w:rPr>
      </w:pPr>
      <w:r>
        <w:rPr>
          <w:rStyle w:val="uicontrol"/>
          <w:rFonts w:hint="eastAsia"/>
        </w:rPr>
        <w:t>“</w:t>
      </w:r>
      <w:r w:rsidR="0023720F" w:rsidRPr="00494DF2">
        <w:rPr>
          <w:rStyle w:val="uicontrol"/>
        </w:rPr>
        <w:t>资源管理</w:t>
      </w:r>
      <w:r w:rsidR="0082468B">
        <w:rPr>
          <w:rStyle w:val="uicontrol"/>
        </w:rPr>
        <w:t>——</w:t>
      </w:r>
      <w:r w:rsidR="0023720F" w:rsidRPr="00494DF2">
        <w:rPr>
          <w:rStyle w:val="uicontrol"/>
        </w:rPr>
        <w:t>资源查看</w:t>
      </w:r>
      <w:r w:rsidR="00AE101C" w:rsidRPr="003D452E">
        <w:rPr>
          <w:rStyle w:val="uicontrol"/>
          <w:rFonts w:hint="eastAsia"/>
        </w:rPr>
        <w:t>”</w:t>
      </w:r>
      <w:r w:rsidR="0023720F" w:rsidRPr="00494DF2">
        <w:rPr>
          <w:rStyle w:val="uicontrol"/>
        </w:rPr>
        <w:t>、</w:t>
      </w:r>
      <w:r w:rsidR="00AE101C">
        <w:rPr>
          <w:rStyle w:val="uicontrol"/>
          <w:rFonts w:hint="eastAsia"/>
        </w:rPr>
        <w:t>“</w:t>
      </w:r>
      <w:r w:rsidR="0023720F" w:rsidRPr="00494DF2">
        <w:rPr>
          <w:rStyle w:val="uicontrol"/>
        </w:rPr>
        <w:t>告警管理</w:t>
      </w:r>
      <w:r w:rsidR="0023720F" w:rsidRPr="00494DF2">
        <w:rPr>
          <w:rStyle w:val="uicontrol"/>
        </w:rPr>
        <w:t>——</w:t>
      </w:r>
      <w:r w:rsidR="0023720F" w:rsidRPr="00494DF2">
        <w:rPr>
          <w:rStyle w:val="uicontrol"/>
        </w:rPr>
        <w:t>告警查看</w:t>
      </w:r>
      <w:r w:rsidR="00AE101C" w:rsidRPr="003D452E">
        <w:rPr>
          <w:rStyle w:val="uicontrol"/>
          <w:rFonts w:hint="eastAsia"/>
        </w:rPr>
        <w:t>”</w:t>
      </w:r>
      <w:r w:rsidR="0023720F" w:rsidRPr="00494DF2">
        <w:rPr>
          <w:rStyle w:val="uicontrol"/>
        </w:rPr>
        <w:t>、</w:t>
      </w:r>
      <w:r w:rsidR="00AE101C">
        <w:rPr>
          <w:rStyle w:val="uicontrol"/>
          <w:rFonts w:hint="eastAsia"/>
        </w:rPr>
        <w:t>“</w:t>
      </w:r>
      <w:r w:rsidR="0023720F" w:rsidRPr="00494DF2">
        <w:rPr>
          <w:rStyle w:val="uicontrol"/>
        </w:rPr>
        <w:t>告警管理</w:t>
      </w:r>
      <w:r w:rsidR="0082468B">
        <w:rPr>
          <w:rStyle w:val="uicontrol"/>
        </w:rPr>
        <w:t>——</w:t>
      </w:r>
      <w:r w:rsidR="0023720F" w:rsidRPr="00494DF2">
        <w:rPr>
          <w:rStyle w:val="uicontrol"/>
        </w:rPr>
        <w:t>事件查看</w:t>
      </w:r>
      <w:r w:rsidR="00AE101C" w:rsidRPr="003D452E">
        <w:rPr>
          <w:rStyle w:val="uicontrol"/>
          <w:rFonts w:hint="eastAsia"/>
        </w:rPr>
        <w:t>”</w:t>
      </w:r>
      <w:r w:rsidR="0023720F" w:rsidRPr="00494DF2">
        <w:rPr>
          <w:rStyle w:val="uicontrol"/>
        </w:rPr>
        <w:t>中</w:t>
      </w:r>
      <w:r w:rsidR="00AE101C">
        <w:rPr>
          <w:rStyle w:val="uicontrol"/>
          <w:rFonts w:hint="eastAsia"/>
        </w:rPr>
        <w:t>“</w:t>
      </w:r>
      <w:r w:rsidR="0023720F" w:rsidRPr="00494DF2">
        <w:rPr>
          <w:rStyle w:val="uicontrol"/>
        </w:rPr>
        <w:t>按虚拟逻辑</w:t>
      </w:r>
      <w:r w:rsidRPr="003D452E">
        <w:rPr>
          <w:rStyle w:val="uicontrol"/>
          <w:rFonts w:hint="eastAsia"/>
        </w:rPr>
        <w:t>”</w:t>
      </w:r>
      <w:r w:rsidR="0023720F" w:rsidRPr="00494DF2">
        <w:rPr>
          <w:rStyle w:val="uicontrol"/>
        </w:rPr>
        <w:t>查看资源信息。</w:t>
      </w:r>
    </w:p>
    <w:p w14:paraId="04BCCA59" w14:textId="7B3DA7D5" w:rsidR="0023720F" w:rsidRPr="00494DF2" w:rsidRDefault="003D452E" w:rsidP="0082468B">
      <w:pPr>
        <w:pStyle w:val="4a"/>
        <w:rPr>
          <w:rStyle w:val="uicontrol"/>
        </w:rPr>
      </w:pPr>
      <w:r>
        <w:rPr>
          <w:rStyle w:val="uicontrol"/>
          <w:rFonts w:hint="eastAsia"/>
        </w:rPr>
        <w:t>“</w:t>
      </w:r>
      <w:r w:rsidR="0023720F" w:rsidRPr="00494DF2">
        <w:rPr>
          <w:rStyle w:val="uicontrol"/>
        </w:rPr>
        <w:t>拓扑导航</w:t>
      </w:r>
      <w:r w:rsidR="0023720F" w:rsidRPr="00494DF2">
        <w:rPr>
          <w:rStyle w:val="uicontrol"/>
        </w:rPr>
        <w:t>——</w:t>
      </w:r>
      <w:r w:rsidR="0023720F" w:rsidRPr="00494DF2">
        <w:rPr>
          <w:rStyle w:val="uicontrol"/>
        </w:rPr>
        <w:t>虚拟逻辑拓扑</w:t>
      </w:r>
      <w:r w:rsidR="00AE101C" w:rsidRPr="003D452E">
        <w:rPr>
          <w:rStyle w:val="uicontrol"/>
          <w:rFonts w:hint="eastAsia"/>
        </w:rPr>
        <w:t>”</w:t>
      </w:r>
      <w:r w:rsidR="0023720F" w:rsidRPr="00494DF2">
        <w:rPr>
          <w:rStyle w:val="uicontrol"/>
        </w:rPr>
        <w:t>中按虚拟逻辑查看资源的拓扑信息。</w:t>
      </w:r>
    </w:p>
    <w:p w14:paraId="59AB74A6" w14:textId="6041E82B" w:rsidR="0023720F" w:rsidRPr="00494DF2" w:rsidRDefault="003D452E" w:rsidP="0082468B">
      <w:pPr>
        <w:pStyle w:val="4a"/>
      </w:pPr>
      <w:r>
        <w:rPr>
          <w:rStyle w:val="uicontrol"/>
          <w:rFonts w:hint="eastAsia"/>
        </w:rPr>
        <w:t>“</w:t>
      </w:r>
      <w:r w:rsidR="0023720F" w:rsidRPr="00494DF2">
        <w:rPr>
          <w:rStyle w:val="uicontrol"/>
        </w:rPr>
        <w:t>容量监控</w:t>
      </w:r>
      <w:r w:rsidR="0082468B">
        <w:rPr>
          <w:rStyle w:val="uicontrol"/>
        </w:rPr>
        <w:t>——</w:t>
      </w:r>
      <w:r w:rsidR="0023720F" w:rsidRPr="00494DF2">
        <w:rPr>
          <w:rStyle w:val="uicontrol"/>
        </w:rPr>
        <w:t>容量查看</w:t>
      </w:r>
      <w:r w:rsidRPr="003D452E">
        <w:rPr>
          <w:rStyle w:val="uicontrol"/>
          <w:rFonts w:hint="eastAsia"/>
        </w:rPr>
        <w:t>”</w:t>
      </w:r>
      <w:r w:rsidR="0023720F" w:rsidRPr="00494DF2">
        <w:rPr>
          <w:rStyle w:val="uicontrol"/>
        </w:rPr>
        <w:t>中</w:t>
      </w:r>
      <w:r w:rsidR="00AE101C">
        <w:rPr>
          <w:rStyle w:val="uicontrol"/>
          <w:rFonts w:hint="eastAsia"/>
        </w:rPr>
        <w:t>“</w:t>
      </w:r>
      <w:r w:rsidR="0023720F" w:rsidRPr="00494DF2">
        <w:rPr>
          <w:rStyle w:val="uicontrol"/>
        </w:rPr>
        <w:t>按物理位置</w:t>
      </w:r>
      <w:r w:rsidRPr="003D452E">
        <w:rPr>
          <w:rStyle w:val="uicontrol"/>
          <w:rFonts w:hint="eastAsia"/>
        </w:rPr>
        <w:t>”</w:t>
      </w:r>
      <w:r w:rsidR="0023720F" w:rsidRPr="00494DF2">
        <w:rPr>
          <w:rStyle w:val="uicontrol"/>
        </w:rPr>
        <w:t>和</w:t>
      </w:r>
      <w:r w:rsidR="00AE101C">
        <w:rPr>
          <w:rStyle w:val="uicontrol"/>
          <w:rFonts w:hint="eastAsia"/>
        </w:rPr>
        <w:t>“</w:t>
      </w:r>
      <w:r w:rsidR="0023720F" w:rsidRPr="00494DF2">
        <w:rPr>
          <w:rStyle w:val="uicontrol"/>
        </w:rPr>
        <w:t>按虚拟逻辑</w:t>
      </w:r>
      <w:r w:rsidRPr="003D452E">
        <w:rPr>
          <w:rStyle w:val="uicontrol"/>
          <w:rFonts w:hint="eastAsia"/>
        </w:rPr>
        <w:t>”</w:t>
      </w:r>
      <w:r w:rsidR="0023720F" w:rsidRPr="00494DF2">
        <w:rPr>
          <w:rStyle w:val="uicontrol"/>
        </w:rPr>
        <w:t>查看容量信息。</w:t>
      </w:r>
    </w:p>
    <w:p w14:paraId="21A6E69D" w14:textId="77777777" w:rsidR="0023720F" w:rsidRPr="0082468B" w:rsidRDefault="0023720F" w:rsidP="0082468B">
      <w:pPr>
        <w:pStyle w:val="4"/>
        <w:rPr>
          <w:rFonts w:hint="default"/>
        </w:rPr>
      </w:pPr>
      <w:r w:rsidRPr="0082468B">
        <w:t>录入</w:t>
      </w:r>
      <w:r w:rsidRPr="0082468B">
        <w:rPr>
          <w:rFonts w:hint="default"/>
        </w:rPr>
        <w:t>资源</w:t>
      </w:r>
    </w:p>
    <w:p w14:paraId="1AE9D481" w14:textId="228644D3" w:rsidR="0023720F" w:rsidRPr="00CB75C8" w:rsidRDefault="0023720F" w:rsidP="0082468B">
      <w:pPr>
        <w:pStyle w:val="30"/>
        <w:rPr>
          <w:rStyle w:val="uicontrol"/>
        </w:rPr>
      </w:pPr>
      <w:r w:rsidRPr="00CB75C8">
        <w:rPr>
          <w:rStyle w:val="uicontrol"/>
        </w:rPr>
        <w:t>在</w:t>
      </w:r>
      <w:r>
        <w:rPr>
          <w:rStyle w:val="uicontrol"/>
        </w:rPr>
        <w:t>OperationCenter</w:t>
      </w:r>
      <w:r w:rsidRPr="00CB75C8">
        <w:rPr>
          <w:rStyle w:val="uicontrol"/>
        </w:rPr>
        <w:t>管理平台的</w:t>
      </w:r>
      <w:r w:rsidRPr="00CB75C8">
        <w:rPr>
          <w:rStyle w:val="uicontrol"/>
        </w:rPr>
        <w:t>Portal</w:t>
      </w:r>
      <w:r w:rsidRPr="00CB75C8">
        <w:rPr>
          <w:rStyle w:val="uicontrol"/>
        </w:rPr>
        <w:t>中选择</w:t>
      </w:r>
      <w:r w:rsidR="00AE101C">
        <w:rPr>
          <w:rStyle w:val="uicontrol"/>
          <w:rFonts w:hint="eastAsia"/>
        </w:rPr>
        <w:t>“</w:t>
      </w:r>
      <w:r w:rsidRPr="00CB75C8">
        <w:rPr>
          <w:rStyle w:val="uicontrol"/>
        </w:rPr>
        <w:t>资源管理</w:t>
      </w:r>
      <w:r>
        <w:rPr>
          <w:rStyle w:val="uicontrol"/>
        </w:rPr>
        <w:t>——</w:t>
      </w:r>
      <w:r w:rsidRPr="00CB75C8">
        <w:rPr>
          <w:rStyle w:val="uicontrol"/>
        </w:rPr>
        <w:t>资源维护</w:t>
      </w:r>
      <w:r>
        <w:rPr>
          <w:rStyle w:val="uicontrol"/>
        </w:rPr>
        <w:t>——</w:t>
      </w:r>
      <w:r w:rsidRPr="00CB75C8">
        <w:rPr>
          <w:rStyle w:val="uicontrol"/>
        </w:rPr>
        <w:t>对象录入</w:t>
      </w:r>
      <w:r w:rsidR="003D452E" w:rsidRPr="003D452E">
        <w:rPr>
          <w:rStyle w:val="uicontrol"/>
          <w:rFonts w:hint="eastAsia"/>
        </w:rPr>
        <w:t>”</w:t>
      </w:r>
      <w:r w:rsidRPr="00CB75C8">
        <w:rPr>
          <w:rStyle w:val="uicontrol"/>
        </w:rPr>
        <w:t>。</w:t>
      </w:r>
    </w:p>
    <w:p w14:paraId="178A0693" w14:textId="7B6A5036" w:rsidR="0023720F" w:rsidRPr="00CB75C8" w:rsidRDefault="0023720F" w:rsidP="0082468B">
      <w:pPr>
        <w:pStyle w:val="30"/>
        <w:rPr>
          <w:rStyle w:val="uicontrol"/>
        </w:rPr>
      </w:pPr>
      <w:r w:rsidRPr="00CB75C8">
        <w:rPr>
          <w:rStyle w:val="uicontrol"/>
        </w:rPr>
        <w:t>单击</w:t>
      </w:r>
      <w:r w:rsidR="00AE101C">
        <w:rPr>
          <w:rStyle w:val="uicontrol"/>
          <w:rFonts w:hint="eastAsia"/>
        </w:rPr>
        <w:t>“</w:t>
      </w:r>
      <w:r w:rsidRPr="00CB75C8">
        <w:rPr>
          <w:rStyle w:val="uicontrol"/>
        </w:rPr>
        <w:t>手工录入</w:t>
      </w:r>
      <w:r w:rsidR="00AE101C" w:rsidRPr="003D452E">
        <w:rPr>
          <w:rStyle w:val="uicontrol"/>
          <w:rFonts w:hint="eastAsia"/>
        </w:rPr>
        <w:t>”</w:t>
      </w:r>
      <w:r w:rsidRPr="00CB75C8">
        <w:rPr>
          <w:rStyle w:val="uicontrol"/>
        </w:rPr>
        <w:t>或</w:t>
      </w:r>
      <w:r w:rsidR="00AE101C">
        <w:rPr>
          <w:rStyle w:val="uicontrol"/>
          <w:rFonts w:hint="eastAsia"/>
        </w:rPr>
        <w:t>“</w:t>
      </w:r>
      <w:r w:rsidRPr="00CB75C8">
        <w:rPr>
          <w:rStyle w:val="uicontrol"/>
        </w:rPr>
        <w:t>按模板导入</w:t>
      </w:r>
      <w:r w:rsidR="00AE101C" w:rsidRPr="003D452E">
        <w:rPr>
          <w:rStyle w:val="uicontrol"/>
          <w:rFonts w:hint="eastAsia"/>
        </w:rPr>
        <w:t>”</w:t>
      </w:r>
      <w:r w:rsidRPr="00CB75C8">
        <w:rPr>
          <w:rStyle w:val="uicontrol"/>
        </w:rPr>
        <w:t>，按照界面提示完成资源录入。</w:t>
      </w:r>
      <w:r w:rsidRPr="00CB75C8">
        <w:rPr>
          <w:rStyle w:val="uicontrol"/>
        </w:rPr>
        <w:t xml:space="preserve"> </w:t>
      </w:r>
    </w:p>
    <w:p w14:paraId="252AE13D" w14:textId="0F8B5997" w:rsidR="0023720F" w:rsidRPr="00CB75C8" w:rsidRDefault="0023720F" w:rsidP="0082468B">
      <w:pPr>
        <w:pStyle w:val="1e"/>
        <w:rPr>
          <w:rStyle w:val="uicontrol"/>
        </w:rPr>
      </w:pPr>
      <w:r w:rsidRPr="00CB75C8">
        <w:rPr>
          <w:rStyle w:val="uicontrol"/>
        </w:rPr>
        <w:t>如果选择</w:t>
      </w:r>
      <w:r w:rsidR="00AE101C">
        <w:rPr>
          <w:rStyle w:val="uicontrol"/>
          <w:rFonts w:hint="eastAsia"/>
        </w:rPr>
        <w:t>“</w:t>
      </w:r>
      <w:r w:rsidRPr="00CB75C8">
        <w:rPr>
          <w:rStyle w:val="uicontrol"/>
        </w:rPr>
        <w:t>按模板导入</w:t>
      </w:r>
      <w:r w:rsidR="00AE101C" w:rsidRPr="003D452E">
        <w:rPr>
          <w:rStyle w:val="uicontrol"/>
          <w:rFonts w:hint="eastAsia"/>
        </w:rPr>
        <w:t>”</w:t>
      </w:r>
      <w:r w:rsidRPr="00CB75C8">
        <w:rPr>
          <w:rStyle w:val="uicontrol"/>
        </w:rPr>
        <w:t>，则需要先单击</w:t>
      </w:r>
      <w:r w:rsidR="00AE101C">
        <w:rPr>
          <w:rStyle w:val="uicontrol"/>
          <w:rFonts w:hint="eastAsia"/>
        </w:rPr>
        <w:t>“</w:t>
      </w:r>
      <w:r w:rsidRPr="00CB75C8">
        <w:rPr>
          <w:rStyle w:val="uicontrol"/>
        </w:rPr>
        <w:t>模板下载</w:t>
      </w:r>
      <w:r w:rsidR="00AE101C" w:rsidRPr="003D452E">
        <w:rPr>
          <w:rStyle w:val="uicontrol"/>
          <w:rFonts w:hint="eastAsia"/>
        </w:rPr>
        <w:t>”</w:t>
      </w:r>
      <w:r w:rsidRPr="00CB75C8">
        <w:rPr>
          <w:rStyle w:val="uicontrol"/>
        </w:rPr>
        <w:t>，然后按照模板格式填写信息。</w:t>
      </w:r>
    </w:p>
    <w:p w14:paraId="674451AF" w14:textId="77777777" w:rsidR="0023720F" w:rsidRPr="0082468B" w:rsidRDefault="0023720F" w:rsidP="0082468B">
      <w:pPr>
        <w:pStyle w:val="4"/>
        <w:rPr>
          <w:rFonts w:hint="default"/>
        </w:rPr>
      </w:pPr>
      <w:r w:rsidRPr="0082468B">
        <w:lastRenderedPageBreak/>
        <w:t>设置</w:t>
      </w:r>
      <w:r w:rsidRPr="0082468B">
        <w:rPr>
          <w:rFonts w:hint="default"/>
        </w:rPr>
        <w:t>位置信息</w:t>
      </w:r>
    </w:p>
    <w:p w14:paraId="42FE9B63" w14:textId="78548AFD" w:rsidR="0023720F" w:rsidRPr="00CB75C8" w:rsidRDefault="0023720F" w:rsidP="0082468B">
      <w:pPr>
        <w:pStyle w:val="30"/>
        <w:rPr>
          <w:rStyle w:val="uicontrol"/>
        </w:rPr>
      </w:pPr>
      <w:r w:rsidRPr="00CB75C8">
        <w:rPr>
          <w:rStyle w:val="uicontrol"/>
        </w:rPr>
        <w:t>在</w:t>
      </w:r>
      <w:r>
        <w:rPr>
          <w:rStyle w:val="uicontrol"/>
        </w:rPr>
        <w:t>OperationCenter</w:t>
      </w:r>
      <w:r w:rsidRPr="00CB75C8">
        <w:rPr>
          <w:rStyle w:val="uicontrol"/>
        </w:rPr>
        <w:t>管理平台的</w:t>
      </w:r>
      <w:r w:rsidRPr="00CB75C8">
        <w:rPr>
          <w:rStyle w:val="uicontrol"/>
        </w:rPr>
        <w:t>Portal</w:t>
      </w:r>
      <w:r w:rsidRPr="00CB75C8">
        <w:rPr>
          <w:rStyle w:val="uicontrol"/>
        </w:rPr>
        <w:t>中选择</w:t>
      </w:r>
      <w:r w:rsidR="00AE101C">
        <w:rPr>
          <w:rStyle w:val="uicontrol"/>
          <w:rFonts w:hint="eastAsia"/>
        </w:rPr>
        <w:t>“</w:t>
      </w:r>
      <w:r w:rsidRPr="00CB75C8">
        <w:rPr>
          <w:rStyle w:val="uicontrol"/>
        </w:rPr>
        <w:t>资源管理</w:t>
      </w:r>
      <w:r>
        <w:rPr>
          <w:rStyle w:val="uicontrol"/>
        </w:rPr>
        <w:t>——</w:t>
      </w:r>
      <w:r w:rsidRPr="00CB75C8">
        <w:rPr>
          <w:rStyle w:val="uicontrol"/>
        </w:rPr>
        <w:t>资源维护</w:t>
      </w:r>
      <w:r>
        <w:rPr>
          <w:rStyle w:val="uicontrol"/>
        </w:rPr>
        <w:t>——</w:t>
      </w:r>
      <w:r w:rsidRPr="00CB75C8">
        <w:rPr>
          <w:rStyle w:val="uicontrol"/>
        </w:rPr>
        <w:t>对象录入</w:t>
      </w:r>
      <w:r w:rsidR="00AE101C" w:rsidRPr="003D452E">
        <w:rPr>
          <w:rStyle w:val="uicontrol"/>
          <w:rFonts w:hint="eastAsia"/>
        </w:rPr>
        <w:t>”</w:t>
      </w:r>
      <w:r w:rsidRPr="00CB75C8">
        <w:rPr>
          <w:rStyle w:val="uicontrol"/>
        </w:rPr>
        <w:t>。</w:t>
      </w:r>
    </w:p>
    <w:p w14:paraId="3C9C059F" w14:textId="2E8911E7" w:rsidR="0023720F" w:rsidRPr="00CB75C8" w:rsidRDefault="0023720F" w:rsidP="0082468B">
      <w:pPr>
        <w:pStyle w:val="30"/>
        <w:rPr>
          <w:rStyle w:val="uicontrol"/>
        </w:rPr>
      </w:pPr>
      <w:r w:rsidRPr="00CB75C8">
        <w:rPr>
          <w:rStyle w:val="uicontrol"/>
        </w:rPr>
        <w:t>选择需要设置位置信息的对象，单击</w:t>
      </w:r>
      <w:r w:rsidR="00AE101C">
        <w:rPr>
          <w:rStyle w:val="uicontrol"/>
          <w:rFonts w:hint="eastAsia"/>
        </w:rPr>
        <w:t>“</w:t>
      </w:r>
      <w:r w:rsidRPr="00CB75C8">
        <w:rPr>
          <w:rStyle w:val="uicontrol"/>
        </w:rPr>
        <w:t>位置设置</w:t>
      </w:r>
      <w:r w:rsidR="00AE101C" w:rsidRPr="003D452E">
        <w:rPr>
          <w:rStyle w:val="uicontrol"/>
          <w:rFonts w:hint="eastAsia"/>
        </w:rPr>
        <w:t>”</w:t>
      </w:r>
      <w:r w:rsidRPr="00CB75C8">
        <w:rPr>
          <w:rStyle w:val="uicontrol"/>
        </w:rPr>
        <w:t>，单个或者批量设置资源的位置信息。</w:t>
      </w:r>
    </w:p>
    <w:p w14:paraId="48908ABD" w14:textId="77777777" w:rsidR="0023720F" w:rsidRPr="00494DF2" w:rsidRDefault="0023720F" w:rsidP="0082468B">
      <w:pPr>
        <w:pStyle w:val="1e"/>
        <w:rPr>
          <w:rStyle w:val="uicontrol"/>
        </w:rPr>
      </w:pPr>
      <w:r w:rsidRPr="00494DF2">
        <w:rPr>
          <w:rStyle w:val="uicontrol"/>
        </w:rPr>
        <w:t>资源的位置信息设置成功后，管理员可以在：</w:t>
      </w:r>
    </w:p>
    <w:p w14:paraId="6C2756AA" w14:textId="648EB1DD" w:rsidR="0023720F" w:rsidRPr="00494DF2" w:rsidRDefault="00AE101C" w:rsidP="0082468B">
      <w:pPr>
        <w:pStyle w:val="4a"/>
        <w:rPr>
          <w:rStyle w:val="uicontrol"/>
        </w:rPr>
      </w:pPr>
      <w:r>
        <w:rPr>
          <w:rStyle w:val="uicontrol"/>
          <w:rFonts w:hint="eastAsia"/>
        </w:rPr>
        <w:t>“</w:t>
      </w:r>
      <w:r w:rsidR="0023720F" w:rsidRPr="00494DF2">
        <w:rPr>
          <w:rStyle w:val="uicontrol"/>
        </w:rPr>
        <w:t>首页</w:t>
      </w:r>
      <w:r w:rsidR="0082468B">
        <w:rPr>
          <w:rStyle w:val="uicontrol"/>
        </w:rPr>
        <w:t>——</w:t>
      </w:r>
      <w:r w:rsidR="0023720F" w:rsidRPr="00494DF2">
        <w:rPr>
          <w:rStyle w:val="uicontrol"/>
        </w:rPr>
        <w:t>仪表盘</w:t>
      </w:r>
      <w:r w:rsidRPr="003D452E">
        <w:rPr>
          <w:rStyle w:val="uicontrol"/>
          <w:rFonts w:hint="eastAsia"/>
        </w:rPr>
        <w:t>”</w:t>
      </w:r>
      <w:r w:rsidR="0023720F" w:rsidRPr="00494DF2">
        <w:rPr>
          <w:rStyle w:val="uicontrol"/>
        </w:rPr>
        <w:t>中按物理位置查看虚拟机和物理设备的使用情况。</w:t>
      </w:r>
    </w:p>
    <w:p w14:paraId="3C34A813" w14:textId="4BDAAE8F" w:rsidR="0023720F" w:rsidRPr="00494DF2" w:rsidRDefault="00AE101C" w:rsidP="0082468B">
      <w:pPr>
        <w:pStyle w:val="4a"/>
        <w:rPr>
          <w:rStyle w:val="uicontrol"/>
        </w:rPr>
      </w:pPr>
      <w:r>
        <w:rPr>
          <w:rStyle w:val="uicontrol"/>
          <w:rFonts w:hint="eastAsia"/>
        </w:rPr>
        <w:t>“</w:t>
      </w:r>
      <w:r w:rsidR="0023720F" w:rsidRPr="00494DF2">
        <w:rPr>
          <w:rStyle w:val="uicontrol"/>
        </w:rPr>
        <w:t>资源管理</w:t>
      </w:r>
      <w:r w:rsidR="0082468B">
        <w:rPr>
          <w:rStyle w:val="uicontrol"/>
        </w:rPr>
        <w:t>——</w:t>
      </w:r>
      <w:r w:rsidR="0023720F" w:rsidRPr="00494DF2">
        <w:rPr>
          <w:rStyle w:val="uicontrol"/>
        </w:rPr>
        <w:t>资源查看</w:t>
      </w:r>
      <w:r w:rsidRPr="003D452E">
        <w:rPr>
          <w:rStyle w:val="uicontrol"/>
          <w:rFonts w:hint="eastAsia"/>
        </w:rPr>
        <w:t>”</w:t>
      </w:r>
      <w:r w:rsidR="0023720F" w:rsidRPr="00494DF2">
        <w:rPr>
          <w:rStyle w:val="uicontrol"/>
        </w:rPr>
        <w:t>、</w:t>
      </w:r>
      <w:r>
        <w:rPr>
          <w:rStyle w:val="uicontrol"/>
          <w:rFonts w:hint="eastAsia"/>
        </w:rPr>
        <w:t>“</w:t>
      </w:r>
      <w:r w:rsidR="0023720F" w:rsidRPr="00494DF2">
        <w:rPr>
          <w:rStyle w:val="uicontrol"/>
        </w:rPr>
        <w:t>告警管理</w:t>
      </w:r>
      <w:r w:rsidR="0082468B">
        <w:rPr>
          <w:rStyle w:val="uicontrol"/>
        </w:rPr>
        <w:t>——</w:t>
      </w:r>
      <w:r w:rsidR="0023720F" w:rsidRPr="00494DF2">
        <w:rPr>
          <w:rStyle w:val="uicontrol"/>
        </w:rPr>
        <w:t>告警查看</w:t>
      </w:r>
      <w:r w:rsidRPr="003D452E">
        <w:rPr>
          <w:rStyle w:val="uicontrol"/>
          <w:rFonts w:hint="eastAsia"/>
        </w:rPr>
        <w:t>”</w:t>
      </w:r>
      <w:r w:rsidR="0023720F" w:rsidRPr="00494DF2">
        <w:rPr>
          <w:rStyle w:val="uicontrol"/>
        </w:rPr>
        <w:t>、</w:t>
      </w:r>
      <w:r>
        <w:rPr>
          <w:rStyle w:val="uicontrol"/>
          <w:rFonts w:hint="eastAsia"/>
        </w:rPr>
        <w:t>“</w:t>
      </w:r>
      <w:r w:rsidR="0023720F" w:rsidRPr="00494DF2">
        <w:rPr>
          <w:rStyle w:val="uicontrol"/>
        </w:rPr>
        <w:t>告警管理</w:t>
      </w:r>
      <w:r w:rsidR="0082468B">
        <w:rPr>
          <w:rStyle w:val="uicontrol"/>
        </w:rPr>
        <w:t>——</w:t>
      </w:r>
      <w:r w:rsidR="0023720F" w:rsidRPr="00494DF2">
        <w:rPr>
          <w:rStyle w:val="uicontrol"/>
        </w:rPr>
        <w:t>事件查看</w:t>
      </w:r>
      <w:r w:rsidRPr="003D452E">
        <w:rPr>
          <w:rStyle w:val="uicontrol"/>
          <w:rFonts w:hint="eastAsia"/>
        </w:rPr>
        <w:t>”</w:t>
      </w:r>
      <w:r w:rsidR="0023720F" w:rsidRPr="00494DF2">
        <w:rPr>
          <w:rStyle w:val="uicontrol"/>
        </w:rPr>
        <w:t>中按物理位置查看资源信息。</w:t>
      </w:r>
    </w:p>
    <w:p w14:paraId="4B20C588" w14:textId="606B5EE4" w:rsidR="0023720F" w:rsidRPr="00494DF2" w:rsidRDefault="00AE101C" w:rsidP="0082468B">
      <w:pPr>
        <w:pStyle w:val="4a"/>
        <w:rPr>
          <w:rStyle w:val="uicontrol"/>
        </w:rPr>
      </w:pPr>
      <w:r>
        <w:rPr>
          <w:rStyle w:val="uicontrol"/>
          <w:rFonts w:hint="eastAsia"/>
        </w:rPr>
        <w:t>“</w:t>
      </w:r>
      <w:r w:rsidR="0023720F" w:rsidRPr="00494DF2">
        <w:rPr>
          <w:rStyle w:val="uicontrol"/>
        </w:rPr>
        <w:t>拓扑导航</w:t>
      </w:r>
      <w:r w:rsidR="0082468B">
        <w:rPr>
          <w:rStyle w:val="uicontrol"/>
        </w:rPr>
        <w:t>——</w:t>
      </w:r>
      <w:r w:rsidR="0023720F" w:rsidRPr="00494DF2">
        <w:rPr>
          <w:rStyle w:val="uicontrol"/>
        </w:rPr>
        <w:t>物理位置拓扑</w:t>
      </w:r>
      <w:r w:rsidRPr="003D452E">
        <w:rPr>
          <w:rStyle w:val="uicontrol"/>
          <w:rFonts w:hint="eastAsia"/>
        </w:rPr>
        <w:t>”</w:t>
      </w:r>
      <w:r w:rsidR="0023720F" w:rsidRPr="00494DF2">
        <w:rPr>
          <w:rStyle w:val="uicontrol"/>
        </w:rPr>
        <w:t>中按物理位置查看资源的拓扑信息。</w:t>
      </w:r>
    </w:p>
    <w:p w14:paraId="4346CA13" w14:textId="10A55260" w:rsidR="0023720F" w:rsidRPr="00494DF2" w:rsidRDefault="00AE101C" w:rsidP="0082468B">
      <w:pPr>
        <w:pStyle w:val="4a"/>
        <w:rPr>
          <w:rStyle w:val="uicontrol"/>
        </w:rPr>
      </w:pPr>
      <w:r>
        <w:rPr>
          <w:rStyle w:val="uicontrol"/>
          <w:rFonts w:hint="eastAsia"/>
        </w:rPr>
        <w:t>“</w:t>
      </w:r>
      <w:r w:rsidR="0023720F" w:rsidRPr="00494DF2">
        <w:rPr>
          <w:rStyle w:val="uicontrol"/>
        </w:rPr>
        <w:t>系统配置</w:t>
      </w:r>
      <w:r w:rsidR="0082468B">
        <w:rPr>
          <w:rStyle w:val="uicontrol"/>
        </w:rPr>
        <w:t>——</w:t>
      </w:r>
      <w:r w:rsidR="0023720F" w:rsidRPr="00494DF2">
        <w:rPr>
          <w:rStyle w:val="uicontrol"/>
        </w:rPr>
        <w:t>用户管理</w:t>
      </w:r>
      <w:r w:rsidRPr="003D452E">
        <w:rPr>
          <w:rStyle w:val="uicontrol"/>
          <w:rFonts w:hint="eastAsia"/>
        </w:rPr>
        <w:t>”</w:t>
      </w:r>
      <w:r w:rsidR="0023720F" w:rsidRPr="00494DF2">
        <w:rPr>
          <w:rStyle w:val="uicontrol"/>
        </w:rPr>
        <w:t>中配置用户或用户组的位置域。</w:t>
      </w:r>
    </w:p>
    <w:p w14:paraId="0D3C6E83" w14:textId="77777777" w:rsidR="0023720F" w:rsidRPr="0082468B" w:rsidRDefault="0023720F" w:rsidP="0082468B">
      <w:pPr>
        <w:pStyle w:val="4"/>
        <w:rPr>
          <w:rFonts w:hint="default"/>
        </w:rPr>
      </w:pPr>
      <w:r w:rsidRPr="0082468B">
        <w:t>审核</w:t>
      </w:r>
      <w:r w:rsidRPr="0082468B">
        <w:rPr>
          <w:rFonts w:hint="default"/>
        </w:rPr>
        <w:t>资源</w:t>
      </w:r>
    </w:p>
    <w:p w14:paraId="62685AF3" w14:textId="45701B2C" w:rsidR="0023720F" w:rsidRPr="00CB75C8" w:rsidRDefault="0023720F" w:rsidP="0082468B">
      <w:pPr>
        <w:pStyle w:val="30"/>
        <w:rPr>
          <w:rStyle w:val="uicontrol"/>
        </w:rPr>
      </w:pPr>
      <w:r w:rsidRPr="00CB75C8">
        <w:rPr>
          <w:rStyle w:val="uicontrol"/>
        </w:rPr>
        <w:t>在</w:t>
      </w:r>
      <w:r>
        <w:rPr>
          <w:rStyle w:val="uicontrol"/>
        </w:rPr>
        <w:t>OperationCenter</w:t>
      </w:r>
      <w:r w:rsidRPr="00CB75C8">
        <w:rPr>
          <w:rStyle w:val="uicontrol"/>
        </w:rPr>
        <w:t>管理平台的</w:t>
      </w:r>
      <w:r w:rsidRPr="00CB75C8">
        <w:rPr>
          <w:rStyle w:val="uicontrol"/>
        </w:rPr>
        <w:t>Portal</w:t>
      </w:r>
      <w:r w:rsidRPr="00CB75C8">
        <w:rPr>
          <w:rStyle w:val="uicontrol"/>
        </w:rPr>
        <w:t>中选择</w:t>
      </w:r>
      <w:r w:rsidR="00AE101C">
        <w:rPr>
          <w:rStyle w:val="uicontrol"/>
          <w:rFonts w:hint="eastAsia"/>
        </w:rPr>
        <w:t>“</w:t>
      </w:r>
      <w:r w:rsidRPr="00CB75C8">
        <w:rPr>
          <w:rStyle w:val="uicontrol"/>
        </w:rPr>
        <w:t>资源管理</w:t>
      </w:r>
      <w:r>
        <w:rPr>
          <w:rStyle w:val="uicontrol"/>
        </w:rPr>
        <w:t>——</w:t>
      </w:r>
      <w:r w:rsidRPr="00CB75C8">
        <w:rPr>
          <w:rStyle w:val="uicontrol"/>
        </w:rPr>
        <w:t>资源维护</w:t>
      </w:r>
      <w:r>
        <w:rPr>
          <w:rStyle w:val="uicontrol"/>
        </w:rPr>
        <w:t>——</w:t>
      </w:r>
      <w:r w:rsidRPr="00CB75C8">
        <w:rPr>
          <w:rStyle w:val="uicontrol"/>
        </w:rPr>
        <w:t>对象审核</w:t>
      </w:r>
      <w:r w:rsidR="00AE101C" w:rsidRPr="003D452E">
        <w:rPr>
          <w:rStyle w:val="uicontrol"/>
          <w:rFonts w:hint="eastAsia"/>
        </w:rPr>
        <w:t>”</w:t>
      </w:r>
      <w:r w:rsidRPr="00CB75C8">
        <w:rPr>
          <w:rStyle w:val="uicontrol"/>
        </w:rPr>
        <w:t>。</w:t>
      </w:r>
    </w:p>
    <w:p w14:paraId="5876016E" w14:textId="04CDC6CE" w:rsidR="0023720F" w:rsidRPr="00CB75C8" w:rsidRDefault="0023720F" w:rsidP="0082468B">
      <w:pPr>
        <w:pStyle w:val="30"/>
      </w:pPr>
      <w:r w:rsidRPr="00CB75C8">
        <w:rPr>
          <w:rStyle w:val="uicontrol"/>
        </w:rPr>
        <w:t>选择相应的资源，单击</w:t>
      </w:r>
      <w:r w:rsidR="00AE101C">
        <w:rPr>
          <w:rStyle w:val="uicontrol"/>
          <w:rFonts w:hint="eastAsia"/>
        </w:rPr>
        <w:t>“</w:t>
      </w:r>
      <w:r w:rsidRPr="00CB75C8">
        <w:rPr>
          <w:rStyle w:val="uicontrol"/>
        </w:rPr>
        <w:t>通过</w:t>
      </w:r>
      <w:r w:rsidR="00AE101C" w:rsidRPr="003D452E">
        <w:rPr>
          <w:rStyle w:val="uicontrol"/>
          <w:rFonts w:hint="eastAsia"/>
        </w:rPr>
        <w:t>”</w:t>
      </w:r>
      <w:r w:rsidRPr="00CB75C8">
        <w:rPr>
          <w:rStyle w:val="uicontrol"/>
        </w:rPr>
        <w:t>或</w:t>
      </w:r>
      <w:r w:rsidR="00AE101C">
        <w:rPr>
          <w:rStyle w:val="uicontrol"/>
          <w:rFonts w:hint="eastAsia"/>
        </w:rPr>
        <w:t>“</w:t>
      </w:r>
      <w:r w:rsidRPr="00CB75C8">
        <w:rPr>
          <w:rStyle w:val="uicontrol"/>
        </w:rPr>
        <w:t>不通过</w:t>
      </w:r>
      <w:r w:rsidR="00AE101C" w:rsidRPr="003D452E">
        <w:rPr>
          <w:rStyle w:val="uicontrol"/>
          <w:rFonts w:hint="eastAsia"/>
        </w:rPr>
        <w:t>”</w:t>
      </w:r>
      <w:r w:rsidRPr="00CB75C8">
        <w:rPr>
          <w:rStyle w:val="uicontrol"/>
        </w:rPr>
        <w:t>。</w:t>
      </w:r>
    </w:p>
    <w:p w14:paraId="4221BB0B" w14:textId="77777777" w:rsidR="0023720F" w:rsidRPr="0082468B" w:rsidRDefault="0023720F" w:rsidP="0082468B">
      <w:pPr>
        <w:pStyle w:val="4"/>
        <w:rPr>
          <w:rFonts w:hint="default"/>
        </w:rPr>
      </w:pPr>
      <w:r w:rsidRPr="0082468B">
        <w:t>定义</w:t>
      </w:r>
      <w:r w:rsidRPr="0082468B">
        <w:rPr>
          <w:rFonts w:hint="default"/>
        </w:rPr>
        <w:t>服务分组</w:t>
      </w:r>
    </w:p>
    <w:p w14:paraId="231165EC" w14:textId="31FAA233" w:rsidR="0023720F" w:rsidRPr="00CB75C8" w:rsidRDefault="0023720F" w:rsidP="0082468B">
      <w:pPr>
        <w:pStyle w:val="30"/>
        <w:rPr>
          <w:rStyle w:val="uicontrol"/>
        </w:rPr>
      </w:pPr>
      <w:r w:rsidRPr="00CB75C8">
        <w:rPr>
          <w:rStyle w:val="uicontrol"/>
        </w:rPr>
        <w:t>在</w:t>
      </w:r>
      <w:r>
        <w:rPr>
          <w:rStyle w:val="uicontrol"/>
        </w:rPr>
        <w:t>OperationCenter</w:t>
      </w:r>
      <w:r w:rsidRPr="00CB75C8">
        <w:rPr>
          <w:rStyle w:val="uicontrol"/>
        </w:rPr>
        <w:t>管理平台的</w:t>
      </w:r>
      <w:r w:rsidRPr="00CB75C8">
        <w:rPr>
          <w:rStyle w:val="uicontrol"/>
        </w:rPr>
        <w:t>Portal</w:t>
      </w:r>
      <w:r w:rsidRPr="00CB75C8">
        <w:rPr>
          <w:rStyle w:val="uicontrol"/>
        </w:rPr>
        <w:t>中选择</w:t>
      </w:r>
      <w:r w:rsidR="00AE101C">
        <w:rPr>
          <w:rStyle w:val="uicontrol"/>
          <w:rFonts w:hint="eastAsia"/>
        </w:rPr>
        <w:t>“</w:t>
      </w:r>
      <w:r w:rsidRPr="00CB75C8">
        <w:rPr>
          <w:rStyle w:val="uicontrol"/>
        </w:rPr>
        <w:t>资源管理</w:t>
      </w:r>
      <w:r>
        <w:rPr>
          <w:rStyle w:val="uicontrol"/>
        </w:rPr>
        <w:t>——</w:t>
      </w:r>
      <w:r w:rsidRPr="00CB75C8">
        <w:rPr>
          <w:rStyle w:val="uicontrol"/>
        </w:rPr>
        <w:t>资源维护</w:t>
      </w:r>
      <w:r>
        <w:rPr>
          <w:rStyle w:val="uicontrol"/>
        </w:rPr>
        <w:t>——</w:t>
      </w:r>
      <w:r w:rsidRPr="00CB75C8">
        <w:rPr>
          <w:rStyle w:val="uicontrol"/>
        </w:rPr>
        <w:t>服务分组定义</w:t>
      </w:r>
      <w:r w:rsidR="00AE101C" w:rsidRPr="003D452E">
        <w:rPr>
          <w:rStyle w:val="uicontrol"/>
          <w:rFonts w:hint="eastAsia"/>
        </w:rPr>
        <w:t>”</w:t>
      </w:r>
      <w:r w:rsidRPr="00CB75C8">
        <w:rPr>
          <w:rStyle w:val="uicontrol"/>
        </w:rPr>
        <w:t>。</w:t>
      </w:r>
    </w:p>
    <w:p w14:paraId="6D7FC8CD" w14:textId="254974FA" w:rsidR="0023720F" w:rsidRPr="00CB75C8" w:rsidRDefault="0023720F" w:rsidP="0082468B">
      <w:pPr>
        <w:pStyle w:val="30"/>
        <w:rPr>
          <w:rStyle w:val="uicontrol"/>
        </w:rPr>
      </w:pPr>
      <w:r w:rsidRPr="00CB75C8">
        <w:rPr>
          <w:rStyle w:val="uicontrol"/>
        </w:rPr>
        <w:t>单击</w:t>
      </w:r>
      <w:r w:rsidR="00AE101C">
        <w:rPr>
          <w:rStyle w:val="uicontrol"/>
          <w:rFonts w:hint="eastAsia"/>
        </w:rPr>
        <w:t>“</w:t>
      </w:r>
      <w:r w:rsidRPr="00CB75C8">
        <w:rPr>
          <w:rStyle w:val="uicontrol"/>
        </w:rPr>
        <w:t>创建</w:t>
      </w:r>
      <w:r w:rsidR="00AE101C" w:rsidRPr="003D452E">
        <w:rPr>
          <w:rStyle w:val="uicontrol"/>
          <w:rFonts w:hint="eastAsia"/>
        </w:rPr>
        <w:t>”</w:t>
      </w:r>
      <w:r w:rsidRPr="00CB75C8">
        <w:rPr>
          <w:rStyle w:val="uicontrol"/>
        </w:rPr>
        <w:t>，如下图所示。</w:t>
      </w:r>
      <w:r w:rsidRPr="00CB75C8">
        <w:rPr>
          <w:rStyle w:val="uicontrol"/>
        </w:rPr>
        <w:t xml:space="preserve"> </w:t>
      </w:r>
    </w:p>
    <w:p w14:paraId="5A4757E8" w14:textId="77777777" w:rsidR="0023720F" w:rsidRPr="00CB75C8" w:rsidRDefault="0023720F" w:rsidP="0082468B">
      <w:pPr>
        <w:pStyle w:val="1e"/>
        <w:rPr>
          <w:rStyle w:val="uicontrol"/>
        </w:rPr>
      </w:pPr>
      <w:r>
        <w:rPr>
          <w:noProof/>
        </w:rPr>
        <w:drawing>
          <wp:inline distT="0" distB="0" distL="0" distR="0" wp14:anchorId="6580D963" wp14:editId="6D2C2773">
            <wp:extent cx="5027347" cy="3905250"/>
            <wp:effectExtent l="0" t="0" r="190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29882" cy="3907219"/>
                    </a:xfrm>
                    <a:prstGeom prst="rect">
                      <a:avLst/>
                    </a:prstGeom>
                  </pic:spPr>
                </pic:pic>
              </a:graphicData>
            </a:graphic>
          </wp:inline>
        </w:drawing>
      </w:r>
    </w:p>
    <w:p w14:paraId="7E044DCC" w14:textId="77777777" w:rsidR="0023720F" w:rsidRPr="00494DF2" w:rsidRDefault="0023720F" w:rsidP="0082468B">
      <w:pPr>
        <w:pStyle w:val="1e"/>
        <w:rPr>
          <w:rStyle w:val="uicontrol"/>
        </w:rPr>
      </w:pPr>
      <w:r w:rsidRPr="00494DF2">
        <w:rPr>
          <w:rStyle w:val="uicontrol"/>
        </w:rPr>
        <w:t>说明：</w:t>
      </w:r>
      <w:r w:rsidRPr="00494DF2">
        <w:rPr>
          <w:rStyle w:val="uicontrol"/>
        </w:rPr>
        <w:t xml:space="preserve"> </w:t>
      </w:r>
    </w:p>
    <w:p w14:paraId="0629883E" w14:textId="77777777" w:rsidR="0023720F" w:rsidRPr="00494DF2" w:rsidRDefault="0023720F" w:rsidP="0082468B">
      <w:pPr>
        <w:pStyle w:val="4a"/>
        <w:rPr>
          <w:rStyle w:val="uicontrol"/>
        </w:rPr>
      </w:pPr>
      <w:r w:rsidRPr="00494DF2">
        <w:rPr>
          <w:rStyle w:val="uicontrol"/>
        </w:rPr>
        <w:lastRenderedPageBreak/>
        <w:t>服务分组有多种用途，可以用于将同归属于一个业务系统的多种资源进行归类，构建业务系统的层级，也可以单纯将用户关心的特定资源归为一组，便于查看。</w:t>
      </w:r>
    </w:p>
    <w:p w14:paraId="025C7331" w14:textId="4DFA7BBF" w:rsidR="0023720F" w:rsidRPr="00494DF2" w:rsidRDefault="0023720F" w:rsidP="0082468B">
      <w:pPr>
        <w:pStyle w:val="4a"/>
        <w:rPr>
          <w:rStyle w:val="uicontrol"/>
        </w:rPr>
      </w:pPr>
      <w:r w:rsidRPr="00494DF2">
        <w:rPr>
          <w:rStyle w:val="uicontrol"/>
        </w:rPr>
        <w:t>用户需要将应用作为资源查看的维度时可选择</w:t>
      </w:r>
      <w:r w:rsidR="00AE101C">
        <w:rPr>
          <w:rStyle w:val="uicontrol"/>
          <w:rFonts w:hint="eastAsia"/>
        </w:rPr>
        <w:t>“</w:t>
      </w:r>
      <w:r w:rsidRPr="00494DF2">
        <w:rPr>
          <w:rStyle w:val="uicontrol"/>
        </w:rPr>
        <w:t>应用模板</w:t>
      </w:r>
      <w:r w:rsidR="00AE101C" w:rsidRPr="003D452E">
        <w:rPr>
          <w:rStyle w:val="uicontrol"/>
          <w:rFonts w:hint="eastAsia"/>
        </w:rPr>
        <w:t>”</w:t>
      </w:r>
      <w:r w:rsidRPr="00494DF2">
        <w:rPr>
          <w:rStyle w:val="uicontrol"/>
        </w:rPr>
        <w:t>，用户可以定义浮动</w:t>
      </w:r>
      <w:r w:rsidRPr="00494DF2">
        <w:rPr>
          <w:rStyle w:val="uicontrol"/>
        </w:rPr>
        <w:t>IP</w:t>
      </w:r>
      <w:r w:rsidRPr="00494DF2">
        <w:rPr>
          <w:rStyle w:val="uicontrol"/>
        </w:rPr>
        <w:t>地址。其它情况可使用</w:t>
      </w:r>
      <w:r w:rsidR="00AE101C">
        <w:rPr>
          <w:rStyle w:val="uicontrol"/>
          <w:rFonts w:hint="eastAsia"/>
        </w:rPr>
        <w:t>“</w:t>
      </w:r>
      <w:r w:rsidRPr="00494DF2">
        <w:rPr>
          <w:rStyle w:val="uicontrol"/>
        </w:rPr>
        <w:t>基础模板</w:t>
      </w:r>
      <w:r w:rsidR="00AE101C" w:rsidRPr="003D452E">
        <w:rPr>
          <w:rStyle w:val="uicontrol"/>
          <w:rFonts w:hint="eastAsia"/>
        </w:rPr>
        <w:t>”</w:t>
      </w:r>
      <w:r w:rsidRPr="00494DF2">
        <w:rPr>
          <w:rStyle w:val="uicontrol"/>
        </w:rPr>
        <w:t>。</w:t>
      </w:r>
    </w:p>
    <w:p w14:paraId="2FBBC8E9" w14:textId="7DA77FD6" w:rsidR="0023720F" w:rsidRPr="00494DF2" w:rsidRDefault="0023720F" w:rsidP="0082468B">
      <w:pPr>
        <w:pStyle w:val="4a"/>
        <w:rPr>
          <w:rStyle w:val="uicontrol"/>
        </w:rPr>
      </w:pPr>
      <w:r w:rsidRPr="00494DF2">
        <w:rPr>
          <w:rStyle w:val="uicontrol"/>
        </w:rPr>
        <w:t>用户可以根据需要定义多级</w:t>
      </w:r>
      <w:r w:rsidR="00AE101C">
        <w:rPr>
          <w:rStyle w:val="uicontrol"/>
          <w:rFonts w:hint="eastAsia"/>
        </w:rPr>
        <w:t>“</w:t>
      </w:r>
      <w:r w:rsidRPr="00494DF2">
        <w:rPr>
          <w:rStyle w:val="uicontrol"/>
        </w:rPr>
        <w:t>父节点</w:t>
      </w:r>
      <w:r w:rsidR="00AE101C" w:rsidRPr="003D452E">
        <w:rPr>
          <w:rStyle w:val="uicontrol"/>
          <w:rFonts w:hint="eastAsia"/>
        </w:rPr>
        <w:t>”</w:t>
      </w:r>
      <w:r w:rsidRPr="00494DF2">
        <w:rPr>
          <w:rStyle w:val="uicontrol"/>
        </w:rPr>
        <w:t>分组名称，</w:t>
      </w:r>
      <w:r w:rsidR="00AE101C">
        <w:rPr>
          <w:rStyle w:val="uicontrol"/>
          <w:rFonts w:hint="eastAsia"/>
        </w:rPr>
        <w:t>“</w:t>
      </w:r>
      <w:r w:rsidRPr="00494DF2">
        <w:rPr>
          <w:rStyle w:val="uicontrol"/>
        </w:rPr>
        <w:t>父节点</w:t>
      </w:r>
      <w:r w:rsidR="00AE101C" w:rsidRPr="003D452E">
        <w:rPr>
          <w:rStyle w:val="uicontrol"/>
          <w:rFonts w:hint="eastAsia"/>
        </w:rPr>
        <w:t>”</w:t>
      </w:r>
      <w:r w:rsidRPr="00494DF2">
        <w:rPr>
          <w:rStyle w:val="uicontrol"/>
        </w:rPr>
        <w:t>分组下可以再创建次级</w:t>
      </w:r>
      <w:r w:rsidR="00AE101C">
        <w:rPr>
          <w:rStyle w:val="uicontrol"/>
          <w:rFonts w:hint="eastAsia"/>
        </w:rPr>
        <w:t>“</w:t>
      </w:r>
      <w:r w:rsidRPr="00494DF2">
        <w:rPr>
          <w:rStyle w:val="uicontrol"/>
        </w:rPr>
        <w:t>父节点</w:t>
      </w:r>
      <w:r w:rsidR="00AE101C" w:rsidRPr="003D452E">
        <w:rPr>
          <w:rStyle w:val="uicontrol"/>
          <w:rFonts w:hint="eastAsia"/>
        </w:rPr>
        <w:t>”</w:t>
      </w:r>
      <w:r w:rsidRPr="00494DF2">
        <w:rPr>
          <w:rStyle w:val="uicontrol"/>
        </w:rPr>
        <w:t>分组，</w:t>
      </w:r>
      <w:r w:rsidR="00AE101C">
        <w:rPr>
          <w:rStyle w:val="uicontrol"/>
          <w:rFonts w:hint="eastAsia"/>
        </w:rPr>
        <w:t>“</w:t>
      </w:r>
      <w:r w:rsidRPr="00494DF2">
        <w:rPr>
          <w:rStyle w:val="uicontrol"/>
        </w:rPr>
        <w:t>子节点</w:t>
      </w:r>
      <w:r w:rsidR="00AE101C" w:rsidRPr="003D452E">
        <w:rPr>
          <w:rStyle w:val="uicontrol"/>
          <w:rFonts w:hint="eastAsia"/>
        </w:rPr>
        <w:t>”</w:t>
      </w:r>
      <w:r w:rsidRPr="00494DF2">
        <w:rPr>
          <w:rStyle w:val="uicontrol"/>
        </w:rPr>
        <w:t>分组下只能选择对象资源，无法再创建分组。</w:t>
      </w:r>
    </w:p>
    <w:p w14:paraId="52176FA2" w14:textId="77777777" w:rsidR="0023720F" w:rsidRPr="00CB75C8" w:rsidRDefault="0023720F" w:rsidP="0082468B">
      <w:pPr>
        <w:pStyle w:val="4a"/>
        <w:rPr>
          <w:rStyle w:val="uicontrol"/>
        </w:rPr>
      </w:pPr>
      <w:r w:rsidRPr="00CB75C8">
        <w:rPr>
          <w:rStyle w:val="uicontrol"/>
        </w:rPr>
        <w:t>按照界面提示完成服务分组的设置。</w:t>
      </w:r>
    </w:p>
    <w:p w14:paraId="6822744A" w14:textId="77777777" w:rsidR="0023720F" w:rsidRPr="00494DF2" w:rsidRDefault="0023720F" w:rsidP="0082468B">
      <w:pPr>
        <w:pStyle w:val="4a"/>
        <w:rPr>
          <w:rStyle w:val="uicontrol"/>
        </w:rPr>
      </w:pPr>
      <w:r>
        <w:rPr>
          <w:rStyle w:val="uicontrol"/>
          <w:rFonts w:hint="eastAsia"/>
        </w:rPr>
        <w:t>服</w:t>
      </w:r>
      <w:r w:rsidRPr="00494DF2">
        <w:rPr>
          <w:rStyle w:val="uicontrol"/>
        </w:rPr>
        <w:t>务分组设置成功后，管理员可以在：</w:t>
      </w:r>
    </w:p>
    <w:p w14:paraId="0CD41DF1" w14:textId="5E00D90F" w:rsidR="0023720F" w:rsidRPr="00494DF2" w:rsidRDefault="00AE101C" w:rsidP="0082468B">
      <w:pPr>
        <w:pStyle w:val="1e"/>
        <w:ind w:left="2100"/>
        <w:rPr>
          <w:rStyle w:val="uicontrol"/>
        </w:rPr>
      </w:pPr>
      <w:r>
        <w:rPr>
          <w:rStyle w:val="uicontrol"/>
          <w:rFonts w:hint="eastAsia"/>
        </w:rPr>
        <w:t>“</w:t>
      </w:r>
      <w:r w:rsidR="0023720F" w:rsidRPr="00494DF2">
        <w:rPr>
          <w:rStyle w:val="uicontrol"/>
        </w:rPr>
        <w:t>资源管理</w:t>
      </w:r>
      <w:r w:rsidR="0023720F" w:rsidRPr="00494DF2">
        <w:rPr>
          <w:rStyle w:val="uicontrol"/>
        </w:rPr>
        <w:t>——</w:t>
      </w:r>
      <w:r w:rsidR="0023720F" w:rsidRPr="00494DF2">
        <w:rPr>
          <w:rStyle w:val="uicontrol"/>
        </w:rPr>
        <w:t>资源查看</w:t>
      </w:r>
      <w:r w:rsidRPr="003D452E">
        <w:rPr>
          <w:rStyle w:val="uicontrol"/>
          <w:rFonts w:hint="eastAsia"/>
        </w:rPr>
        <w:t>”</w:t>
      </w:r>
      <w:r w:rsidR="0023720F" w:rsidRPr="00494DF2">
        <w:rPr>
          <w:rStyle w:val="uicontrol"/>
        </w:rPr>
        <w:t>、</w:t>
      </w:r>
      <w:r>
        <w:rPr>
          <w:rStyle w:val="uicontrol"/>
          <w:rFonts w:hint="eastAsia"/>
        </w:rPr>
        <w:t>“</w:t>
      </w:r>
      <w:r w:rsidR="0023720F" w:rsidRPr="00494DF2">
        <w:rPr>
          <w:rStyle w:val="uicontrol"/>
        </w:rPr>
        <w:t>告警管理</w:t>
      </w:r>
      <w:r>
        <w:rPr>
          <w:rStyle w:val="uicontrol"/>
        </w:rPr>
        <w:t>——</w:t>
      </w:r>
      <w:r w:rsidR="0023720F" w:rsidRPr="00494DF2">
        <w:rPr>
          <w:rStyle w:val="uicontrol"/>
        </w:rPr>
        <w:t>告警查看</w:t>
      </w:r>
      <w:r w:rsidRPr="003D452E">
        <w:rPr>
          <w:rStyle w:val="uicontrol"/>
          <w:rFonts w:hint="eastAsia"/>
        </w:rPr>
        <w:t>”</w:t>
      </w:r>
      <w:r w:rsidR="0023720F" w:rsidRPr="00494DF2">
        <w:rPr>
          <w:rStyle w:val="uicontrol"/>
        </w:rPr>
        <w:t>、</w:t>
      </w:r>
      <w:r>
        <w:rPr>
          <w:rStyle w:val="uicontrol"/>
          <w:rFonts w:hint="eastAsia"/>
        </w:rPr>
        <w:t>“</w:t>
      </w:r>
      <w:r w:rsidR="0023720F" w:rsidRPr="00494DF2">
        <w:rPr>
          <w:rStyle w:val="uicontrol"/>
        </w:rPr>
        <w:t>告警管理</w:t>
      </w:r>
      <w:r>
        <w:rPr>
          <w:rStyle w:val="uicontrol"/>
        </w:rPr>
        <w:t>——</w:t>
      </w:r>
      <w:r w:rsidR="0023720F" w:rsidRPr="00494DF2">
        <w:rPr>
          <w:rStyle w:val="uicontrol"/>
        </w:rPr>
        <w:t>事件查看</w:t>
      </w:r>
      <w:r w:rsidRPr="003D452E">
        <w:rPr>
          <w:rStyle w:val="uicontrol"/>
          <w:rFonts w:hint="eastAsia"/>
        </w:rPr>
        <w:t>”</w:t>
      </w:r>
      <w:r w:rsidR="0023720F" w:rsidRPr="00494DF2">
        <w:rPr>
          <w:rStyle w:val="uicontrol"/>
        </w:rPr>
        <w:t>中按服务分组查看资源信息。</w:t>
      </w:r>
    </w:p>
    <w:p w14:paraId="408D5EF9" w14:textId="30F0E8B9" w:rsidR="0023720F" w:rsidRPr="00494DF2" w:rsidRDefault="00AE101C" w:rsidP="0082468B">
      <w:pPr>
        <w:pStyle w:val="1e"/>
        <w:ind w:left="2100"/>
        <w:rPr>
          <w:rStyle w:val="uicontrol"/>
        </w:rPr>
      </w:pPr>
      <w:r>
        <w:rPr>
          <w:rStyle w:val="uicontrol"/>
          <w:rFonts w:hint="eastAsia"/>
        </w:rPr>
        <w:t>“</w:t>
      </w:r>
      <w:r w:rsidR="0023720F" w:rsidRPr="00494DF2">
        <w:rPr>
          <w:rStyle w:val="uicontrol"/>
        </w:rPr>
        <w:t>拓扑导航</w:t>
      </w:r>
      <w:r>
        <w:rPr>
          <w:rStyle w:val="uicontrol"/>
        </w:rPr>
        <w:t>——</w:t>
      </w:r>
      <w:r w:rsidR="0023720F" w:rsidRPr="00494DF2">
        <w:rPr>
          <w:rStyle w:val="uicontrol"/>
        </w:rPr>
        <w:t>服务应用拓扑</w:t>
      </w:r>
      <w:r w:rsidRPr="003D452E">
        <w:rPr>
          <w:rStyle w:val="uicontrol"/>
          <w:rFonts w:hint="eastAsia"/>
        </w:rPr>
        <w:t>”</w:t>
      </w:r>
      <w:r w:rsidR="0023720F" w:rsidRPr="00494DF2">
        <w:rPr>
          <w:rStyle w:val="uicontrol"/>
        </w:rPr>
        <w:t>中按服务分组和按大数据应用查看资源的拓扑信息。</w:t>
      </w:r>
    </w:p>
    <w:p w14:paraId="1CA7B428" w14:textId="77777777" w:rsidR="0023720F" w:rsidRPr="0082468B" w:rsidRDefault="0023720F" w:rsidP="0082468B">
      <w:pPr>
        <w:pStyle w:val="4"/>
        <w:rPr>
          <w:rFonts w:hint="default"/>
        </w:rPr>
      </w:pPr>
      <w:r w:rsidRPr="0082468B">
        <w:t>录入</w:t>
      </w:r>
      <w:r w:rsidRPr="0082468B">
        <w:rPr>
          <w:rFonts w:hint="default"/>
        </w:rPr>
        <w:t>客户信息</w:t>
      </w:r>
    </w:p>
    <w:p w14:paraId="68B7231E" w14:textId="5ACA2FD7" w:rsidR="0023720F" w:rsidRPr="005E6377" w:rsidRDefault="0023720F" w:rsidP="0082468B">
      <w:pPr>
        <w:pStyle w:val="30"/>
        <w:rPr>
          <w:rStyle w:val="uicontrol"/>
        </w:rPr>
      </w:pPr>
      <w:r w:rsidRPr="005E6377">
        <w:rPr>
          <w:rStyle w:val="uicontrol"/>
        </w:rPr>
        <w:t>在</w:t>
      </w:r>
      <w:r>
        <w:rPr>
          <w:rStyle w:val="uicontrol"/>
        </w:rPr>
        <w:t>OperationCenter</w:t>
      </w:r>
      <w:r w:rsidRPr="005E6377">
        <w:rPr>
          <w:rStyle w:val="uicontrol"/>
        </w:rPr>
        <w:t>管理平台的</w:t>
      </w:r>
      <w:r w:rsidRPr="005E6377">
        <w:rPr>
          <w:rStyle w:val="uicontrol"/>
        </w:rPr>
        <w:t>Portal</w:t>
      </w:r>
      <w:r w:rsidRPr="005E6377">
        <w:rPr>
          <w:rStyle w:val="uicontrol"/>
        </w:rPr>
        <w:t>中选择</w:t>
      </w:r>
      <w:r w:rsidR="00AE101C">
        <w:rPr>
          <w:rStyle w:val="uicontrol"/>
          <w:rFonts w:hint="eastAsia"/>
        </w:rPr>
        <w:t>“</w:t>
      </w:r>
      <w:r w:rsidRPr="005E6377">
        <w:rPr>
          <w:rStyle w:val="uicontrol"/>
        </w:rPr>
        <w:t>资源管理</w:t>
      </w:r>
      <w:r>
        <w:rPr>
          <w:rStyle w:val="uicontrol"/>
        </w:rPr>
        <w:t>——</w:t>
      </w:r>
      <w:r w:rsidRPr="005E6377">
        <w:rPr>
          <w:rStyle w:val="uicontrol"/>
        </w:rPr>
        <w:t>资源维护</w:t>
      </w:r>
      <w:r>
        <w:rPr>
          <w:rStyle w:val="uicontrol"/>
        </w:rPr>
        <w:t>——</w:t>
      </w:r>
      <w:r w:rsidRPr="005E6377">
        <w:rPr>
          <w:rStyle w:val="uicontrol"/>
        </w:rPr>
        <w:t>客户录入</w:t>
      </w:r>
      <w:r w:rsidR="00AE101C" w:rsidRPr="003D452E">
        <w:rPr>
          <w:rStyle w:val="uicontrol"/>
          <w:rFonts w:hint="eastAsia"/>
        </w:rPr>
        <w:t>”</w:t>
      </w:r>
      <w:r w:rsidRPr="005E6377">
        <w:rPr>
          <w:rStyle w:val="uicontrol"/>
        </w:rPr>
        <w:t>。</w:t>
      </w:r>
    </w:p>
    <w:p w14:paraId="54CB25C4" w14:textId="4DB85959" w:rsidR="0023720F" w:rsidRPr="005E6377" w:rsidRDefault="0023720F" w:rsidP="0082468B">
      <w:pPr>
        <w:pStyle w:val="30"/>
        <w:rPr>
          <w:rStyle w:val="uicontrol"/>
        </w:rPr>
      </w:pPr>
      <w:r w:rsidRPr="005E6377">
        <w:rPr>
          <w:rStyle w:val="uicontrol"/>
        </w:rPr>
        <w:t>单击</w:t>
      </w:r>
      <w:r w:rsidR="00AE101C">
        <w:rPr>
          <w:rStyle w:val="uicontrol"/>
          <w:rFonts w:hint="eastAsia"/>
        </w:rPr>
        <w:t>“</w:t>
      </w:r>
      <w:r w:rsidRPr="005E6377">
        <w:rPr>
          <w:rStyle w:val="uicontrol"/>
        </w:rPr>
        <w:t>增加</w:t>
      </w:r>
      <w:r w:rsidR="00AE101C" w:rsidRPr="003D452E">
        <w:rPr>
          <w:rStyle w:val="uicontrol"/>
          <w:rFonts w:hint="eastAsia"/>
        </w:rPr>
        <w:t>”</w:t>
      </w:r>
      <w:r w:rsidRPr="005E6377">
        <w:rPr>
          <w:rStyle w:val="uicontrol"/>
        </w:rPr>
        <w:t>。</w:t>
      </w:r>
    </w:p>
    <w:p w14:paraId="1074B150" w14:textId="77777777" w:rsidR="0023720F" w:rsidRPr="005E6377" w:rsidRDefault="0023720F" w:rsidP="0082468B">
      <w:pPr>
        <w:pStyle w:val="30"/>
        <w:rPr>
          <w:rStyle w:val="uicontrol"/>
        </w:rPr>
      </w:pPr>
      <w:r w:rsidRPr="005E6377">
        <w:rPr>
          <w:rStyle w:val="uicontrol"/>
        </w:rPr>
        <w:t>按照界面提示完成客户信息的录入。</w:t>
      </w:r>
      <w:r w:rsidRPr="005E6377">
        <w:rPr>
          <w:rStyle w:val="uicontrol"/>
        </w:rPr>
        <w:t xml:space="preserve"> </w:t>
      </w:r>
    </w:p>
    <w:p w14:paraId="67C30D1F" w14:textId="4FAD5D25" w:rsidR="0023720F" w:rsidRPr="005E6377" w:rsidRDefault="0023720F" w:rsidP="0082468B">
      <w:pPr>
        <w:pStyle w:val="4a"/>
      </w:pPr>
      <w:r w:rsidRPr="005E6377">
        <w:rPr>
          <w:rStyle w:val="uicontrol"/>
        </w:rPr>
        <w:t>批量录入方式：单击</w:t>
      </w:r>
      <w:r w:rsidR="00AE101C">
        <w:rPr>
          <w:rStyle w:val="uicontrol"/>
          <w:rFonts w:hint="eastAsia"/>
        </w:rPr>
        <w:t>“</w:t>
      </w:r>
      <w:r w:rsidRPr="005E6377">
        <w:rPr>
          <w:rStyle w:val="uicontrol"/>
        </w:rPr>
        <w:t>模版下载</w:t>
      </w:r>
      <w:r w:rsidR="00AE101C" w:rsidRPr="003D452E">
        <w:rPr>
          <w:rStyle w:val="uicontrol"/>
          <w:rFonts w:hint="eastAsia"/>
        </w:rPr>
        <w:t>”</w:t>
      </w:r>
      <w:r w:rsidRPr="005E6377">
        <w:rPr>
          <w:rStyle w:val="uicontrol"/>
        </w:rPr>
        <w:t>，</w:t>
      </w:r>
      <w:proofErr w:type="gramStart"/>
      <w:r w:rsidRPr="005E6377">
        <w:rPr>
          <w:rStyle w:val="uicontrol"/>
        </w:rPr>
        <w:t>按模版</w:t>
      </w:r>
      <w:proofErr w:type="gramEnd"/>
      <w:r w:rsidRPr="005E6377">
        <w:rPr>
          <w:rStyle w:val="uicontrol"/>
        </w:rPr>
        <w:t>格式填写客户信息后单击</w:t>
      </w:r>
      <w:r w:rsidR="00AE101C">
        <w:rPr>
          <w:rStyle w:val="uicontrol"/>
          <w:rFonts w:hint="eastAsia"/>
        </w:rPr>
        <w:t>“</w:t>
      </w:r>
      <w:r w:rsidRPr="005E6377">
        <w:rPr>
          <w:rStyle w:val="uicontrol"/>
        </w:rPr>
        <w:t>批量导入客户</w:t>
      </w:r>
      <w:r w:rsidR="00AE101C" w:rsidRPr="003D452E">
        <w:rPr>
          <w:rStyle w:val="uicontrol"/>
          <w:rFonts w:hint="eastAsia"/>
        </w:rPr>
        <w:t>”</w:t>
      </w:r>
      <w:r w:rsidRPr="005E6377">
        <w:rPr>
          <w:rStyle w:val="uicontrol"/>
        </w:rPr>
        <w:t>。</w:t>
      </w:r>
    </w:p>
    <w:p w14:paraId="40DB4DE8" w14:textId="77777777" w:rsidR="0023720F" w:rsidRPr="0082468B" w:rsidRDefault="0023720F" w:rsidP="0082468B">
      <w:pPr>
        <w:pStyle w:val="4"/>
        <w:rPr>
          <w:rFonts w:hint="default"/>
        </w:rPr>
      </w:pPr>
      <w:r w:rsidRPr="0082468B">
        <w:t>关联客户</w:t>
      </w:r>
    </w:p>
    <w:p w14:paraId="3848897C" w14:textId="1DD5B773" w:rsidR="0023720F" w:rsidRPr="005E6377" w:rsidRDefault="0023720F" w:rsidP="0082468B">
      <w:pPr>
        <w:pStyle w:val="30"/>
        <w:rPr>
          <w:rStyle w:val="uicontrol"/>
        </w:rPr>
      </w:pPr>
      <w:r w:rsidRPr="005E6377">
        <w:rPr>
          <w:rStyle w:val="uicontrol"/>
        </w:rPr>
        <w:t>在</w:t>
      </w:r>
      <w:r>
        <w:rPr>
          <w:rStyle w:val="uicontrol"/>
        </w:rPr>
        <w:t>OperationCenter</w:t>
      </w:r>
      <w:r w:rsidRPr="005E6377">
        <w:rPr>
          <w:rStyle w:val="uicontrol"/>
        </w:rPr>
        <w:t>管理平台的</w:t>
      </w:r>
      <w:r w:rsidRPr="005E6377">
        <w:rPr>
          <w:rStyle w:val="uicontrol"/>
        </w:rPr>
        <w:t>Portal</w:t>
      </w:r>
      <w:r w:rsidRPr="005E6377">
        <w:rPr>
          <w:rStyle w:val="uicontrol"/>
        </w:rPr>
        <w:t>中选择</w:t>
      </w:r>
      <w:r w:rsidR="00AE101C">
        <w:rPr>
          <w:rStyle w:val="uicontrol"/>
          <w:rFonts w:hint="eastAsia"/>
        </w:rPr>
        <w:t>“</w:t>
      </w:r>
      <w:r w:rsidRPr="005E6377">
        <w:rPr>
          <w:rStyle w:val="uicontrol"/>
        </w:rPr>
        <w:t>资源管理</w:t>
      </w:r>
      <w:r>
        <w:rPr>
          <w:rStyle w:val="uicontrol"/>
        </w:rPr>
        <w:t>——</w:t>
      </w:r>
      <w:r w:rsidRPr="005E6377">
        <w:rPr>
          <w:rStyle w:val="uicontrol"/>
        </w:rPr>
        <w:t>资源维护</w:t>
      </w:r>
      <w:r>
        <w:rPr>
          <w:rStyle w:val="uicontrol"/>
        </w:rPr>
        <w:t>——</w:t>
      </w:r>
      <w:r w:rsidRPr="005E6377">
        <w:rPr>
          <w:rStyle w:val="uicontrol"/>
        </w:rPr>
        <w:t>关联客户</w:t>
      </w:r>
      <w:r w:rsidR="00AE101C" w:rsidRPr="003D452E">
        <w:rPr>
          <w:rStyle w:val="uicontrol"/>
          <w:rFonts w:hint="eastAsia"/>
        </w:rPr>
        <w:t>”</w:t>
      </w:r>
      <w:r w:rsidRPr="005E6377">
        <w:rPr>
          <w:rStyle w:val="uicontrol"/>
        </w:rPr>
        <w:t>。</w:t>
      </w:r>
    </w:p>
    <w:p w14:paraId="51CF2978" w14:textId="24C54C5F" w:rsidR="0023720F" w:rsidRPr="005E6377" w:rsidRDefault="0023720F" w:rsidP="0082468B">
      <w:pPr>
        <w:pStyle w:val="30"/>
        <w:rPr>
          <w:rStyle w:val="uicontrol"/>
        </w:rPr>
      </w:pPr>
      <w:r w:rsidRPr="005E6377">
        <w:rPr>
          <w:rStyle w:val="uicontrol"/>
        </w:rPr>
        <w:t>选择需要关联的资源，单击</w:t>
      </w:r>
      <w:r w:rsidR="00AE101C">
        <w:rPr>
          <w:rStyle w:val="uicontrol"/>
          <w:rFonts w:hint="eastAsia"/>
        </w:rPr>
        <w:t>“</w:t>
      </w:r>
      <w:r w:rsidRPr="005E6377">
        <w:rPr>
          <w:rStyle w:val="uicontrol"/>
        </w:rPr>
        <w:t>关联客户</w:t>
      </w:r>
      <w:r w:rsidR="00AE101C" w:rsidRPr="003D452E">
        <w:rPr>
          <w:rStyle w:val="uicontrol"/>
          <w:rFonts w:hint="eastAsia"/>
        </w:rPr>
        <w:t>”</w:t>
      </w:r>
      <w:r w:rsidRPr="005E6377">
        <w:rPr>
          <w:rStyle w:val="uicontrol"/>
        </w:rPr>
        <w:t>，按照界面提示完成资源与客户的关联。</w:t>
      </w:r>
      <w:r w:rsidRPr="005E6377">
        <w:rPr>
          <w:rStyle w:val="uicontrol"/>
        </w:rPr>
        <w:t xml:space="preserve"> </w:t>
      </w:r>
    </w:p>
    <w:p w14:paraId="1376CF1E" w14:textId="3A7F637F" w:rsidR="0023720F" w:rsidRPr="005E6377" w:rsidRDefault="0023720F" w:rsidP="0082468B">
      <w:pPr>
        <w:pStyle w:val="30"/>
      </w:pPr>
      <w:r w:rsidRPr="005E6377">
        <w:rPr>
          <w:rStyle w:val="uicontrol"/>
        </w:rPr>
        <w:t>资源的客户信息设置成功后，管理员可以在</w:t>
      </w:r>
      <w:r w:rsidR="00AE101C">
        <w:rPr>
          <w:rStyle w:val="uicontrol"/>
          <w:rFonts w:hint="eastAsia"/>
        </w:rPr>
        <w:t>“</w:t>
      </w:r>
      <w:r w:rsidRPr="005E6377">
        <w:rPr>
          <w:rStyle w:val="uicontrol"/>
        </w:rPr>
        <w:t>资源管理</w:t>
      </w:r>
      <w:r>
        <w:rPr>
          <w:rStyle w:val="uicontrol"/>
        </w:rPr>
        <w:t>——</w:t>
      </w:r>
      <w:r w:rsidRPr="005E6377">
        <w:rPr>
          <w:rStyle w:val="uicontrol"/>
        </w:rPr>
        <w:t>资源查看</w:t>
      </w:r>
      <w:r w:rsidR="00AE101C" w:rsidRPr="003D452E">
        <w:rPr>
          <w:rStyle w:val="uicontrol"/>
          <w:rFonts w:hint="eastAsia"/>
        </w:rPr>
        <w:t>”</w:t>
      </w:r>
      <w:r w:rsidRPr="005E6377">
        <w:rPr>
          <w:rStyle w:val="uicontrol"/>
        </w:rPr>
        <w:t>、</w:t>
      </w:r>
      <w:r w:rsidR="00AE101C">
        <w:rPr>
          <w:rStyle w:val="uicontrol"/>
          <w:rFonts w:hint="eastAsia"/>
        </w:rPr>
        <w:t>“</w:t>
      </w:r>
      <w:r w:rsidRPr="005E6377">
        <w:rPr>
          <w:rStyle w:val="uicontrol"/>
        </w:rPr>
        <w:t>告警管理</w:t>
      </w:r>
      <w:r>
        <w:rPr>
          <w:rStyle w:val="uicontrol"/>
        </w:rPr>
        <w:t>——</w:t>
      </w:r>
      <w:r w:rsidRPr="005E6377">
        <w:rPr>
          <w:rStyle w:val="uicontrol"/>
        </w:rPr>
        <w:t>告警查看</w:t>
      </w:r>
      <w:r w:rsidR="00AE101C" w:rsidRPr="003D452E">
        <w:rPr>
          <w:rStyle w:val="uicontrol"/>
          <w:rFonts w:hint="eastAsia"/>
        </w:rPr>
        <w:t>”</w:t>
      </w:r>
      <w:r w:rsidRPr="005E6377">
        <w:rPr>
          <w:rStyle w:val="uicontrol"/>
        </w:rPr>
        <w:t>、</w:t>
      </w:r>
      <w:r w:rsidR="00AE101C">
        <w:rPr>
          <w:rStyle w:val="uicontrol"/>
          <w:rFonts w:hint="eastAsia"/>
        </w:rPr>
        <w:t>“</w:t>
      </w:r>
      <w:r w:rsidRPr="005E6377">
        <w:rPr>
          <w:rStyle w:val="uicontrol"/>
        </w:rPr>
        <w:t>告警管理</w:t>
      </w:r>
      <w:r>
        <w:rPr>
          <w:rStyle w:val="uicontrol"/>
        </w:rPr>
        <w:t>——</w:t>
      </w:r>
      <w:r w:rsidRPr="005E6377">
        <w:rPr>
          <w:rStyle w:val="uicontrol"/>
        </w:rPr>
        <w:t>事件查看</w:t>
      </w:r>
      <w:r w:rsidR="00AE101C" w:rsidRPr="003D452E">
        <w:rPr>
          <w:rStyle w:val="uicontrol"/>
          <w:rFonts w:hint="eastAsia"/>
        </w:rPr>
        <w:t>”</w:t>
      </w:r>
      <w:r w:rsidRPr="005E6377">
        <w:rPr>
          <w:rStyle w:val="uicontrol"/>
        </w:rPr>
        <w:t>中按客户查看资源信息。</w:t>
      </w:r>
    </w:p>
    <w:p w14:paraId="4FF4624D" w14:textId="77777777" w:rsidR="0023720F" w:rsidRPr="0082468B" w:rsidRDefault="0023720F" w:rsidP="0082468B">
      <w:pPr>
        <w:pStyle w:val="4"/>
        <w:rPr>
          <w:rFonts w:hint="default"/>
        </w:rPr>
      </w:pPr>
      <w:r w:rsidRPr="0082468B">
        <w:t>维护</w:t>
      </w:r>
      <w:r w:rsidRPr="0082468B">
        <w:t>VDC</w:t>
      </w:r>
    </w:p>
    <w:p w14:paraId="6D6C0AD9" w14:textId="44988088" w:rsidR="0023720F" w:rsidRPr="0082468B" w:rsidRDefault="0023720F" w:rsidP="0082468B">
      <w:pPr>
        <w:pStyle w:val="30"/>
        <w:rPr>
          <w:rStyle w:val="uicontrol"/>
        </w:rPr>
      </w:pPr>
      <w:r w:rsidRPr="0082468B">
        <w:rPr>
          <w:rStyle w:val="uicontrol"/>
        </w:rPr>
        <w:t>在</w:t>
      </w:r>
      <w:r w:rsidRPr="0082468B">
        <w:rPr>
          <w:rStyle w:val="uicontrol"/>
        </w:rPr>
        <w:t>OperationCenter</w:t>
      </w:r>
      <w:r w:rsidRPr="0082468B">
        <w:rPr>
          <w:rStyle w:val="uicontrol"/>
        </w:rPr>
        <w:t>管理平台的</w:t>
      </w:r>
      <w:r w:rsidRPr="0082468B">
        <w:rPr>
          <w:rStyle w:val="uicontrol"/>
        </w:rPr>
        <w:t>Portal</w:t>
      </w:r>
      <w:r w:rsidRPr="0082468B">
        <w:rPr>
          <w:rStyle w:val="uicontrol"/>
        </w:rPr>
        <w:t>中选择</w:t>
      </w:r>
      <w:r w:rsidR="00AE101C">
        <w:rPr>
          <w:rStyle w:val="uicontrol"/>
          <w:rFonts w:hint="eastAsia"/>
        </w:rPr>
        <w:t>“</w:t>
      </w:r>
      <w:r w:rsidRPr="0082468B">
        <w:rPr>
          <w:rStyle w:val="uicontrol"/>
        </w:rPr>
        <w:t>资源管理</w:t>
      </w:r>
      <w:r w:rsidRPr="0082468B">
        <w:rPr>
          <w:rStyle w:val="uicontrol"/>
        </w:rPr>
        <w:t>——</w:t>
      </w:r>
      <w:r w:rsidRPr="0082468B">
        <w:rPr>
          <w:rStyle w:val="uicontrol"/>
        </w:rPr>
        <w:t>资源维护</w:t>
      </w:r>
      <w:r w:rsidRPr="0082468B">
        <w:rPr>
          <w:rStyle w:val="uicontrol"/>
        </w:rPr>
        <w:t>—— VDC</w:t>
      </w:r>
      <w:r w:rsidRPr="0082468B">
        <w:rPr>
          <w:rStyle w:val="uicontrol"/>
        </w:rPr>
        <w:t>维护</w:t>
      </w:r>
      <w:r w:rsidR="00AE101C" w:rsidRPr="003D452E">
        <w:rPr>
          <w:rStyle w:val="uicontrol"/>
          <w:rFonts w:hint="eastAsia"/>
        </w:rPr>
        <w:t>”</w:t>
      </w:r>
      <w:r w:rsidRPr="0082468B">
        <w:rPr>
          <w:rStyle w:val="uicontrol"/>
        </w:rPr>
        <w:t>。</w:t>
      </w:r>
    </w:p>
    <w:p w14:paraId="64E90FBB" w14:textId="597A36C9" w:rsidR="0023720F" w:rsidRPr="0082468B" w:rsidRDefault="0023720F" w:rsidP="0082468B">
      <w:pPr>
        <w:pStyle w:val="30"/>
      </w:pPr>
      <w:r w:rsidRPr="0082468B">
        <w:rPr>
          <w:rStyle w:val="uicontrol"/>
        </w:rPr>
        <w:t>单击</w:t>
      </w:r>
      <w:r w:rsidRPr="0082468B">
        <w:rPr>
          <w:rStyle w:val="uicontrol"/>
        </w:rPr>
        <w:t>VDC</w:t>
      </w:r>
      <w:r w:rsidRPr="0082468B">
        <w:rPr>
          <w:rStyle w:val="uicontrol"/>
        </w:rPr>
        <w:t>记录</w:t>
      </w:r>
      <w:r w:rsidR="00AE101C">
        <w:rPr>
          <w:rStyle w:val="uicontrol"/>
          <w:rFonts w:hint="eastAsia"/>
        </w:rPr>
        <w:t>“</w:t>
      </w:r>
      <w:r w:rsidRPr="0082468B">
        <w:rPr>
          <w:rStyle w:val="uicontrol"/>
        </w:rPr>
        <w:t>操作</w:t>
      </w:r>
      <w:r w:rsidR="00AE101C" w:rsidRPr="003D452E">
        <w:rPr>
          <w:rStyle w:val="uicontrol"/>
          <w:rFonts w:hint="eastAsia"/>
        </w:rPr>
        <w:t>”</w:t>
      </w:r>
      <w:r w:rsidRPr="0082468B">
        <w:rPr>
          <w:rStyle w:val="uicontrol"/>
        </w:rPr>
        <w:t>列的</w:t>
      </w:r>
      <w:r w:rsidRPr="0082468B">
        <w:rPr>
          <w:rStyle w:val="uicontrol"/>
          <w:noProof/>
        </w:rPr>
        <w:drawing>
          <wp:inline distT="0" distB="0" distL="0" distR="0" wp14:anchorId="4CA46134" wp14:editId="5931D4C4">
            <wp:extent cx="152400" cy="152400"/>
            <wp:effectExtent l="0" t="0" r="0" b="0"/>
            <wp:docPr id="395" name="图片 395" descr="http://localhost:7890/pages/YZG0624X/01/YZG0624X/01/resources/install/fig/GUOC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localhost:7890/pages/YZG0624X/01/YZG0624X/01/resources/install/fig/GUOC16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2468B">
        <w:rPr>
          <w:rStyle w:val="uicontrol"/>
        </w:rPr>
        <w:t>，按界面提示修改</w:t>
      </w:r>
      <w:r w:rsidRPr="0082468B">
        <w:rPr>
          <w:rStyle w:val="uicontrol"/>
        </w:rPr>
        <w:t>VDC</w:t>
      </w:r>
      <w:r w:rsidRPr="0082468B">
        <w:rPr>
          <w:rStyle w:val="uicontrol"/>
        </w:rPr>
        <w:t>信息。</w:t>
      </w:r>
    </w:p>
    <w:p w14:paraId="5C0D5E29" w14:textId="77777777" w:rsidR="0023720F" w:rsidRPr="0082468B" w:rsidRDefault="0023720F" w:rsidP="0082468B">
      <w:pPr>
        <w:pStyle w:val="4"/>
        <w:rPr>
          <w:rFonts w:hint="default"/>
        </w:rPr>
      </w:pPr>
      <w:r w:rsidRPr="0082468B">
        <w:t>维护</w:t>
      </w:r>
      <w:r w:rsidRPr="0082468B">
        <w:rPr>
          <w:rFonts w:hint="default"/>
        </w:rPr>
        <w:t>导入任务</w:t>
      </w:r>
    </w:p>
    <w:p w14:paraId="07E233F3" w14:textId="23BEF5CE" w:rsidR="0023720F" w:rsidRPr="005E6377" w:rsidRDefault="0023720F" w:rsidP="0082468B">
      <w:pPr>
        <w:pStyle w:val="30"/>
        <w:rPr>
          <w:rStyle w:val="uicontrol"/>
        </w:rPr>
      </w:pPr>
      <w:r w:rsidRPr="005E6377">
        <w:rPr>
          <w:rStyle w:val="uicontrol"/>
        </w:rPr>
        <w:t>在</w:t>
      </w:r>
      <w:r>
        <w:rPr>
          <w:rStyle w:val="uicontrol"/>
        </w:rPr>
        <w:t>OperationCenter</w:t>
      </w:r>
      <w:r w:rsidRPr="005E6377">
        <w:rPr>
          <w:rStyle w:val="uicontrol"/>
        </w:rPr>
        <w:t>管理平台的</w:t>
      </w:r>
      <w:r w:rsidRPr="005E6377">
        <w:rPr>
          <w:rStyle w:val="uicontrol"/>
        </w:rPr>
        <w:t>Portal</w:t>
      </w:r>
      <w:r w:rsidRPr="005E6377">
        <w:rPr>
          <w:rStyle w:val="uicontrol"/>
        </w:rPr>
        <w:t>中选择</w:t>
      </w:r>
      <w:r w:rsidR="00AE101C">
        <w:rPr>
          <w:rStyle w:val="uicontrol"/>
          <w:rFonts w:hint="eastAsia"/>
        </w:rPr>
        <w:t>“</w:t>
      </w:r>
      <w:r w:rsidRPr="005E6377">
        <w:rPr>
          <w:rStyle w:val="uicontrol"/>
        </w:rPr>
        <w:t>资源管理</w:t>
      </w:r>
      <w:r>
        <w:rPr>
          <w:rStyle w:val="uicontrol"/>
        </w:rPr>
        <w:t>——</w:t>
      </w:r>
      <w:r w:rsidRPr="005E6377">
        <w:rPr>
          <w:rStyle w:val="uicontrol"/>
        </w:rPr>
        <w:t>资源维护</w:t>
      </w:r>
      <w:r>
        <w:rPr>
          <w:rStyle w:val="uicontrol"/>
        </w:rPr>
        <w:t>——</w:t>
      </w:r>
      <w:r w:rsidRPr="005E6377">
        <w:rPr>
          <w:rStyle w:val="uicontrol"/>
        </w:rPr>
        <w:t>导入任务维护</w:t>
      </w:r>
      <w:r w:rsidR="00AE101C" w:rsidRPr="003D452E">
        <w:rPr>
          <w:rStyle w:val="uicontrol"/>
          <w:rFonts w:hint="eastAsia"/>
        </w:rPr>
        <w:t>”</w:t>
      </w:r>
      <w:r w:rsidRPr="005E6377">
        <w:rPr>
          <w:rStyle w:val="uicontrol"/>
        </w:rPr>
        <w:t>。</w:t>
      </w:r>
    </w:p>
    <w:p w14:paraId="0BEF97B8" w14:textId="77777777" w:rsidR="0023720F" w:rsidRPr="005E6377" w:rsidRDefault="0023720F" w:rsidP="0082468B">
      <w:pPr>
        <w:pStyle w:val="30"/>
        <w:rPr>
          <w:rStyle w:val="uicontrol"/>
        </w:rPr>
      </w:pPr>
      <w:r w:rsidRPr="005E6377">
        <w:rPr>
          <w:rStyle w:val="uicontrol"/>
        </w:rPr>
        <w:t>查看或删除导入任务，以及当导入失败时下载任务信息。</w:t>
      </w:r>
    </w:p>
    <w:p w14:paraId="019C284B" w14:textId="77777777" w:rsidR="0023720F" w:rsidRPr="005E6377" w:rsidRDefault="0023720F" w:rsidP="0023720F">
      <w:pPr>
        <w:pStyle w:val="5"/>
        <w:numPr>
          <w:ilvl w:val="0"/>
          <w:numId w:val="0"/>
        </w:numPr>
        <w:rPr>
          <w:rFonts w:hint="default"/>
        </w:rPr>
      </w:pPr>
    </w:p>
    <w:p w14:paraId="5EC26C6F" w14:textId="77777777" w:rsidR="0023720F" w:rsidRPr="0082468B" w:rsidRDefault="0023720F" w:rsidP="0082468B">
      <w:pPr>
        <w:pStyle w:val="4"/>
        <w:rPr>
          <w:rFonts w:hint="default"/>
        </w:rPr>
      </w:pPr>
      <w:r w:rsidRPr="0082468B">
        <w:t>调整</w:t>
      </w:r>
      <w:r w:rsidRPr="0082468B">
        <w:rPr>
          <w:rFonts w:hint="default"/>
        </w:rPr>
        <w:t>对象分类</w:t>
      </w:r>
    </w:p>
    <w:p w14:paraId="63C6B816" w14:textId="6365B4A3" w:rsidR="0023720F" w:rsidRPr="0082468B" w:rsidRDefault="0023720F" w:rsidP="0082468B">
      <w:pPr>
        <w:pStyle w:val="30"/>
        <w:rPr>
          <w:rStyle w:val="uicontrol"/>
        </w:rPr>
      </w:pPr>
      <w:r w:rsidRPr="0082468B">
        <w:rPr>
          <w:rStyle w:val="uicontrol"/>
        </w:rPr>
        <w:t>在</w:t>
      </w:r>
      <w:r w:rsidRPr="0082468B">
        <w:rPr>
          <w:rStyle w:val="uicontrol"/>
        </w:rPr>
        <w:t>OperationCenter</w:t>
      </w:r>
      <w:r w:rsidRPr="0082468B">
        <w:rPr>
          <w:rStyle w:val="uicontrol"/>
        </w:rPr>
        <w:t>管理平台的</w:t>
      </w:r>
      <w:r w:rsidRPr="0082468B">
        <w:rPr>
          <w:rStyle w:val="uicontrol"/>
        </w:rPr>
        <w:t>Portal</w:t>
      </w:r>
      <w:r w:rsidRPr="0082468B">
        <w:rPr>
          <w:rStyle w:val="uicontrol"/>
        </w:rPr>
        <w:t>中选择</w:t>
      </w:r>
      <w:r w:rsidR="00AE101C">
        <w:rPr>
          <w:rStyle w:val="uicontrol"/>
          <w:rFonts w:hint="eastAsia"/>
        </w:rPr>
        <w:t>“</w:t>
      </w:r>
      <w:r w:rsidRPr="0082468B">
        <w:rPr>
          <w:rStyle w:val="uicontrol"/>
        </w:rPr>
        <w:t>系统配置</w:t>
      </w:r>
      <w:r w:rsidR="0082468B" w:rsidRPr="0082468B">
        <w:rPr>
          <w:rStyle w:val="uicontrol"/>
        </w:rPr>
        <w:t>——</w:t>
      </w:r>
      <w:r w:rsidRPr="0082468B">
        <w:rPr>
          <w:rStyle w:val="uicontrol"/>
        </w:rPr>
        <w:t>资源显示配置</w:t>
      </w:r>
      <w:r w:rsidR="0082468B" w:rsidRPr="0082468B">
        <w:rPr>
          <w:rStyle w:val="uicontrol"/>
        </w:rPr>
        <w:t>——</w:t>
      </w:r>
      <w:r w:rsidRPr="0082468B">
        <w:rPr>
          <w:rStyle w:val="uicontrol"/>
        </w:rPr>
        <w:t>对象分类编辑</w:t>
      </w:r>
      <w:r w:rsidR="00AE101C" w:rsidRPr="003D452E">
        <w:rPr>
          <w:rStyle w:val="uicontrol"/>
          <w:rFonts w:hint="eastAsia"/>
        </w:rPr>
        <w:t>”</w:t>
      </w:r>
      <w:r w:rsidRPr="0082468B">
        <w:rPr>
          <w:rStyle w:val="uicontrol"/>
        </w:rPr>
        <w:t>。</w:t>
      </w:r>
    </w:p>
    <w:p w14:paraId="59912086" w14:textId="70A7F54E" w:rsidR="0023720F" w:rsidRPr="0082468B" w:rsidRDefault="0023720F" w:rsidP="0082468B">
      <w:pPr>
        <w:pStyle w:val="30"/>
        <w:rPr>
          <w:rStyle w:val="uicontrol"/>
        </w:rPr>
      </w:pPr>
      <w:r w:rsidRPr="0082468B">
        <w:rPr>
          <w:rStyle w:val="uicontrol"/>
        </w:rPr>
        <w:t>单击对象分类记录</w:t>
      </w:r>
      <w:r w:rsidR="00AE101C">
        <w:rPr>
          <w:rStyle w:val="uicontrol"/>
          <w:rFonts w:hint="eastAsia"/>
        </w:rPr>
        <w:t>“</w:t>
      </w:r>
      <w:r w:rsidRPr="0082468B">
        <w:rPr>
          <w:rStyle w:val="uicontrol"/>
        </w:rPr>
        <w:t>操作</w:t>
      </w:r>
      <w:r w:rsidR="00AE101C" w:rsidRPr="003D452E">
        <w:rPr>
          <w:rStyle w:val="uicontrol"/>
          <w:rFonts w:hint="eastAsia"/>
        </w:rPr>
        <w:t>”</w:t>
      </w:r>
      <w:r w:rsidRPr="0082468B">
        <w:rPr>
          <w:rStyle w:val="uicontrol"/>
        </w:rPr>
        <w:t>列的</w:t>
      </w:r>
      <w:r w:rsidRPr="0082468B">
        <w:rPr>
          <w:rStyle w:val="uicontrol"/>
          <w:noProof/>
        </w:rPr>
        <w:drawing>
          <wp:inline distT="0" distB="0" distL="0" distR="0" wp14:anchorId="67BC4AFA" wp14:editId="3D95489D">
            <wp:extent cx="152400" cy="152400"/>
            <wp:effectExtent l="0" t="0" r="0" b="0"/>
            <wp:docPr id="396" name="图片 396" descr="http://localhost:7890/pages/YZG0624X/01/YZG0624X/01/resources/install/fig/GUOC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localhost:7890/pages/YZG0624X/01/YZG0624X/01/resources/install/fig/GUOC15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2468B">
        <w:rPr>
          <w:rStyle w:val="uicontrol"/>
        </w:rPr>
        <w:t>，按照界面提示完成对象分类的调整。</w:t>
      </w:r>
    </w:p>
    <w:p w14:paraId="2F998A2D" w14:textId="62843D56" w:rsidR="0023720F" w:rsidRPr="0082468B" w:rsidRDefault="0023720F" w:rsidP="0082468B">
      <w:pPr>
        <w:pStyle w:val="30"/>
        <w:rPr>
          <w:rStyle w:val="uicontrol"/>
        </w:rPr>
      </w:pPr>
      <w:r w:rsidRPr="0082468B">
        <w:rPr>
          <w:rStyle w:val="uicontrol"/>
        </w:rPr>
        <w:t>对象分类调整成功后，管理员可以在</w:t>
      </w:r>
      <w:r w:rsidR="00AE101C">
        <w:rPr>
          <w:rStyle w:val="uicontrol"/>
          <w:rFonts w:hint="eastAsia"/>
        </w:rPr>
        <w:t>“</w:t>
      </w:r>
      <w:r w:rsidRPr="0082468B">
        <w:rPr>
          <w:rStyle w:val="uicontrol"/>
        </w:rPr>
        <w:t>资源管理</w:t>
      </w:r>
      <w:r w:rsidR="0082468B" w:rsidRPr="0082468B">
        <w:rPr>
          <w:rStyle w:val="uicontrol"/>
        </w:rPr>
        <w:t>——</w:t>
      </w:r>
      <w:r w:rsidRPr="0082468B">
        <w:rPr>
          <w:rStyle w:val="uicontrol"/>
        </w:rPr>
        <w:t>资源查看</w:t>
      </w:r>
      <w:r w:rsidR="00AE101C" w:rsidRPr="003D452E">
        <w:rPr>
          <w:rStyle w:val="uicontrol"/>
          <w:rFonts w:hint="eastAsia"/>
        </w:rPr>
        <w:t>”</w:t>
      </w:r>
      <w:r w:rsidRPr="0082468B">
        <w:rPr>
          <w:rStyle w:val="uicontrol"/>
        </w:rPr>
        <w:t>、</w:t>
      </w:r>
      <w:r w:rsidR="00AE101C">
        <w:rPr>
          <w:rStyle w:val="uicontrol"/>
          <w:rFonts w:hint="eastAsia"/>
        </w:rPr>
        <w:t>“</w:t>
      </w:r>
      <w:r w:rsidRPr="0082468B">
        <w:rPr>
          <w:rStyle w:val="uicontrol"/>
        </w:rPr>
        <w:t>告警管理</w:t>
      </w:r>
      <w:r w:rsidR="0082468B" w:rsidRPr="0082468B">
        <w:rPr>
          <w:rStyle w:val="uicontrol"/>
        </w:rPr>
        <w:t>——</w:t>
      </w:r>
      <w:r w:rsidRPr="0082468B">
        <w:rPr>
          <w:rStyle w:val="uicontrol"/>
        </w:rPr>
        <w:t>告警查看</w:t>
      </w:r>
      <w:r w:rsidR="00AE101C" w:rsidRPr="003D452E">
        <w:rPr>
          <w:rStyle w:val="uicontrol"/>
          <w:rFonts w:hint="eastAsia"/>
        </w:rPr>
        <w:t>”</w:t>
      </w:r>
      <w:r w:rsidRPr="0082468B">
        <w:rPr>
          <w:rStyle w:val="uicontrol"/>
        </w:rPr>
        <w:t>、</w:t>
      </w:r>
      <w:r w:rsidR="00AE101C">
        <w:rPr>
          <w:rStyle w:val="uicontrol"/>
          <w:rFonts w:hint="eastAsia"/>
        </w:rPr>
        <w:t>“</w:t>
      </w:r>
      <w:r w:rsidRPr="0082468B">
        <w:rPr>
          <w:rStyle w:val="uicontrol"/>
        </w:rPr>
        <w:t>告警管理</w:t>
      </w:r>
      <w:r w:rsidR="0082468B" w:rsidRPr="0082468B">
        <w:rPr>
          <w:rStyle w:val="uicontrol"/>
        </w:rPr>
        <w:t>——</w:t>
      </w:r>
      <w:r w:rsidRPr="0082468B">
        <w:rPr>
          <w:rStyle w:val="uicontrol"/>
        </w:rPr>
        <w:t>事件查看</w:t>
      </w:r>
      <w:r w:rsidR="00AE101C" w:rsidRPr="003D452E">
        <w:rPr>
          <w:rStyle w:val="uicontrol"/>
          <w:rFonts w:hint="eastAsia"/>
        </w:rPr>
        <w:t>”</w:t>
      </w:r>
      <w:r w:rsidRPr="0082468B">
        <w:rPr>
          <w:rStyle w:val="uicontrol"/>
        </w:rPr>
        <w:t>中</w:t>
      </w:r>
      <w:proofErr w:type="gramStart"/>
      <w:r w:rsidRPr="0082468B">
        <w:rPr>
          <w:rStyle w:val="uicontrol"/>
        </w:rPr>
        <w:t>按对象</w:t>
      </w:r>
      <w:proofErr w:type="gramEnd"/>
      <w:r w:rsidRPr="0082468B">
        <w:rPr>
          <w:rStyle w:val="uicontrol"/>
        </w:rPr>
        <w:t>分类查看资源信息。</w:t>
      </w:r>
    </w:p>
    <w:p w14:paraId="05E4A6A5" w14:textId="77777777" w:rsidR="0023720F" w:rsidRPr="0082468B" w:rsidRDefault="0023720F" w:rsidP="0082468B">
      <w:pPr>
        <w:pStyle w:val="4"/>
        <w:rPr>
          <w:rFonts w:hint="default"/>
        </w:rPr>
      </w:pPr>
      <w:r w:rsidRPr="0082468B">
        <w:t>查看</w:t>
      </w:r>
      <w:r w:rsidRPr="0082468B">
        <w:rPr>
          <w:rFonts w:hint="default"/>
        </w:rPr>
        <w:t>资源</w:t>
      </w:r>
    </w:p>
    <w:p w14:paraId="2FD9C070" w14:textId="46796117" w:rsidR="0023720F" w:rsidRPr="0047456B" w:rsidRDefault="0023720F" w:rsidP="0082468B">
      <w:pPr>
        <w:pStyle w:val="30"/>
        <w:rPr>
          <w:rStyle w:val="uicontrol"/>
        </w:rPr>
      </w:pPr>
      <w:r w:rsidRPr="0047456B">
        <w:rPr>
          <w:rStyle w:val="uicontrol"/>
        </w:rPr>
        <w:t>在</w:t>
      </w:r>
      <w:r>
        <w:rPr>
          <w:rStyle w:val="uicontrol"/>
        </w:rPr>
        <w:t>OperationCenter</w:t>
      </w:r>
      <w:r w:rsidRPr="0047456B">
        <w:rPr>
          <w:rStyle w:val="uicontrol"/>
        </w:rPr>
        <w:t>管理平台的</w:t>
      </w:r>
      <w:r w:rsidRPr="0047456B">
        <w:rPr>
          <w:rStyle w:val="uicontrol"/>
        </w:rPr>
        <w:t>Portal</w:t>
      </w:r>
      <w:r w:rsidRPr="0047456B">
        <w:rPr>
          <w:rStyle w:val="uicontrol"/>
        </w:rPr>
        <w:t>中选择</w:t>
      </w:r>
      <w:r w:rsidR="00AE101C">
        <w:rPr>
          <w:rStyle w:val="uicontrol"/>
          <w:rFonts w:hint="eastAsia"/>
        </w:rPr>
        <w:t>“</w:t>
      </w:r>
      <w:r w:rsidRPr="0047456B">
        <w:rPr>
          <w:rStyle w:val="uicontrol"/>
        </w:rPr>
        <w:t>资源管理</w:t>
      </w:r>
      <w:r w:rsidR="0082468B">
        <w:rPr>
          <w:rStyle w:val="uicontrol"/>
        </w:rPr>
        <w:t>——</w:t>
      </w:r>
      <w:r w:rsidRPr="0047456B">
        <w:rPr>
          <w:rStyle w:val="uicontrol"/>
        </w:rPr>
        <w:t>资源查看</w:t>
      </w:r>
      <w:r w:rsidR="00AE101C" w:rsidRPr="003D452E">
        <w:rPr>
          <w:rStyle w:val="uicontrol"/>
          <w:rFonts w:hint="eastAsia"/>
        </w:rPr>
        <w:t>”</w:t>
      </w:r>
      <w:r w:rsidRPr="0047456B">
        <w:rPr>
          <w:rStyle w:val="uicontrol"/>
        </w:rPr>
        <w:t>。</w:t>
      </w:r>
    </w:p>
    <w:p w14:paraId="4FB860E1" w14:textId="77777777" w:rsidR="0023720F" w:rsidRPr="0047456B" w:rsidRDefault="0023720F" w:rsidP="0082468B">
      <w:pPr>
        <w:pStyle w:val="30"/>
        <w:rPr>
          <w:rStyle w:val="uicontrol"/>
        </w:rPr>
      </w:pPr>
      <w:r w:rsidRPr="0047456B">
        <w:rPr>
          <w:rStyle w:val="uicontrol"/>
        </w:rPr>
        <w:t>管理员可以根据左侧导航中不同的分类对资源进行查看。</w:t>
      </w:r>
    </w:p>
    <w:p w14:paraId="3A037A47" w14:textId="77777777" w:rsidR="0023720F" w:rsidRPr="0082468B" w:rsidRDefault="0023720F" w:rsidP="0082468B">
      <w:pPr>
        <w:pStyle w:val="3"/>
      </w:pPr>
      <w:bookmarkStart w:id="297" w:name="_Toc497466171"/>
      <w:bookmarkStart w:id="298" w:name="_Toc500505245"/>
      <w:r w:rsidRPr="0082468B">
        <w:rPr>
          <w:rFonts w:hint="eastAsia"/>
        </w:rPr>
        <w:t>拓扑导航</w:t>
      </w:r>
      <w:bookmarkEnd w:id="297"/>
      <w:bookmarkEnd w:id="298"/>
    </w:p>
    <w:p w14:paraId="3276BBDA" w14:textId="2BADDAC9" w:rsidR="0023720F" w:rsidRPr="0047456B" w:rsidRDefault="0023720F" w:rsidP="006B361D">
      <w:pPr>
        <w:pStyle w:val="30"/>
        <w:rPr>
          <w:rStyle w:val="uicontrol"/>
        </w:rPr>
      </w:pPr>
      <w:r w:rsidRPr="0047456B">
        <w:rPr>
          <w:rStyle w:val="uicontrol"/>
        </w:rPr>
        <w:t>在</w:t>
      </w:r>
      <w:r>
        <w:rPr>
          <w:rStyle w:val="uicontrol"/>
        </w:rPr>
        <w:t>OperationCenter</w:t>
      </w:r>
      <w:r w:rsidRPr="0047456B">
        <w:rPr>
          <w:rStyle w:val="uicontrol"/>
        </w:rPr>
        <w:t>管理平台的</w:t>
      </w:r>
      <w:r w:rsidRPr="0047456B">
        <w:rPr>
          <w:rStyle w:val="uicontrol"/>
        </w:rPr>
        <w:t>Portal</w:t>
      </w:r>
      <w:r w:rsidRPr="0047456B">
        <w:rPr>
          <w:rStyle w:val="uicontrol"/>
        </w:rPr>
        <w:t>中选择</w:t>
      </w:r>
      <w:r w:rsidR="00AE101C">
        <w:rPr>
          <w:rStyle w:val="uicontrol"/>
          <w:rFonts w:hint="eastAsia"/>
        </w:rPr>
        <w:t>“</w:t>
      </w:r>
      <w:r w:rsidRPr="0047456B">
        <w:rPr>
          <w:rStyle w:val="uicontrol"/>
        </w:rPr>
        <w:t>拓扑导航</w:t>
      </w:r>
      <w:r w:rsidR="006B361D" w:rsidRPr="0082468B">
        <w:rPr>
          <w:rStyle w:val="uicontrol"/>
        </w:rPr>
        <w:t>——</w:t>
      </w:r>
      <w:r w:rsidRPr="0047456B">
        <w:rPr>
          <w:rStyle w:val="uicontrol"/>
        </w:rPr>
        <w:t>拓扑名称</w:t>
      </w:r>
      <w:r w:rsidR="00AE101C" w:rsidRPr="003D452E">
        <w:rPr>
          <w:rStyle w:val="uicontrol"/>
          <w:rFonts w:hint="eastAsia"/>
        </w:rPr>
        <w:t>”</w:t>
      </w:r>
      <w:r w:rsidRPr="0047456B">
        <w:rPr>
          <w:rStyle w:val="uicontrol"/>
        </w:rPr>
        <w:t>。</w:t>
      </w:r>
      <w:r w:rsidRPr="0047456B">
        <w:rPr>
          <w:rStyle w:val="uicontrol"/>
        </w:rPr>
        <w:t xml:space="preserve"> </w:t>
      </w:r>
    </w:p>
    <w:p w14:paraId="07A8F9F0" w14:textId="1DA420FC" w:rsidR="0023720F" w:rsidRPr="006B361D" w:rsidRDefault="0023720F" w:rsidP="006B361D">
      <w:pPr>
        <w:pStyle w:val="1e"/>
        <w:rPr>
          <w:rStyle w:val="uicontrol"/>
        </w:rPr>
      </w:pPr>
      <w:r w:rsidRPr="006B361D">
        <w:rPr>
          <w:rStyle w:val="uicontrol"/>
        </w:rPr>
        <w:t>说明：管理员可以根据需要选择</w:t>
      </w:r>
      <w:r w:rsidR="00AE101C">
        <w:rPr>
          <w:rStyle w:val="uicontrol"/>
          <w:rFonts w:hint="eastAsia"/>
        </w:rPr>
        <w:t>“</w:t>
      </w:r>
      <w:r w:rsidRPr="006B361D">
        <w:rPr>
          <w:rStyle w:val="uicontrol"/>
        </w:rPr>
        <w:t>物理位置拓扑</w:t>
      </w:r>
      <w:r w:rsidR="00AE101C" w:rsidRPr="003D452E">
        <w:rPr>
          <w:rStyle w:val="uicontrol"/>
          <w:rFonts w:hint="eastAsia"/>
        </w:rPr>
        <w:t>”</w:t>
      </w:r>
      <w:r w:rsidRPr="006B361D">
        <w:rPr>
          <w:rStyle w:val="uicontrol"/>
        </w:rPr>
        <w:t>、</w:t>
      </w:r>
      <w:r w:rsidR="00AE101C">
        <w:rPr>
          <w:rStyle w:val="uicontrol"/>
          <w:rFonts w:hint="eastAsia"/>
        </w:rPr>
        <w:t>“</w:t>
      </w:r>
      <w:r w:rsidRPr="006B361D">
        <w:rPr>
          <w:rStyle w:val="uicontrol"/>
        </w:rPr>
        <w:t>服务应用拓扑</w:t>
      </w:r>
      <w:r w:rsidR="00AE101C" w:rsidRPr="003D452E">
        <w:rPr>
          <w:rStyle w:val="uicontrol"/>
          <w:rFonts w:hint="eastAsia"/>
        </w:rPr>
        <w:t>”</w:t>
      </w:r>
      <w:r w:rsidRPr="006B361D">
        <w:rPr>
          <w:rStyle w:val="uicontrol"/>
        </w:rPr>
        <w:t>、</w:t>
      </w:r>
      <w:r w:rsidR="00AE101C">
        <w:rPr>
          <w:rStyle w:val="uicontrol"/>
          <w:rFonts w:hint="eastAsia"/>
        </w:rPr>
        <w:t>“</w:t>
      </w:r>
      <w:r w:rsidRPr="006B361D">
        <w:rPr>
          <w:rStyle w:val="uicontrol"/>
        </w:rPr>
        <w:t>虚拟逻辑拓扑</w:t>
      </w:r>
      <w:r w:rsidR="00AE101C" w:rsidRPr="003D452E">
        <w:rPr>
          <w:rStyle w:val="uicontrol"/>
          <w:rFonts w:hint="eastAsia"/>
        </w:rPr>
        <w:t>”</w:t>
      </w:r>
      <w:r w:rsidRPr="006B361D">
        <w:rPr>
          <w:rStyle w:val="uicontrol"/>
        </w:rPr>
        <w:t>、</w:t>
      </w:r>
      <w:r w:rsidR="00AE101C">
        <w:rPr>
          <w:rStyle w:val="uicontrol"/>
          <w:rFonts w:hint="eastAsia"/>
        </w:rPr>
        <w:t>“</w:t>
      </w:r>
      <w:r w:rsidRPr="006B361D">
        <w:rPr>
          <w:rStyle w:val="uicontrol"/>
        </w:rPr>
        <w:t>VDC</w:t>
      </w:r>
      <w:r w:rsidRPr="006B361D">
        <w:rPr>
          <w:rStyle w:val="uicontrol"/>
        </w:rPr>
        <w:t>拓扑</w:t>
      </w:r>
      <w:r w:rsidR="00AE101C" w:rsidRPr="003D452E">
        <w:rPr>
          <w:rStyle w:val="uicontrol"/>
          <w:rFonts w:hint="eastAsia"/>
        </w:rPr>
        <w:t>”</w:t>
      </w:r>
      <w:r w:rsidRPr="006B361D">
        <w:rPr>
          <w:rStyle w:val="uicontrol"/>
        </w:rPr>
        <w:t>或</w:t>
      </w:r>
      <w:r w:rsidR="00AE101C">
        <w:rPr>
          <w:rStyle w:val="uicontrol"/>
          <w:rFonts w:hint="eastAsia"/>
        </w:rPr>
        <w:t>“</w:t>
      </w:r>
      <w:r w:rsidRPr="006B361D">
        <w:rPr>
          <w:rStyle w:val="uicontrol"/>
        </w:rPr>
        <w:t>物理网络拓扑</w:t>
      </w:r>
      <w:r w:rsidR="00AE101C" w:rsidRPr="003D452E">
        <w:rPr>
          <w:rStyle w:val="uicontrol"/>
          <w:rFonts w:hint="eastAsia"/>
        </w:rPr>
        <w:t>”</w:t>
      </w:r>
      <w:r w:rsidRPr="006B361D">
        <w:rPr>
          <w:rStyle w:val="uicontrol"/>
        </w:rPr>
        <w:t>。</w:t>
      </w:r>
    </w:p>
    <w:p w14:paraId="7889243B" w14:textId="77777777" w:rsidR="0023720F" w:rsidRPr="0047456B" w:rsidRDefault="0023720F" w:rsidP="006B361D">
      <w:pPr>
        <w:pStyle w:val="30"/>
        <w:rPr>
          <w:rStyle w:val="uicontrol"/>
        </w:rPr>
      </w:pPr>
      <w:r w:rsidRPr="0047456B">
        <w:rPr>
          <w:rStyle w:val="uicontrol"/>
        </w:rPr>
        <w:t>在拓扑图区域，选中同一节点下的两个或多个节点，单击</w:t>
      </w:r>
      <w:r w:rsidRPr="0047456B">
        <w:rPr>
          <w:rStyle w:val="uicontrol"/>
          <w:noProof/>
        </w:rPr>
        <w:drawing>
          <wp:inline distT="0" distB="0" distL="0" distR="0" wp14:anchorId="230F892D" wp14:editId="260E4A88">
            <wp:extent cx="152400" cy="152400"/>
            <wp:effectExtent l="0" t="0" r="0" b="0"/>
            <wp:docPr id="401" name="图片 401" descr="http://localhost:7890/pages/YZG0624X/01/YZG0624X/01/resources/install/fig/GUOC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localhost:7890/pages/YZG0624X/01/YZG0624X/01/resources/install/fig/GUOC072.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7456B">
        <w:rPr>
          <w:rStyle w:val="uicontrol"/>
        </w:rPr>
        <w:t>，创建虚拟组。</w:t>
      </w:r>
      <w:r w:rsidRPr="0047456B">
        <w:rPr>
          <w:rStyle w:val="uicontrol"/>
        </w:rPr>
        <w:t xml:space="preserve"> </w:t>
      </w:r>
    </w:p>
    <w:p w14:paraId="6E7C26C1" w14:textId="701B92AA" w:rsidR="0023720F" w:rsidRPr="00494DF2" w:rsidRDefault="006B361D" w:rsidP="006B361D">
      <w:pPr>
        <w:pStyle w:val="1e"/>
        <w:rPr>
          <w:rStyle w:val="uicontrol"/>
        </w:rPr>
      </w:pPr>
      <w:r w:rsidRPr="00494DF2">
        <w:rPr>
          <w:rStyle w:val="uicontrol"/>
        </w:rPr>
        <w:t>说明：</w:t>
      </w:r>
      <w:r w:rsidR="0023720F" w:rsidRPr="00494DF2">
        <w:rPr>
          <w:rStyle w:val="uicontrol"/>
        </w:rPr>
        <w:t>当前拓扑图的显示无法满足要求时，可以通过创建</w:t>
      </w:r>
      <w:proofErr w:type="gramStart"/>
      <w:r w:rsidR="0023720F" w:rsidRPr="00494DF2">
        <w:rPr>
          <w:rStyle w:val="uicontrol"/>
        </w:rPr>
        <w:t>虚拟组</w:t>
      </w:r>
      <w:proofErr w:type="gramEnd"/>
      <w:r w:rsidR="0023720F" w:rsidRPr="00494DF2">
        <w:rPr>
          <w:rStyle w:val="uicontrol"/>
        </w:rPr>
        <w:t>的形式对拓扑图中的同层节点进行分类。</w:t>
      </w:r>
    </w:p>
    <w:p w14:paraId="2BE7A629" w14:textId="77777777" w:rsidR="0023720F" w:rsidRPr="0047456B" w:rsidRDefault="0023720F" w:rsidP="006B361D">
      <w:pPr>
        <w:pStyle w:val="30"/>
        <w:rPr>
          <w:rStyle w:val="uicontrol"/>
        </w:rPr>
      </w:pPr>
      <w:r w:rsidRPr="0047456B">
        <w:rPr>
          <w:rStyle w:val="uicontrol"/>
        </w:rPr>
        <w:t>在拓扑图区域，单击</w:t>
      </w:r>
      <w:r w:rsidRPr="0047456B">
        <w:rPr>
          <w:rStyle w:val="uicontrol"/>
          <w:noProof/>
        </w:rPr>
        <w:drawing>
          <wp:inline distT="0" distB="0" distL="0" distR="0" wp14:anchorId="0D4E0C51" wp14:editId="063B28CA">
            <wp:extent cx="152400" cy="152400"/>
            <wp:effectExtent l="0" t="0" r="0" b="0"/>
            <wp:docPr id="399" name="图片 399" descr="http://localhost:7890/pages/YZG0624X/01/YZG0624X/01/resources/install/fig/GUOC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localhost:7890/pages/YZG0624X/01/YZG0624X/01/resources/install/fig/GUOC07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7456B">
        <w:rPr>
          <w:rStyle w:val="uicontrol"/>
        </w:rPr>
        <w:t>，按照界面提示，增加各网元之间的关系连线。</w:t>
      </w:r>
    </w:p>
    <w:p w14:paraId="70DE4A09" w14:textId="77777777" w:rsidR="0023720F" w:rsidRPr="0047456B" w:rsidRDefault="0023720F" w:rsidP="006B361D">
      <w:pPr>
        <w:pStyle w:val="30"/>
        <w:rPr>
          <w:rStyle w:val="uicontrol"/>
        </w:rPr>
      </w:pPr>
      <w:r w:rsidRPr="0047456B">
        <w:rPr>
          <w:rStyle w:val="uicontrol"/>
        </w:rPr>
        <w:t>在拓扑图区域，单击</w:t>
      </w:r>
      <w:r w:rsidRPr="0047456B">
        <w:rPr>
          <w:rStyle w:val="uicontrol"/>
          <w:noProof/>
        </w:rPr>
        <w:drawing>
          <wp:inline distT="0" distB="0" distL="0" distR="0" wp14:anchorId="26988B0D" wp14:editId="451B3801">
            <wp:extent cx="152400" cy="152400"/>
            <wp:effectExtent l="0" t="0" r="0" b="0"/>
            <wp:docPr id="398" name="图片 398" descr="http://localhost:7890/pages/YZG0624X/01/YZG0624X/01/resources/install/fig/GUOC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localhost:7890/pages/YZG0624X/01/YZG0624X/01/resources/install/fig/GUOC07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7456B">
        <w:rPr>
          <w:rStyle w:val="uicontrol"/>
        </w:rPr>
        <w:t>，按照界面提示，设置拓扑图的背景图片。</w:t>
      </w:r>
    </w:p>
    <w:p w14:paraId="1ACB1EA1" w14:textId="77777777" w:rsidR="0023720F" w:rsidRPr="0047456B" w:rsidRDefault="0023720F" w:rsidP="006B361D">
      <w:pPr>
        <w:pStyle w:val="30"/>
        <w:rPr>
          <w:rStyle w:val="uicontrol"/>
        </w:rPr>
      </w:pPr>
      <w:r w:rsidRPr="0047456B">
        <w:rPr>
          <w:rStyle w:val="uicontrol"/>
        </w:rPr>
        <w:t>完成拓扑图配置后，单击</w:t>
      </w:r>
      <w:r w:rsidRPr="0047456B">
        <w:rPr>
          <w:rStyle w:val="uicontrol"/>
          <w:noProof/>
        </w:rPr>
        <w:drawing>
          <wp:inline distT="0" distB="0" distL="0" distR="0" wp14:anchorId="404066BD" wp14:editId="01B23B7A">
            <wp:extent cx="152400" cy="152400"/>
            <wp:effectExtent l="0" t="0" r="0" b="0"/>
            <wp:docPr id="397" name="图片 397" descr="http://localhost:7890/pages/YZG0624X/01/YZG0624X/01/resources/install/fig/GUOC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localhost:7890/pages/YZG0624X/01/YZG0624X/01/resources/install/fig/GUOC07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7456B">
        <w:rPr>
          <w:rStyle w:val="uicontrol"/>
        </w:rPr>
        <w:t>保存配置。</w:t>
      </w:r>
    </w:p>
    <w:p w14:paraId="4EB613B7" w14:textId="77777777" w:rsidR="0023720F" w:rsidRPr="006B361D" w:rsidRDefault="0023720F" w:rsidP="006B361D">
      <w:pPr>
        <w:pStyle w:val="3"/>
      </w:pPr>
      <w:bookmarkStart w:id="299" w:name="_Toc497466172"/>
      <w:bookmarkStart w:id="300" w:name="_Toc500505246"/>
      <w:r w:rsidRPr="006B361D">
        <w:rPr>
          <w:rFonts w:hint="eastAsia"/>
        </w:rPr>
        <w:t>报表管理</w:t>
      </w:r>
      <w:bookmarkEnd w:id="299"/>
      <w:bookmarkEnd w:id="300"/>
    </w:p>
    <w:p w14:paraId="3A1F22D5" w14:textId="656B4F9E" w:rsidR="0023720F" w:rsidRPr="006B361D" w:rsidRDefault="0023720F" w:rsidP="006B361D">
      <w:pPr>
        <w:pStyle w:val="30"/>
        <w:rPr>
          <w:rStyle w:val="uicontrol"/>
        </w:rPr>
      </w:pPr>
      <w:r w:rsidRPr="006B361D">
        <w:rPr>
          <w:rStyle w:val="uicontrol"/>
        </w:rPr>
        <w:t>在</w:t>
      </w:r>
      <w:r w:rsidRPr="006B361D">
        <w:rPr>
          <w:rStyle w:val="uicontrol"/>
        </w:rPr>
        <w:t>OperationCenter</w:t>
      </w:r>
      <w:r w:rsidRPr="006B361D">
        <w:rPr>
          <w:rStyle w:val="uicontrol"/>
        </w:rPr>
        <w:t>管理平台的</w:t>
      </w:r>
      <w:r w:rsidRPr="006B361D">
        <w:rPr>
          <w:rStyle w:val="uicontrol"/>
        </w:rPr>
        <w:t>Portal</w:t>
      </w:r>
      <w:r w:rsidRPr="006B361D">
        <w:rPr>
          <w:rStyle w:val="uicontrol"/>
        </w:rPr>
        <w:t>中选择</w:t>
      </w:r>
      <w:r w:rsidR="00AE101C">
        <w:rPr>
          <w:rStyle w:val="uicontrol"/>
          <w:rFonts w:hint="eastAsia"/>
        </w:rPr>
        <w:t>“</w:t>
      </w:r>
      <w:r w:rsidRPr="006B361D">
        <w:rPr>
          <w:rStyle w:val="uicontrol"/>
        </w:rPr>
        <w:t>统计报表</w:t>
      </w:r>
      <w:r w:rsidR="006B361D" w:rsidRPr="006B361D">
        <w:rPr>
          <w:rStyle w:val="uicontrol"/>
        </w:rPr>
        <w:t>——</w:t>
      </w:r>
      <w:r w:rsidRPr="006B361D">
        <w:rPr>
          <w:rStyle w:val="uicontrol"/>
        </w:rPr>
        <w:t>报表查看</w:t>
      </w:r>
      <w:r w:rsidR="00AE101C" w:rsidRPr="003D452E">
        <w:rPr>
          <w:rStyle w:val="uicontrol"/>
          <w:rFonts w:hint="eastAsia"/>
        </w:rPr>
        <w:t>”</w:t>
      </w:r>
      <w:r w:rsidRPr="006B361D">
        <w:rPr>
          <w:rStyle w:val="uicontrol"/>
        </w:rPr>
        <w:t>，如下图所示。</w:t>
      </w:r>
      <w:r w:rsidRPr="006B361D">
        <w:rPr>
          <w:rStyle w:val="uicontrol"/>
        </w:rPr>
        <w:t xml:space="preserve"> </w:t>
      </w:r>
    </w:p>
    <w:p w14:paraId="57880691" w14:textId="77777777" w:rsidR="0023720F" w:rsidRPr="0047456B" w:rsidRDefault="0023720F" w:rsidP="006B361D">
      <w:pPr>
        <w:pStyle w:val="1e"/>
        <w:rPr>
          <w:rStyle w:val="uicontrol"/>
        </w:rPr>
      </w:pPr>
      <w:r w:rsidRPr="0047456B">
        <w:rPr>
          <w:rStyle w:val="uicontrol"/>
        </w:rPr>
        <w:lastRenderedPageBreak/>
        <w:br/>
      </w:r>
      <w:r>
        <w:rPr>
          <w:noProof/>
        </w:rPr>
        <w:drawing>
          <wp:inline distT="0" distB="0" distL="0" distR="0" wp14:anchorId="2DA0707E" wp14:editId="7F085BF4">
            <wp:extent cx="5171429" cy="3028571"/>
            <wp:effectExtent l="0" t="0" r="0" b="63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171429" cy="3028571"/>
                    </a:xfrm>
                    <a:prstGeom prst="rect">
                      <a:avLst/>
                    </a:prstGeom>
                  </pic:spPr>
                </pic:pic>
              </a:graphicData>
            </a:graphic>
          </wp:inline>
        </w:drawing>
      </w:r>
    </w:p>
    <w:p w14:paraId="1870C391" w14:textId="77777777" w:rsidR="0023720F" w:rsidRPr="0047456B" w:rsidRDefault="0023720F" w:rsidP="006B361D">
      <w:pPr>
        <w:pStyle w:val="30"/>
        <w:rPr>
          <w:rStyle w:val="uicontrol"/>
        </w:rPr>
      </w:pPr>
      <w:r w:rsidRPr="0047456B">
        <w:rPr>
          <w:rStyle w:val="uicontrol"/>
        </w:rPr>
        <w:t>选择报表类型，按照界面提示配置相关参数。</w:t>
      </w:r>
      <w:r w:rsidRPr="0047456B">
        <w:rPr>
          <w:rStyle w:val="uicontrol"/>
        </w:rPr>
        <w:t xml:space="preserve"> </w:t>
      </w:r>
    </w:p>
    <w:p w14:paraId="390B51D1" w14:textId="4B2798FC" w:rsidR="0023720F" w:rsidRPr="00494DF2" w:rsidRDefault="0023720F" w:rsidP="006B361D">
      <w:pPr>
        <w:pStyle w:val="4a"/>
        <w:rPr>
          <w:rStyle w:val="uicontrol"/>
        </w:rPr>
      </w:pPr>
      <w:r w:rsidRPr="00494DF2">
        <w:rPr>
          <w:rStyle w:val="uicontrol"/>
        </w:rPr>
        <w:t>手工报表：单击</w:t>
      </w:r>
      <w:r w:rsidR="00AE101C">
        <w:rPr>
          <w:rStyle w:val="uicontrol"/>
          <w:rFonts w:hint="eastAsia"/>
        </w:rPr>
        <w:t>“</w:t>
      </w:r>
      <w:r w:rsidRPr="00494DF2">
        <w:rPr>
          <w:rStyle w:val="uicontrol"/>
        </w:rPr>
        <w:t>查看报表</w:t>
      </w:r>
      <w:r w:rsidR="00AE101C" w:rsidRPr="003D452E">
        <w:rPr>
          <w:rStyle w:val="uicontrol"/>
          <w:rFonts w:hint="eastAsia"/>
        </w:rPr>
        <w:t>”</w:t>
      </w:r>
      <w:r w:rsidRPr="00494DF2">
        <w:rPr>
          <w:rStyle w:val="uicontrol"/>
        </w:rPr>
        <w:t>，系统生成报表信息。</w:t>
      </w:r>
    </w:p>
    <w:p w14:paraId="024E84FD" w14:textId="252F27BC" w:rsidR="0023720F" w:rsidRPr="00494DF2" w:rsidRDefault="0023720F" w:rsidP="006B361D">
      <w:pPr>
        <w:pStyle w:val="4a"/>
      </w:pPr>
      <w:r w:rsidRPr="00494DF2">
        <w:rPr>
          <w:rStyle w:val="uicontrol"/>
        </w:rPr>
        <w:t>周期报表：单击</w:t>
      </w:r>
      <w:r w:rsidR="00AE101C">
        <w:rPr>
          <w:rStyle w:val="uicontrol"/>
          <w:rFonts w:hint="eastAsia"/>
        </w:rPr>
        <w:t>“</w:t>
      </w:r>
      <w:r w:rsidRPr="00494DF2">
        <w:rPr>
          <w:rStyle w:val="uicontrol"/>
        </w:rPr>
        <w:t>提交任务</w:t>
      </w:r>
      <w:r w:rsidR="00AE101C" w:rsidRPr="003D452E">
        <w:rPr>
          <w:rStyle w:val="uicontrol"/>
          <w:rFonts w:hint="eastAsia"/>
        </w:rPr>
        <w:t>”</w:t>
      </w:r>
      <w:r w:rsidRPr="00494DF2">
        <w:rPr>
          <w:rStyle w:val="uicontrol"/>
        </w:rPr>
        <w:t>，统计周期后系统生成报表信息。</w:t>
      </w:r>
    </w:p>
    <w:p w14:paraId="19508B05" w14:textId="77777777" w:rsidR="0023720F" w:rsidRPr="006B361D" w:rsidRDefault="0023720F" w:rsidP="006B361D">
      <w:pPr>
        <w:pStyle w:val="3"/>
      </w:pPr>
      <w:bookmarkStart w:id="301" w:name="_Toc497466173"/>
      <w:bookmarkStart w:id="302" w:name="_Toc500505247"/>
      <w:r w:rsidRPr="006B361D">
        <w:rPr>
          <w:rFonts w:hint="eastAsia"/>
        </w:rPr>
        <w:t>容量监控</w:t>
      </w:r>
      <w:bookmarkEnd w:id="301"/>
      <w:bookmarkEnd w:id="302"/>
    </w:p>
    <w:p w14:paraId="41F1FFA2" w14:textId="2649EFF4" w:rsidR="0023720F" w:rsidRPr="0047456B" w:rsidRDefault="0023720F" w:rsidP="006B361D">
      <w:pPr>
        <w:pStyle w:val="30"/>
        <w:rPr>
          <w:rStyle w:val="uicontrol"/>
        </w:rPr>
      </w:pPr>
      <w:r w:rsidRPr="0047456B">
        <w:rPr>
          <w:rStyle w:val="uicontrol"/>
        </w:rPr>
        <w:t>在</w:t>
      </w:r>
      <w:r>
        <w:rPr>
          <w:rStyle w:val="uicontrol"/>
        </w:rPr>
        <w:t>OperationCenter</w:t>
      </w:r>
      <w:r w:rsidRPr="0047456B">
        <w:rPr>
          <w:rStyle w:val="uicontrol"/>
        </w:rPr>
        <w:t>管理平台的</w:t>
      </w:r>
      <w:r w:rsidRPr="0047456B">
        <w:rPr>
          <w:rStyle w:val="uicontrol"/>
        </w:rPr>
        <w:t>Portal</w:t>
      </w:r>
      <w:r w:rsidRPr="0047456B">
        <w:rPr>
          <w:rStyle w:val="uicontrol"/>
        </w:rPr>
        <w:t>中选择</w:t>
      </w:r>
      <w:r w:rsidR="00AE101C">
        <w:rPr>
          <w:rStyle w:val="uicontrol"/>
          <w:rFonts w:hint="eastAsia"/>
        </w:rPr>
        <w:t>“</w:t>
      </w:r>
      <w:r w:rsidRPr="0047456B">
        <w:rPr>
          <w:rStyle w:val="uicontrol"/>
        </w:rPr>
        <w:t>容量监控</w:t>
      </w:r>
      <w:r w:rsidR="006B361D" w:rsidRPr="006B361D">
        <w:rPr>
          <w:rStyle w:val="uicontrol"/>
        </w:rPr>
        <w:t>——</w:t>
      </w:r>
      <w:r w:rsidRPr="0047456B">
        <w:rPr>
          <w:rStyle w:val="uicontrol"/>
        </w:rPr>
        <w:t>容量查看</w:t>
      </w:r>
      <w:r w:rsidR="00AE101C" w:rsidRPr="003D452E">
        <w:rPr>
          <w:rStyle w:val="uicontrol"/>
          <w:rFonts w:hint="eastAsia"/>
        </w:rPr>
        <w:t>”</w:t>
      </w:r>
      <w:r w:rsidRPr="0047456B">
        <w:rPr>
          <w:rStyle w:val="uicontrol"/>
        </w:rPr>
        <w:t>。</w:t>
      </w:r>
      <w:r w:rsidRPr="0047456B">
        <w:rPr>
          <w:rStyle w:val="uicontrol"/>
        </w:rPr>
        <w:t xml:space="preserve"> </w:t>
      </w:r>
    </w:p>
    <w:p w14:paraId="7BE8B8E6" w14:textId="77777777" w:rsidR="0023720F" w:rsidRPr="0047456B" w:rsidRDefault="0023720F" w:rsidP="006B361D">
      <w:pPr>
        <w:pStyle w:val="30"/>
        <w:rPr>
          <w:rStyle w:val="uicontrol"/>
        </w:rPr>
      </w:pPr>
      <w:r w:rsidRPr="0047456B">
        <w:rPr>
          <w:rStyle w:val="uicontrol"/>
        </w:rPr>
        <w:t>选择导航树中的一项，查看对应的容量视图，如下图所示。</w:t>
      </w:r>
      <w:r w:rsidRPr="0047456B">
        <w:rPr>
          <w:rStyle w:val="uicontrol"/>
        </w:rPr>
        <w:t xml:space="preserve"> </w:t>
      </w:r>
    </w:p>
    <w:p w14:paraId="2A0A4199" w14:textId="77777777" w:rsidR="0023720F" w:rsidRPr="0047456B" w:rsidRDefault="0023720F" w:rsidP="006B361D">
      <w:pPr>
        <w:pStyle w:val="1e"/>
        <w:rPr>
          <w:rStyle w:val="uicontrol"/>
        </w:rPr>
      </w:pPr>
      <w:bookmarkStart w:id="303" w:name="oc_admin_guide_0086__fig_01"/>
      <w:bookmarkStart w:id="304" w:name="fig_01"/>
      <w:bookmarkEnd w:id="303"/>
      <w:bookmarkEnd w:id="304"/>
      <w:r>
        <w:rPr>
          <w:noProof/>
        </w:rPr>
        <w:drawing>
          <wp:inline distT="0" distB="0" distL="0" distR="0" wp14:anchorId="7EBC89BC" wp14:editId="09E4C543">
            <wp:extent cx="5169600" cy="2464535"/>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169600" cy="2464535"/>
                    </a:xfrm>
                    <a:prstGeom prst="rect">
                      <a:avLst/>
                    </a:prstGeom>
                  </pic:spPr>
                </pic:pic>
              </a:graphicData>
            </a:graphic>
          </wp:inline>
        </w:drawing>
      </w:r>
    </w:p>
    <w:p w14:paraId="66834FBD" w14:textId="4DC3A086" w:rsidR="0023720F" w:rsidRPr="0047456B" w:rsidRDefault="0023720F" w:rsidP="006B361D">
      <w:pPr>
        <w:pStyle w:val="30"/>
        <w:rPr>
          <w:rStyle w:val="uicontrol"/>
        </w:rPr>
      </w:pPr>
      <w:r w:rsidRPr="0047456B">
        <w:rPr>
          <w:rStyle w:val="uicontrol"/>
        </w:rPr>
        <w:t>选择</w:t>
      </w:r>
      <w:r w:rsidR="00AE101C">
        <w:rPr>
          <w:rStyle w:val="uicontrol"/>
          <w:rFonts w:hint="eastAsia"/>
        </w:rPr>
        <w:t>“</w:t>
      </w:r>
      <w:r w:rsidRPr="0047456B">
        <w:rPr>
          <w:rStyle w:val="uicontrol"/>
        </w:rPr>
        <w:t>按物理位置</w:t>
      </w:r>
      <w:r w:rsidR="00AE101C" w:rsidRPr="003D452E">
        <w:rPr>
          <w:rStyle w:val="uicontrol"/>
          <w:rFonts w:hint="eastAsia"/>
        </w:rPr>
        <w:t>”</w:t>
      </w:r>
      <w:r w:rsidRPr="0047456B">
        <w:rPr>
          <w:rStyle w:val="uicontrol"/>
        </w:rPr>
        <w:t>、</w:t>
      </w:r>
      <w:r w:rsidR="00AE101C">
        <w:rPr>
          <w:rStyle w:val="uicontrol"/>
          <w:rFonts w:hint="eastAsia"/>
        </w:rPr>
        <w:t>“</w:t>
      </w:r>
      <w:r w:rsidRPr="0047456B">
        <w:rPr>
          <w:rStyle w:val="uicontrol"/>
        </w:rPr>
        <w:t>按虚拟逻辑</w:t>
      </w:r>
      <w:r w:rsidR="00AE101C" w:rsidRPr="003D452E">
        <w:rPr>
          <w:rStyle w:val="uicontrol"/>
          <w:rFonts w:hint="eastAsia"/>
        </w:rPr>
        <w:t>”</w:t>
      </w:r>
      <w:r w:rsidRPr="0047456B">
        <w:rPr>
          <w:rStyle w:val="uicontrol"/>
        </w:rPr>
        <w:t>、</w:t>
      </w:r>
      <w:r w:rsidR="00AE101C">
        <w:rPr>
          <w:rStyle w:val="uicontrol"/>
          <w:rFonts w:hint="eastAsia"/>
        </w:rPr>
        <w:t>“</w:t>
      </w:r>
      <w:r w:rsidRPr="0047456B">
        <w:rPr>
          <w:rStyle w:val="uicontrol"/>
        </w:rPr>
        <w:t>按管理系统</w:t>
      </w:r>
      <w:r w:rsidR="00AE101C" w:rsidRPr="003D452E">
        <w:rPr>
          <w:rStyle w:val="uicontrol"/>
          <w:rFonts w:hint="eastAsia"/>
        </w:rPr>
        <w:t>”</w:t>
      </w:r>
      <w:r w:rsidRPr="0047456B">
        <w:rPr>
          <w:rStyle w:val="uicontrol"/>
        </w:rPr>
        <w:t>、</w:t>
      </w:r>
      <w:r w:rsidR="00AE101C">
        <w:rPr>
          <w:rStyle w:val="uicontrol"/>
          <w:rFonts w:hint="eastAsia"/>
        </w:rPr>
        <w:t>“</w:t>
      </w:r>
      <w:r w:rsidRPr="0047456B">
        <w:rPr>
          <w:rStyle w:val="uicontrol"/>
        </w:rPr>
        <w:t>按</w:t>
      </w:r>
      <w:r w:rsidRPr="0047456B">
        <w:rPr>
          <w:rStyle w:val="uicontrol"/>
        </w:rPr>
        <w:t>VDC</w:t>
      </w:r>
      <w:r w:rsidR="00AE101C" w:rsidRPr="003D452E">
        <w:rPr>
          <w:rStyle w:val="uicontrol"/>
          <w:rFonts w:hint="eastAsia"/>
        </w:rPr>
        <w:t>”</w:t>
      </w:r>
      <w:r w:rsidRPr="0047456B">
        <w:rPr>
          <w:rStyle w:val="uicontrol"/>
        </w:rPr>
        <w:t>的子节点，单击</w:t>
      </w:r>
      <w:r w:rsidR="00AE101C">
        <w:rPr>
          <w:rStyle w:val="uicontrol"/>
          <w:rFonts w:hint="eastAsia"/>
        </w:rPr>
        <w:t>“</w:t>
      </w:r>
      <w:r w:rsidRPr="0047456B">
        <w:rPr>
          <w:rStyle w:val="uicontrol"/>
        </w:rPr>
        <w:t>容量趋势视图</w:t>
      </w:r>
      <w:r w:rsidR="00AE101C" w:rsidRPr="003D452E">
        <w:rPr>
          <w:rStyle w:val="uicontrol"/>
          <w:rFonts w:hint="eastAsia"/>
        </w:rPr>
        <w:t>”</w:t>
      </w:r>
      <w:r w:rsidRPr="0047456B">
        <w:rPr>
          <w:rStyle w:val="uicontrol"/>
        </w:rPr>
        <w:t>页签，查看容量趋势视图和容量预测结果。</w:t>
      </w:r>
      <w:r w:rsidRPr="0047456B">
        <w:rPr>
          <w:rStyle w:val="uicontrol"/>
        </w:rPr>
        <w:t xml:space="preserve"> </w:t>
      </w:r>
    </w:p>
    <w:p w14:paraId="5696F899" w14:textId="4C0ACF09" w:rsidR="0023720F" w:rsidRPr="0047456B" w:rsidRDefault="0023720F" w:rsidP="006B361D">
      <w:pPr>
        <w:pStyle w:val="30"/>
        <w:rPr>
          <w:rStyle w:val="uicontrol"/>
        </w:rPr>
      </w:pPr>
      <w:r w:rsidRPr="0047456B">
        <w:rPr>
          <w:rStyle w:val="uicontrol"/>
        </w:rPr>
        <w:t>单击</w:t>
      </w:r>
      <w:r w:rsidR="00AE101C">
        <w:rPr>
          <w:rStyle w:val="uicontrol"/>
          <w:rFonts w:hint="eastAsia"/>
        </w:rPr>
        <w:t>“</w:t>
      </w:r>
      <w:r w:rsidRPr="0047456B">
        <w:rPr>
          <w:rStyle w:val="uicontrol"/>
        </w:rPr>
        <w:t>导出</w:t>
      </w:r>
      <w:r w:rsidR="00AE101C" w:rsidRPr="003D452E">
        <w:rPr>
          <w:rStyle w:val="uicontrol"/>
          <w:rFonts w:hint="eastAsia"/>
        </w:rPr>
        <w:t>”</w:t>
      </w:r>
      <w:r w:rsidRPr="0047456B">
        <w:rPr>
          <w:rStyle w:val="uicontrol"/>
        </w:rPr>
        <w:t>，导出容量趋势数据。</w:t>
      </w:r>
      <w:r w:rsidRPr="0047456B">
        <w:rPr>
          <w:rStyle w:val="uicontrol"/>
        </w:rPr>
        <w:t xml:space="preserve"> </w:t>
      </w:r>
    </w:p>
    <w:p w14:paraId="78CBF7D8" w14:textId="4DA00E05" w:rsidR="0023720F" w:rsidRPr="0047456B" w:rsidRDefault="0023720F" w:rsidP="006B361D">
      <w:pPr>
        <w:pStyle w:val="30"/>
        <w:rPr>
          <w:rStyle w:val="uicontrol"/>
        </w:rPr>
      </w:pPr>
      <w:r w:rsidRPr="0047456B">
        <w:rPr>
          <w:rStyle w:val="uicontrol"/>
        </w:rPr>
        <w:lastRenderedPageBreak/>
        <w:t>选择</w:t>
      </w:r>
      <w:r w:rsidR="00AE101C">
        <w:rPr>
          <w:rStyle w:val="uicontrol"/>
          <w:rFonts w:hint="eastAsia"/>
        </w:rPr>
        <w:t>“</w:t>
      </w:r>
      <w:r w:rsidRPr="0047456B">
        <w:rPr>
          <w:rStyle w:val="uicontrol"/>
        </w:rPr>
        <w:t>按对象分类</w:t>
      </w:r>
      <w:r w:rsidR="00AE101C" w:rsidRPr="003D452E">
        <w:rPr>
          <w:rStyle w:val="uicontrol"/>
          <w:rFonts w:hint="eastAsia"/>
        </w:rPr>
        <w:t>”</w:t>
      </w:r>
      <w:r w:rsidRPr="0047456B">
        <w:rPr>
          <w:rStyle w:val="uicontrol"/>
        </w:rPr>
        <w:t>的子节点。</w:t>
      </w:r>
      <w:r w:rsidRPr="0047456B">
        <w:rPr>
          <w:rStyle w:val="uicontrol"/>
        </w:rPr>
        <w:t xml:space="preserve"> </w:t>
      </w:r>
    </w:p>
    <w:p w14:paraId="43F019BF" w14:textId="06348A85" w:rsidR="0023720F" w:rsidRPr="00494DF2" w:rsidRDefault="00AE101C" w:rsidP="006B361D">
      <w:pPr>
        <w:pStyle w:val="4a"/>
        <w:rPr>
          <w:rStyle w:val="uicontrol"/>
        </w:rPr>
      </w:pPr>
      <w:r>
        <w:rPr>
          <w:rStyle w:val="uicontrol"/>
          <w:rFonts w:hint="eastAsia"/>
        </w:rPr>
        <w:t>“</w:t>
      </w:r>
      <w:r w:rsidR="0023720F" w:rsidRPr="00494DF2">
        <w:rPr>
          <w:rStyle w:val="uicontrol"/>
        </w:rPr>
        <w:t>服务器</w:t>
      </w:r>
      <w:r w:rsidRPr="003D452E">
        <w:rPr>
          <w:rStyle w:val="uicontrol"/>
          <w:rFonts w:hint="eastAsia"/>
        </w:rPr>
        <w:t>”</w:t>
      </w:r>
      <w:r w:rsidR="0023720F" w:rsidRPr="00494DF2">
        <w:rPr>
          <w:rStyle w:val="uicontrol"/>
        </w:rPr>
        <w:t>：显示服务器列表、容量快照、虚拟机列表和服务器性能趋势图。</w:t>
      </w:r>
    </w:p>
    <w:p w14:paraId="6D188D06" w14:textId="15052457" w:rsidR="0023720F" w:rsidRPr="00494DF2" w:rsidRDefault="00AE101C" w:rsidP="006B361D">
      <w:pPr>
        <w:pStyle w:val="4a"/>
        <w:rPr>
          <w:rStyle w:val="uicontrol"/>
        </w:rPr>
      </w:pPr>
      <w:r>
        <w:rPr>
          <w:rStyle w:val="uicontrol"/>
          <w:rFonts w:hint="eastAsia"/>
        </w:rPr>
        <w:t>“</w:t>
      </w:r>
      <w:r w:rsidR="0023720F" w:rsidRPr="00494DF2">
        <w:rPr>
          <w:rStyle w:val="uicontrol"/>
        </w:rPr>
        <w:t>阵列存储</w:t>
      </w:r>
      <w:r w:rsidRPr="003D452E">
        <w:rPr>
          <w:rStyle w:val="uicontrol"/>
          <w:rFonts w:hint="eastAsia"/>
        </w:rPr>
        <w:t>”</w:t>
      </w:r>
      <w:r w:rsidR="0023720F" w:rsidRPr="00494DF2">
        <w:rPr>
          <w:rStyle w:val="uicontrol"/>
        </w:rPr>
        <w:t>：显示阵列存储列表和存储详情。</w:t>
      </w:r>
    </w:p>
    <w:p w14:paraId="61E71ACF" w14:textId="6F94D751" w:rsidR="0023720F" w:rsidRPr="00494DF2" w:rsidRDefault="00AE101C" w:rsidP="006B361D">
      <w:pPr>
        <w:pStyle w:val="4a"/>
        <w:rPr>
          <w:rStyle w:val="uicontrol"/>
        </w:rPr>
      </w:pPr>
      <w:r>
        <w:rPr>
          <w:rStyle w:val="uicontrol"/>
          <w:rFonts w:hint="eastAsia"/>
        </w:rPr>
        <w:t>“</w:t>
      </w:r>
      <w:r w:rsidR="0023720F" w:rsidRPr="00494DF2">
        <w:rPr>
          <w:rStyle w:val="uicontrol"/>
        </w:rPr>
        <w:t>海量存储</w:t>
      </w:r>
      <w:r w:rsidRPr="003D452E">
        <w:rPr>
          <w:rStyle w:val="uicontrol"/>
          <w:rFonts w:hint="eastAsia"/>
        </w:rPr>
        <w:t>”</w:t>
      </w:r>
      <w:r w:rsidR="0023720F" w:rsidRPr="00494DF2">
        <w:rPr>
          <w:rStyle w:val="uicontrol"/>
        </w:rPr>
        <w:t>：显示海量存储列表和存储详情。</w:t>
      </w:r>
    </w:p>
    <w:p w14:paraId="79FC6C4F" w14:textId="77777777" w:rsidR="0023720F" w:rsidRPr="006B361D" w:rsidRDefault="0023720F" w:rsidP="006B361D">
      <w:pPr>
        <w:pStyle w:val="2"/>
      </w:pPr>
      <w:bookmarkStart w:id="305" w:name="_Toc497466174"/>
      <w:bookmarkStart w:id="306" w:name="_Toc500505248"/>
      <w:r w:rsidRPr="006B361D">
        <w:rPr>
          <w:rFonts w:hint="eastAsia"/>
        </w:rPr>
        <w:t>结果</w:t>
      </w:r>
      <w:r w:rsidRPr="006B361D">
        <w:t>验证</w:t>
      </w:r>
      <w:bookmarkEnd w:id="305"/>
      <w:bookmarkEnd w:id="306"/>
    </w:p>
    <w:p w14:paraId="72DE2B85" w14:textId="3A669A4E" w:rsidR="00D43185" w:rsidRPr="0023720F" w:rsidRDefault="0023720F" w:rsidP="006B361D">
      <w:pPr>
        <w:pStyle w:val="4a"/>
      </w:pPr>
      <w:r w:rsidRPr="00494DF2">
        <w:rPr>
          <w:rStyle w:val="uicontrol"/>
          <w:rFonts w:hint="eastAsia"/>
        </w:rPr>
        <w:t>每个小节</w:t>
      </w:r>
      <w:r w:rsidRPr="00494DF2">
        <w:rPr>
          <w:rStyle w:val="uicontrol"/>
        </w:rPr>
        <w:t>结束后，可在界面查看对应的</w:t>
      </w:r>
      <w:r w:rsidRPr="00494DF2">
        <w:rPr>
          <w:rStyle w:val="uicontrol"/>
          <w:rFonts w:hint="eastAsia"/>
        </w:rPr>
        <w:t>监控</w:t>
      </w:r>
      <w:r w:rsidRPr="00494DF2">
        <w:rPr>
          <w:rStyle w:val="uicontrol"/>
        </w:rPr>
        <w:t>管理信息</w:t>
      </w:r>
      <w:r>
        <w:rPr>
          <w:rStyle w:val="uicontrol"/>
          <w:rFonts w:hint="eastAsia"/>
        </w:rPr>
        <w:t>。</w:t>
      </w:r>
    </w:p>
    <w:p w14:paraId="30C68BE4" w14:textId="722CA0B5" w:rsidR="0020153C" w:rsidRPr="00DC6966" w:rsidRDefault="0020153C" w:rsidP="00680302">
      <w:pPr>
        <w:pStyle w:val="1e"/>
      </w:pPr>
    </w:p>
    <w:sectPr w:rsidR="0020153C" w:rsidRPr="00DC6966" w:rsidSect="0020153C">
      <w:headerReference w:type="default" r:id="rId367"/>
      <w:footerReference w:type="default" r:id="rId368"/>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7"/>
    </wne:keymap>
    <wne:keymap wne:kcmPrimary="0437">
      <wne:acd wne:acdName="acd28"/>
    </wne:keymap>
    <wne:keymap wne:kcmPrimary="0458">
      <wne:acd wne:acdName="acd6"/>
    </wne:keymap>
    <wne:keymap wne:kcmPrimary="045A">
      <wne:acd wne:acdName="acd3"/>
    </wne:keymap>
    <wne:keymap wne:kcmPrimary="0470">
      <wne:acd wne:acdName="acd13"/>
    </wne:keymap>
    <wne:keymap wne:kcmPrimary="0471">
      <wne:acd wne:acdName="acd14"/>
    </wne:keymap>
    <wne:keymap wne:kcmPrimary="0472">
      <wne:acd wne:acdName="acd22"/>
    </wne:keymap>
    <wne:keymap wne:kcmPrimary="0473">
      <wne:acd wne:acdName="acd23"/>
    </wne:keymap>
    <wne:keymap wne:kcmPrimary="0474">
      <wne:acd wne:acdName="acd24"/>
    </wne:keymap>
    <wne:keymap wne:kcmPrimary="0475">
      <wne:acd wne:acdName="acd25"/>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rgValue="AgA1AC4AaIg8aAdomJg="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rgValue="AgAxAC4AY2uHZQ==" wne:acdName="acd13" wne:fciIndexBasedOn="0065"/>
    <wne:acd wne:argValue="AgAyAC4AfVTkTg=="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zAC4AZWukmg==" wne:acdName="acd22" wne:fciIndexBasedOn="0065"/>
    <wne:acd wne:argValue="AgA0AC4A+06hUg==" wne:acdName="acd23" wne:fciIndexBasedOn="0065"/>
    <wne:acd wne:argValue="AgA1AC4AaIg8aIdlV1s=" wne:acdName="acd24" wne:fciIndexBasedOn="0065"/>
    <wne:acd wne:argValue="AgA2AC4ATVIAig==" wne:acdName="acd25" wne:fciIndexBasedOn="0065"/>
    <wne:acd wne:acdName="acd26" wne:fciIndexBasedOn="0065"/>
    <wne:acd wne:acdName="acd27" wne:fciIndexBasedOn="0065"/>
    <wne:acd wne:argValue="AgA3AC4AgHvLTgdomJg=" wne:acdName="acd28" wne:fciIndexBasedOn="0065"/>
    <wne:acd wne:argValue="AgA4AC4ATVIAigdomJg=" wne:acdName="acd29"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30725D" w14:textId="77777777" w:rsidR="0036109F" w:rsidRDefault="0036109F" w:rsidP="00940D2A">
      <w:pPr>
        <w:spacing w:before="0" w:after="0" w:line="240" w:lineRule="auto"/>
      </w:pPr>
      <w:r>
        <w:separator/>
      </w:r>
    </w:p>
  </w:endnote>
  <w:endnote w:type="continuationSeparator" w:id="0">
    <w:p w14:paraId="45426ECA" w14:textId="77777777" w:rsidR="0036109F" w:rsidRDefault="0036109F"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rutigerNext LT Regular">
    <w:panose1 w:val="020B0503040504020204"/>
    <w:charset w:val="00"/>
    <w:family w:val="swiss"/>
    <w:pitch w:val="variable"/>
    <w:sig w:usb0="A00000AF"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楷体_GB2312">
    <w:altName w:val="楷体"/>
    <w:charset w:val="86"/>
    <w:family w:val="modern"/>
    <w:pitch w:val="fixed"/>
    <w:sig w:usb0="800002BF" w:usb1="38CF7CFA" w:usb2="00000016" w:usb3="00000000" w:csb0="00040001"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0941EF" w:rsidRPr="00404D2E" w14:paraId="43759C22" w14:textId="77777777">
      <w:trPr>
        <w:trHeight w:val="468"/>
      </w:trPr>
      <w:tc>
        <w:tcPr>
          <w:tcW w:w="3224" w:type="dxa"/>
        </w:tcPr>
        <w:p w14:paraId="718ECA14" w14:textId="77777777" w:rsidR="000941EF" w:rsidRPr="00404D2E" w:rsidRDefault="000941EF" w:rsidP="00790CE5">
          <w:pPr>
            <w:pStyle w:val="HeadingLeft"/>
            <w:jc w:val="both"/>
          </w:pPr>
          <w:r>
            <w:fldChar w:fldCharType="begin"/>
          </w:r>
          <w:r>
            <w:instrText xml:space="preserve">PAGE  </w:instrText>
          </w:r>
          <w:r>
            <w:fldChar w:fldCharType="separate"/>
          </w:r>
          <w:r>
            <w:rPr>
              <w:noProof/>
            </w:rPr>
            <w:t>i</w:t>
          </w:r>
          <w:r>
            <w:rPr>
              <w:noProof/>
            </w:rPr>
            <w:fldChar w:fldCharType="end"/>
          </w:r>
        </w:p>
      </w:tc>
      <w:tc>
        <w:tcPr>
          <w:tcW w:w="3224" w:type="dxa"/>
        </w:tcPr>
        <w:p w14:paraId="012F80A4" w14:textId="77777777" w:rsidR="000941EF" w:rsidRDefault="000941EF" w:rsidP="00790CE5">
          <w:pPr>
            <w:pStyle w:val="HeadingMiddle"/>
          </w:pPr>
          <w:r>
            <w:fldChar w:fldCharType="begin"/>
          </w:r>
          <w:r>
            <w:instrText xml:space="preserve"> DOCPROPERTY  ProprietaryDeclaration  \* MERGEFORMAT </w:instrText>
          </w:r>
          <w:r>
            <w:fldChar w:fldCharType="separate"/>
          </w:r>
          <w:r w:rsidRPr="00107072">
            <w:rPr>
              <w:rFonts w:hint="eastAsia"/>
              <w:bCs/>
            </w:rPr>
            <w:t>华为专有和保密信息</w:t>
          </w:r>
        </w:p>
        <w:p w14:paraId="158EFDD1" w14:textId="77777777" w:rsidR="000941EF" w:rsidRPr="00404D2E" w:rsidRDefault="000941EF" w:rsidP="00790CE5">
          <w:pPr>
            <w:pStyle w:val="HeadingMiddle"/>
          </w:pPr>
          <w:r>
            <w:rPr>
              <w:rFonts w:hint="eastAsia"/>
            </w:rPr>
            <w:t>版权所有</w:t>
          </w:r>
          <w:r>
            <w:rPr>
              <w:rFonts w:hint="eastAsia"/>
            </w:rPr>
            <w:t xml:space="preserve"> © </w:t>
          </w:r>
          <w:r>
            <w:rPr>
              <w:rFonts w:hint="eastAsia"/>
            </w:rPr>
            <w:t>华为技术有限公司</w:t>
          </w:r>
          <w:r>
            <w:fldChar w:fldCharType="end"/>
          </w:r>
        </w:p>
      </w:tc>
      <w:tc>
        <w:tcPr>
          <w:tcW w:w="3225" w:type="dxa"/>
        </w:tcPr>
        <w:p w14:paraId="29ABEB7B" w14:textId="77777777" w:rsidR="000941EF" w:rsidRPr="00404D2E" w:rsidRDefault="000941EF" w:rsidP="00790CE5">
          <w:pPr>
            <w:pStyle w:val="HeadingRight"/>
            <w:wordWrap w:val="0"/>
          </w:pPr>
          <w:r>
            <w:rPr>
              <w:rFonts w:hint="eastAsia"/>
            </w:rPr>
            <w:t>文档版本</w:t>
          </w:r>
          <w:r>
            <w:rPr>
              <w:rFonts w:hint="eastAsia"/>
            </w:rPr>
            <w:t xml:space="preserve"> </w:t>
          </w:r>
          <w:r w:rsidR="0036109F">
            <w:fldChar w:fldCharType="begin"/>
          </w:r>
          <w:r w:rsidR="0036109F">
            <w:instrText xml:space="preserve"> DOCPROPERTY  DocumentVersion </w:instrText>
          </w:r>
          <w:r w:rsidR="0036109F">
            <w:fldChar w:fldCharType="separate"/>
          </w:r>
          <w:r>
            <w:t>01</w:t>
          </w:r>
          <w:r w:rsidR="0036109F">
            <w:fldChar w:fldCharType="end"/>
          </w:r>
          <w:r>
            <w:t xml:space="preserve"> </w:t>
          </w:r>
          <w:r>
            <w:rPr>
              <w:rFonts w:hint="eastAsia"/>
            </w:rPr>
            <w:t>(</w:t>
          </w:r>
          <w:r w:rsidR="0036109F">
            <w:fldChar w:fldCharType="begin"/>
          </w:r>
          <w:r w:rsidR="0036109F">
            <w:instrText xml:space="preserve"> DOCPROPERTY  ReleaseDate </w:instrText>
          </w:r>
          <w:r w:rsidR="0036109F">
            <w:fldChar w:fldCharType="separate"/>
          </w:r>
          <w:r>
            <w:t>2015-12</w:t>
          </w:r>
          <w:r w:rsidR="0036109F">
            <w:fldChar w:fldCharType="end"/>
          </w:r>
          <w:r>
            <w:rPr>
              <w:rFonts w:hint="eastAsia"/>
            </w:rPr>
            <w:t>)</w:t>
          </w:r>
        </w:p>
      </w:tc>
    </w:tr>
  </w:tbl>
  <w:p w14:paraId="11F3A503" w14:textId="77777777" w:rsidR="000941EF" w:rsidRDefault="000941EF" w:rsidP="00790CE5">
    <w:pPr>
      <w:pStyle w:val="Heading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965507"/>
      <w:docPartObj>
        <w:docPartGallery w:val="Page Numbers (Bottom of Page)"/>
        <w:docPartUnique/>
      </w:docPartObj>
    </w:sdtPr>
    <w:sdtEndPr/>
    <w:sdtContent>
      <w:p w14:paraId="787C9265" w14:textId="6F16194B" w:rsidR="000941EF" w:rsidRDefault="000941EF">
        <w:pPr>
          <w:pStyle w:val="ac"/>
        </w:pPr>
        <w:r>
          <w:fldChar w:fldCharType="begin"/>
        </w:r>
        <w:r>
          <w:instrText>PAGE   \* MERGEFORMAT</w:instrText>
        </w:r>
        <w:r>
          <w:fldChar w:fldCharType="separate"/>
        </w:r>
        <w:r w:rsidR="00A40B00" w:rsidRPr="00A40B00">
          <w:rPr>
            <w:noProof/>
            <w:lang w:val="zh-CN"/>
          </w:rPr>
          <w:t>1</w:t>
        </w:r>
        <w:r>
          <w:fldChar w:fldCharType="end"/>
        </w:r>
      </w:p>
    </w:sdtContent>
  </w:sdt>
  <w:p w14:paraId="5E091D02" w14:textId="77777777" w:rsidR="000941EF" w:rsidRDefault="000941EF">
    <w:pPr>
      <w:pStyle w:val="ac"/>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73" w:type="dxa"/>
      <w:tblBorders>
        <w:top w:val="single" w:sz="4" w:space="0" w:color="auto"/>
      </w:tblBorders>
      <w:tblLayout w:type="fixed"/>
      <w:tblLook w:val="0000" w:firstRow="0" w:lastRow="0" w:firstColumn="0" w:lastColumn="0" w:noHBand="0" w:noVBand="0"/>
    </w:tblPr>
    <w:tblGrid>
      <w:gridCol w:w="3224"/>
      <w:gridCol w:w="3224"/>
      <w:gridCol w:w="3225"/>
    </w:tblGrid>
    <w:tr w:rsidR="000941EF" w:rsidRPr="00BD601C" w14:paraId="5E54BBA4" w14:textId="77777777" w:rsidTr="004102F1">
      <w:trPr>
        <w:trHeight w:val="468"/>
      </w:trPr>
      <w:tc>
        <w:tcPr>
          <w:tcW w:w="3224" w:type="dxa"/>
        </w:tcPr>
        <w:p w14:paraId="400E794D" w14:textId="77777777" w:rsidR="000941EF" w:rsidRPr="00BD601C" w:rsidRDefault="000941EF" w:rsidP="00790CE5">
          <w:pPr>
            <w:pStyle w:val="HeadingLeft"/>
            <w:jc w:val="both"/>
          </w:pPr>
        </w:p>
      </w:tc>
      <w:tc>
        <w:tcPr>
          <w:tcW w:w="3224" w:type="dxa"/>
        </w:tcPr>
        <w:p w14:paraId="1666D67E" w14:textId="77777777" w:rsidR="000941EF" w:rsidRPr="00BD601C" w:rsidRDefault="000941EF" w:rsidP="00C85E1E">
          <w:pPr>
            <w:pStyle w:val="HeadingMiddle"/>
            <w:rPr>
              <w:rFonts w:ascii="FrutigerNext LT Regular" w:eastAsia="华文细黑" w:hAnsi="FrutigerNext LT Regular"/>
            </w:rPr>
          </w:pPr>
          <w:r w:rsidRPr="00BD601C">
            <w:rPr>
              <w:rFonts w:ascii="FrutigerNext LT Regular" w:eastAsia="华文细黑" w:hAnsi="FrutigerNext LT Regular"/>
            </w:rPr>
            <w:fldChar w:fldCharType="begin"/>
          </w:r>
          <w:r w:rsidRPr="00BD601C">
            <w:rPr>
              <w:rFonts w:ascii="FrutigerNext LT Regular" w:eastAsia="华文细黑" w:hAnsi="FrutigerNext LT Regular"/>
            </w:rPr>
            <w:instrText xml:space="preserve"> DOCPROPERTY  ProprietaryDeclaration  \* MERGEFORMAT </w:instrText>
          </w:r>
          <w:r w:rsidRPr="00BD601C">
            <w:rPr>
              <w:rFonts w:ascii="FrutigerNext LT Regular" w:eastAsia="华文细黑" w:hAnsi="FrutigerNext LT Regular"/>
            </w:rPr>
            <w:fldChar w:fldCharType="separate"/>
          </w:r>
          <w:r w:rsidRPr="00BD601C">
            <w:rPr>
              <w:rFonts w:ascii="FrutigerNext LT Regular" w:eastAsia="华文细黑" w:hAnsi="FrutigerNext LT Regular"/>
              <w:bCs/>
            </w:rPr>
            <w:t>华为专有和保密信息</w:t>
          </w:r>
        </w:p>
        <w:p w14:paraId="50191B84" w14:textId="77777777" w:rsidR="000941EF" w:rsidRPr="00BD601C" w:rsidRDefault="000941EF" w:rsidP="00790CE5">
          <w:pPr>
            <w:pStyle w:val="HeadingMiddle"/>
            <w:rPr>
              <w:rFonts w:ascii="FrutigerNext LT Regular" w:eastAsia="华文细黑" w:hAnsi="FrutigerNext LT Regular"/>
            </w:rPr>
          </w:pPr>
          <w:r w:rsidRPr="00BD601C">
            <w:rPr>
              <w:rFonts w:ascii="FrutigerNext LT Regular" w:eastAsia="华文细黑" w:hAnsi="FrutigerNext LT Regular"/>
            </w:rPr>
            <w:t>版权所有</w:t>
          </w:r>
          <w:r w:rsidRPr="00BD601C">
            <w:rPr>
              <w:rFonts w:ascii="FrutigerNext LT Regular" w:eastAsia="华文细黑" w:hAnsi="FrutigerNext LT Regular"/>
            </w:rPr>
            <w:t xml:space="preserve"> © </w:t>
          </w:r>
          <w:r w:rsidRPr="00BD601C">
            <w:rPr>
              <w:rFonts w:ascii="FrutigerNext LT Regular" w:eastAsia="华文细黑" w:hAnsi="FrutigerNext LT Regular"/>
            </w:rPr>
            <w:t>华为技术有限公司</w:t>
          </w:r>
          <w:r w:rsidRPr="00BD601C">
            <w:rPr>
              <w:rFonts w:ascii="FrutigerNext LT Regular" w:eastAsia="华文细黑" w:hAnsi="FrutigerNext LT Regular"/>
            </w:rPr>
            <w:fldChar w:fldCharType="end"/>
          </w:r>
        </w:p>
      </w:tc>
      <w:tc>
        <w:tcPr>
          <w:tcW w:w="3225" w:type="dxa"/>
        </w:tcPr>
        <w:p w14:paraId="6E41688C" w14:textId="77777777" w:rsidR="000941EF" w:rsidRPr="00BD601C" w:rsidRDefault="000941EF" w:rsidP="00D55A0F">
          <w:pPr>
            <w:pStyle w:val="HeadingRight"/>
            <w:ind w:right="200"/>
          </w:pPr>
        </w:p>
      </w:tc>
    </w:tr>
  </w:tbl>
  <w:p w14:paraId="73AF7B49" w14:textId="77777777" w:rsidR="000941EF" w:rsidRPr="00BD601C" w:rsidRDefault="000941EF" w:rsidP="00790CE5">
    <w:pPr>
      <w:pStyle w:val="Heading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70426" w14:textId="77777777" w:rsidR="000941EF" w:rsidRPr="00BD601C" w:rsidRDefault="000941EF" w:rsidP="00790CE5">
    <w:pPr>
      <w:pStyle w:val="Heading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D703CA" w14:textId="77777777" w:rsidR="0036109F" w:rsidRDefault="0036109F" w:rsidP="00940D2A">
      <w:pPr>
        <w:spacing w:before="0" w:after="0" w:line="240" w:lineRule="auto"/>
      </w:pPr>
      <w:r>
        <w:separator/>
      </w:r>
    </w:p>
  </w:footnote>
  <w:footnote w:type="continuationSeparator" w:id="0">
    <w:p w14:paraId="1E057BFD" w14:textId="77777777" w:rsidR="0036109F" w:rsidRDefault="0036109F" w:rsidP="00940D2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bottom w:val="single" w:sz="4" w:space="0" w:color="auto"/>
      </w:tblBorders>
      <w:tblLayout w:type="fixed"/>
      <w:tblLook w:val="0000" w:firstRow="0" w:lastRow="0" w:firstColumn="0" w:lastColumn="0" w:noHBand="0" w:noVBand="0"/>
    </w:tblPr>
    <w:tblGrid>
      <w:gridCol w:w="4820"/>
      <w:gridCol w:w="4840"/>
    </w:tblGrid>
    <w:tr w:rsidR="000941EF" w:rsidRPr="00B75E83" w14:paraId="6BC568E8" w14:textId="77777777">
      <w:trPr>
        <w:trHeight w:val="851"/>
      </w:trPr>
      <w:tc>
        <w:tcPr>
          <w:tcW w:w="4820" w:type="dxa"/>
          <w:vAlign w:val="bottom"/>
        </w:tcPr>
        <w:p w14:paraId="07B63D85" w14:textId="77777777" w:rsidR="000941EF" w:rsidRPr="00E031EC" w:rsidRDefault="000941EF" w:rsidP="00790CE5">
          <w:pPr>
            <w:pStyle w:val="HeadingLeft"/>
            <w:rPr>
              <w:rFonts w:cs="Times New Roman"/>
            </w:rPr>
          </w:pPr>
        </w:p>
      </w:tc>
      <w:tc>
        <w:tcPr>
          <w:tcW w:w="4840" w:type="dxa"/>
          <w:vAlign w:val="bottom"/>
        </w:tcPr>
        <w:p w14:paraId="7562C864" w14:textId="77777777" w:rsidR="000941EF" w:rsidRDefault="000941EF" w:rsidP="00790CE5">
          <w:pPr>
            <w:pStyle w:val="HeadingRight"/>
          </w:pPr>
          <w:r>
            <w:fldChar w:fldCharType="begin"/>
          </w:r>
          <w:r>
            <w:instrText xml:space="preserve"> DOCPROPERTY  "Product&amp;Project Name" </w:instrText>
          </w:r>
          <w:r>
            <w:fldChar w:fldCharType="end"/>
          </w:r>
        </w:p>
        <w:p w14:paraId="69AEA38E" w14:textId="77777777" w:rsidR="000941EF" w:rsidRPr="00B75E83" w:rsidRDefault="000941EF" w:rsidP="00790CE5">
          <w:pPr>
            <w:pStyle w:val="HeadingRight"/>
            <w:rPr>
              <w:rFonts w:cs="Times New Roman"/>
            </w:rPr>
          </w:pPr>
          <w:r>
            <w:fldChar w:fldCharType="begin"/>
          </w:r>
          <w:r>
            <w:instrText xml:space="preserve"> DOCPROPERTY  DocumentName </w:instrText>
          </w:r>
          <w:r>
            <w:fldChar w:fldCharType="end"/>
          </w:r>
        </w:p>
      </w:tc>
    </w:tr>
  </w:tbl>
  <w:p w14:paraId="0F5682D2" w14:textId="77777777" w:rsidR="000941EF" w:rsidRDefault="000941EF" w:rsidP="00790CE5">
    <w:pPr>
      <w:pStyle w:val="Heading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0941EF" w:rsidRPr="00B75E83" w14:paraId="241C0EA2" w14:textId="77777777">
      <w:trPr>
        <w:trHeight w:val="851"/>
      </w:trPr>
      <w:tc>
        <w:tcPr>
          <w:tcW w:w="5460" w:type="dxa"/>
          <w:vAlign w:val="bottom"/>
        </w:tcPr>
        <w:p w14:paraId="16BC0CBA" w14:textId="77777777" w:rsidR="000941EF" w:rsidRPr="00E031EC" w:rsidRDefault="000941EF" w:rsidP="00790CE5">
          <w:pPr>
            <w:pStyle w:val="HeadingLeft"/>
            <w:rPr>
              <w:rFonts w:cs="Times New Roman"/>
            </w:rPr>
          </w:pPr>
        </w:p>
      </w:tc>
      <w:tc>
        <w:tcPr>
          <w:tcW w:w="4200" w:type="dxa"/>
          <w:vAlign w:val="bottom"/>
        </w:tcPr>
        <w:p w14:paraId="474102FA" w14:textId="77777777" w:rsidR="000941EF" w:rsidRPr="00B75E83" w:rsidRDefault="000941EF" w:rsidP="00790CE5">
          <w:pPr>
            <w:pStyle w:val="HeadingRight"/>
            <w:rPr>
              <w:rFonts w:cs="Times New Roman"/>
            </w:rPr>
          </w:pPr>
        </w:p>
      </w:tc>
    </w:tr>
  </w:tbl>
  <w:p w14:paraId="636A2036" w14:textId="77777777" w:rsidR="000941EF" w:rsidRPr="00204734" w:rsidRDefault="000941EF" w:rsidP="00790CE5">
    <w:pPr>
      <w:pStyle w:val="Heading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25165" w14:textId="40C2844F" w:rsidR="000941EF" w:rsidRPr="000544DB" w:rsidRDefault="000941EF" w:rsidP="00DD12E4">
    <w:pPr>
      <w:pStyle w:val="a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55" w:type="dxa"/>
      <w:tblInd w:w="-15" w:type="dxa"/>
      <w:tblBorders>
        <w:bottom w:val="single" w:sz="4" w:space="0" w:color="auto"/>
      </w:tblBorders>
      <w:tblCellMar>
        <w:left w:w="57" w:type="dxa"/>
        <w:right w:w="57" w:type="dxa"/>
      </w:tblCellMar>
      <w:tblLook w:val="04A0" w:firstRow="1" w:lastRow="0" w:firstColumn="1" w:lastColumn="0" w:noHBand="0" w:noVBand="1"/>
    </w:tblPr>
    <w:tblGrid>
      <w:gridCol w:w="1127"/>
      <w:gridCol w:w="7394"/>
      <w:gridCol w:w="1134"/>
    </w:tblGrid>
    <w:tr w:rsidR="000941EF" w:rsidRPr="00DD12E4" w14:paraId="646D441F" w14:textId="77777777" w:rsidTr="00CC7052">
      <w:trPr>
        <w:cantSplit/>
        <w:trHeight w:hRule="exact" w:val="738"/>
      </w:trPr>
      <w:tc>
        <w:tcPr>
          <w:tcW w:w="1127" w:type="dxa"/>
        </w:tcPr>
        <w:p w14:paraId="2A890887" w14:textId="77777777" w:rsidR="000941EF" w:rsidRDefault="000941EF" w:rsidP="00CC7052">
          <w:pPr>
            <w:pStyle w:val="afff9"/>
            <w:jc w:val="left"/>
          </w:pPr>
          <w:r>
            <w:rPr>
              <w:noProof/>
            </w:rPr>
            <w:drawing>
              <wp:inline distT="0" distB="0" distL="0" distR="0" wp14:anchorId="4FCA7E7D" wp14:editId="2663607F">
                <wp:extent cx="422910" cy="422910"/>
                <wp:effectExtent l="0" t="0" r="0" b="0"/>
                <wp:docPr id="9" name="图片 9"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W_POS_RGB_Vertic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14:paraId="6618FFE1" w14:textId="77777777" w:rsidR="000941EF" w:rsidRDefault="000941EF" w:rsidP="00DD12E4">
          <w:pPr>
            <w:spacing w:before="120"/>
          </w:pPr>
        </w:p>
      </w:tc>
      <w:tc>
        <w:tcPr>
          <w:tcW w:w="7394" w:type="dxa"/>
          <w:vAlign w:val="bottom"/>
        </w:tcPr>
        <w:p w14:paraId="681D3699" w14:textId="694F8731" w:rsidR="000941EF" w:rsidRDefault="00A40B00" w:rsidP="009540D2">
          <w:pPr>
            <w:pStyle w:val="TableNote"/>
            <w:ind w:left="0"/>
            <w:jc w:val="center"/>
            <w:rPr>
              <w:noProof/>
            </w:rPr>
          </w:pPr>
          <w:r>
            <w:rPr>
              <w:rFonts w:hint="eastAsia"/>
              <w:noProof/>
            </w:rPr>
            <w:t>HCIP-Cloud Computing</w:t>
          </w:r>
          <w:r w:rsidR="000941EF">
            <w:rPr>
              <w:rFonts w:hint="eastAsia"/>
              <w:noProof/>
            </w:rPr>
            <w:t xml:space="preserve"> COSM</w:t>
          </w:r>
          <w:r w:rsidR="000941EF">
            <w:rPr>
              <w:rFonts w:hint="eastAsia"/>
              <w:noProof/>
            </w:rPr>
            <w:t>实验指导</w:t>
          </w:r>
          <w:r w:rsidR="000941EF">
            <w:rPr>
              <w:noProof/>
            </w:rPr>
            <w:t>手册</w:t>
          </w:r>
        </w:p>
      </w:tc>
      <w:tc>
        <w:tcPr>
          <w:tcW w:w="1134" w:type="dxa"/>
          <w:vAlign w:val="bottom"/>
        </w:tcPr>
        <w:p w14:paraId="43C47FF2" w14:textId="2547674B" w:rsidR="000941EF" w:rsidRDefault="000941EF" w:rsidP="009540D2">
          <w:pPr>
            <w:pStyle w:val="TableNote"/>
            <w:ind w:left="0"/>
            <w:jc w:val="right"/>
            <w:rPr>
              <w:noProof/>
            </w:rPr>
          </w:pPr>
          <w:r>
            <w:rPr>
              <w:rFonts w:hint="eastAsia"/>
            </w:rPr>
            <w:t>第</w:t>
          </w:r>
          <w:r>
            <w:fldChar w:fldCharType="begin"/>
          </w:r>
          <w:r>
            <w:instrText xml:space="preserve"> PAGE </w:instrText>
          </w:r>
          <w:r>
            <w:fldChar w:fldCharType="separate"/>
          </w:r>
          <w:r w:rsidR="00A40B00">
            <w:rPr>
              <w:noProof/>
            </w:rPr>
            <w:t>1</w:t>
          </w:r>
          <w:r>
            <w:rPr>
              <w:noProof/>
            </w:rPr>
            <w:fldChar w:fldCharType="end"/>
          </w:r>
          <w:r>
            <w:rPr>
              <w:rFonts w:hint="eastAsia"/>
              <w:noProof/>
            </w:rPr>
            <w:t>页</w:t>
          </w:r>
        </w:p>
      </w:tc>
    </w:tr>
  </w:tbl>
  <w:p w14:paraId="4EDB57F7" w14:textId="77777777" w:rsidR="000941EF" w:rsidRPr="000544DB" w:rsidRDefault="000941EF" w:rsidP="00DD12E4">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435F"/>
    <w:multiLevelType w:val="hybridMultilevel"/>
    <w:tmpl w:val="03760774"/>
    <w:lvl w:ilvl="0" w:tplc="5EDEE8EC">
      <w:start w:val="1"/>
      <w:numFmt w:val="decimal"/>
      <w:lvlText w:val="步骤%1"/>
      <w:lvlJc w:val="right"/>
      <w:pPr>
        <w:ind w:left="2087" w:hanging="545"/>
      </w:pPr>
      <w:rPr>
        <w:rFonts w:eastAsia="黑体" w:hint="eastAsia"/>
        <w:sz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90F99"/>
    <w:multiLevelType w:val="hybridMultilevel"/>
    <w:tmpl w:val="B35A19FC"/>
    <w:lvl w:ilvl="0" w:tplc="3B6859B2">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53D47"/>
    <w:multiLevelType w:val="hybridMultilevel"/>
    <w:tmpl w:val="67BC13BE"/>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16F3D"/>
    <w:multiLevelType w:val="hybridMultilevel"/>
    <w:tmpl w:val="8F7626C0"/>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335A5"/>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FE75D4"/>
    <w:multiLevelType w:val="hybridMultilevel"/>
    <w:tmpl w:val="5FBC2EA8"/>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655EDC"/>
    <w:multiLevelType w:val="hybridMultilevel"/>
    <w:tmpl w:val="99CA4340"/>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D5C1D"/>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3669B"/>
    <w:multiLevelType w:val="hybridMultilevel"/>
    <w:tmpl w:val="DFE04F36"/>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7715CB"/>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DF02B8"/>
    <w:multiLevelType w:val="hybridMultilevel"/>
    <w:tmpl w:val="ED50B666"/>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117B7B"/>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5E7625"/>
    <w:multiLevelType w:val="hybridMultilevel"/>
    <w:tmpl w:val="23700A54"/>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15" w15:restartNumberingAfterBreak="0">
    <w:nsid w:val="0F705C63"/>
    <w:multiLevelType w:val="hybridMultilevel"/>
    <w:tmpl w:val="74A42E8E"/>
    <w:lvl w:ilvl="0" w:tplc="04090001">
      <w:start w:val="1"/>
      <w:numFmt w:val="bullet"/>
      <w:lvlText w:val=""/>
      <w:lvlJc w:val="left"/>
      <w:pPr>
        <w:ind w:left="1542" w:firstLine="159"/>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BA7D95"/>
    <w:multiLevelType w:val="hybridMultilevel"/>
    <w:tmpl w:val="447E17B8"/>
    <w:lvl w:ilvl="0" w:tplc="4EE4D83C">
      <w:start w:val="1"/>
      <w:numFmt w:val="decimal"/>
      <w:lvlText w:val="步骤%1"/>
      <w:lvlJc w:val="right"/>
      <w:pPr>
        <w:ind w:left="2087" w:hanging="545"/>
      </w:pPr>
      <w:rPr>
        <w:rFonts w:eastAsia="黑体" w:hint="eastAsia"/>
        <w:sz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036235"/>
    <w:multiLevelType w:val="hybridMultilevel"/>
    <w:tmpl w:val="8624A72A"/>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B316BF"/>
    <w:multiLevelType w:val="hybridMultilevel"/>
    <w:tmpl w:val="5784D1D8"/>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FB4F96"/>
    <w:multiLevelType w:val="hybridMultilevel"/>
    <w:tmpl w:val="B9546302"/>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1777A2"/>
    <w:multiLevelType w:val="hybridMultilevel"/>
    <w:tmpl w:val="CB18FB32"/>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680667"/>
    <w:multiLevelType w:val="hybridMultilevel"/>
    <w:tmpl w:val="8BDA962E"/>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972B7"/>
    <w:multiLevelType w:val="hybridMultilevel"/>
    <w:tmpl w:val="0BA62842"/>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F36262"/>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465605"/>
    <w:multiLevelType w:val="hybridMultilevel"/>
    <w:tmpl w:val="CD9A02E0"/>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445E18"/>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025456"/>
    <w:multiLevelType w:val="hybridMultilevel"/>
    <w:tmpl w:val="4B86C69E"/>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10028F"/>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71657A1"/>
    <w:multiLevelType w:val="multilevel"/>
    <w:tmpl w:val="1D00E494"/>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Book Antiqua" w:eastAsia="黑体" w:hAnsi="Book Antiqua"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suff w:val="space"/>
      <w:lvlText w:val="图%1-%8"/>
      <w:lvlJc w:val="left"/>
      <w:pPr>
        <w:ind w:left="1701" w:firstLine="0"/>
      </w:pPr>
      <w:rPr>
        <w:rFonts w:ascii="FrutigerNext LT Regular" w:eastAsia="华文细黑" w:hAnsi="FrutigerNext LT Regular" w:cs="Book Antiqua" w:hint="default"/>
        <w:b/>
        <w:bCs/>
        <w:i w:val="0"/>
        <w:iCs w:val="0"/>
        <w:strike w:val="0"/>
        <w:dstrike w:val="0"/>
        <w:color w:val="auto"/>
        <w:sz w:val="24"/>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suff w:val="space"/>
      <w:lvlText w:val="表%1-%9"/>
      <w:lvlJc w:val="left"/>
      <w:pPr>
        <w:ind w:left="1701" w:firstLine="0"/>
      </w:pPr>
      <w:rPr>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9" w15:restartNumberingAfterBreak="0">
    <w:nsid w:val="17280A49"/>
    <w:multiLevelType w:val="hybridMultilevel"/>
    <w:tmpl w:val="1D26ADDE"/>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83F6B9C"/>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CE56F2"/>
    <w:multiLevelType w:val="hybridMultilevel"/>
    <w:tmpl w:val="D8C49698"/>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A240A2D"/>
    <w:multiLevelType w:val="hybridMultilevel"/>
    <w:tmpl w:val="002CE7EA"/>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4" w15:restartNumberingAfterBreak="0">
    <w:nsid w:val="1AD103E2"/>
    <w:multiLevelType w:val="hybridMultilevel"/>
    <w:tmpl w:val="BD6A0FEE"/>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C675CFB"/>
    <w:multiLevelType w:val="hybridMultilevel"/>
    <w:tmpl w:val="61067754"/>
    <w:lvl w:ilvl="0" w:tplc="5EDEE8EC">
      <w:start w:val="1"/>
      <w:numFmt w:val="decimal"/>
      <w:lvlText w:val="步骤%1"/>
      <w:lvlJc w:val="right"/>
      <w:pPr>
        <w:ind w:left="2087" w:hanging="545"/>
      </w:pPr>
      <w:rPr>
        <w:rFonts w:eastAsia="黑体" w:hint="eastAsia"/>
        <w:sz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D5755D3"/>
    <w:multiLevelType w:val="hybridMultilevel"/>
    <w:tmpl w:val="1B120200"/>
    <w:lvl w:ilvl="0" w:tplc="1E8C671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start w:val="1"/>
      <w:numFmt w:val="bullet"/>
      <w:lvlText w:val=""/>
      <w:lvlJc w:val="left"/>
      <w:pPr>
        <w:tabs>
          <w:tab w:val="num" w:pos="2100"/>
        </w:tabs>
        <w:ind w:left="2100" w:hanging="420"/>
      </w:pPr>
      <w:rPr>
        <w:rFonts w:ascii="Wingdings" w:hAnsi="Wingdings" w:hint="default"/>
      </w:rPr>
    </w:lvl>
    <w:lvl w:ilvl="5" w:tplc="115447CC">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37" w15:restartNumberingAfterBreak="0">
    <w:nsid w:val="20453EF0"/>
    <w:multiLevelType w:val="multilevel"/>
    <w:tmpl w:val="F126062C"/>
    <w:lvl w:ilvl="0">
      <w:start w:val="1"/>
      <w:numFmt w:val="upperLetter"/>
      <w:pStyle w:val="50"/>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8" w15:restartNumberingAfterBreak="0">
    <w:nsid w:val="22430D5F"/>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4697C4B"/>
    <w:multiLevelType w:val="hybridMultilevel"/>
    <w:tmpl w:val="4A32D6BC"/>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5E4C6C"/>
    <w:multiLevelType w:val="hybridMultilevel"/>
    <w:tmpl w:val="94203AA6"/>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6401371"/>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FE1714"/>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74702E6"/>
    <w:multiLevelType w:val="hybridMultilevel"/>
    <w:tmpl w:val="59EC3CE0"/>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8893B98"/>
    <w:multiLevelType w:val="hybridMultilevel"/>
    <w:tmpl w:val="B9546302"/>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95904A2"/>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3C5068"/>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038236D"/>
    <w:multiLevelType w:val="hybridMultilevel"/>
    <w:tmpl w:val="0BA62842"/>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8D550E"/>
    <w:multiLevelType w:val="hybridMultilevel"/>
    <w:tmpl w:val="537C0FD0"/>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623FC1"/>
    <w:multiLevelType w:val="hybridMultilevel"/>
    <w:tmpl w:val="EE3E5276"/>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20236E1"/>
    <w:multiLevelType w:val="hybridMultilevel"/>
    <w:tmpl w:val="25DCC478"/>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6243B46"/>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9B6E15"/>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7E20CF1"/>
    <w:multiLevelType w:val="hybridMultilevel"/>
    <w:tmpl w:val="E8E05EAE"/>
    <w:lvl w:ilvl="0" w:tplc="04090001">
      <w:start w:val="1"/>
      <w:numFmt w:val="bullet"/>
      <w:lvlText w:val=""/>
      <w:lvlJc w:val="left"/>
      <w:pPr>
        <w:ind w:left="2279" w:hanging="360"/>
      </w:pPr>
      <w:rPr>
        <w:rFonts w:ascii="Symbol" w:hAnsi="Symbol" w:hint="default"/>
      </w:rPr>
    </w:lvl>
    <w:lvl w:ilvl="1" w:tplc="04090003" w:tentative="1">
      <w:start w:val="1"/>
      <w:numFmt w:val="bullet"/>
      <w:lvlText w:val="o"/>
      <w:lvlJc w:val="left"/>
      <w:pPr>
        <w:ind w:left="2999" w:hanging="360"/>
      </w:pPr>
      <w:rPr>
        <w:rFonts w:ascii="Courier New" w:hAnsi="Courier New" w:cs="Courier New" w:hint="default"/>
      </w:rPr>
    </w:lvl>
    <w:lvl w:ilvl="2" w:tplc="04090005" w:tentative="1">
      <w:start w:val="1"/>
      <w:numFmt w:val="bullet"/>
      <w:lvlText w:val=""/>
      <w:lvlJc w:val="left"/>
      <w:pPr>
        <w:ind w:left="3719" w:hanging="360"/>
      </w:pPr>
      <w:rPr>
        <w:rFonts w:ascii="Wingdings" w:hAnsi="Wingdings" w:hint="default"/>
      </w:rPr>
    </w:lvl>
    <w:lvl w:ilvl="3" w:tplc="04090001" w:tentative="1">
      <w:start w:val="1"/>
      <w:numFmt w:val="bullet"/>
      <w:lvlText w:val=""/>
      <w:lvlJc w:val="left"/>
      <w:pPr>
        <w:ind w:left="4439" w:hanging="360"/>
      </w:pPr>
      <w:rPr>
        <w:rFonts w:ascii="Symbol" w:hAnsi="Symbol" w:hint="default"/>
      </w:rPr>
    </w:lvl>
    <w:lvl w:ilvl="4" w:tplc="04090003" w:tentative="1">
      <w:start w:val="1"/>
      <w:numFmt w:val="bullet"/>
      <w:lvlText w:val="o"/>
      <w:lvlJc w:val="left"/>
      <w:pPr>
        <w:ind w:left="5159" w:hanging="360"/>
      </w:pPr>
      <w:rPr>
        <w:rFonts w:ascii="Courier New" w:hAnsi="Courier New" w:cs="Courier New" w:hint="default"/>
      </w:rPr>
    </w:lvl>
    <w:lvl w:ilvl="5" w:tplc="04090005" w:tentative="1">
      <w:start w:val="1"/>
      <w:numFmt w:val="bullet"/>
      <w:lvlText w:val=""/>
      <w:lvlJc w:val="left"/>
      <w:pPr>
        <w:ind w:left="5879" w:hanging="360"/>
      </w:pPr>
      <w:rPr>
        <w:rFonts w:ascii="Wingdings" w:hAnsi="Wingdings" w:hint="default"/>
      </w:rPr>
    </w:lvl>
    <w:lvl w:ilvl="6" w:tplc="04090001" w:tentative="1">
      <w:start w:val="1"/>
      <w:numFmt w:val="bullet"/>
      <w:lvlText w:val=""/>
      <w:lvlJc w:val="left"/>
      <w:pPr>
        <w:ind w:left="6599" w:hanging="360"/>
      </w:pPr>
      <w:rPr>
        <w:rFonts w:ascii="Symbol" w:hAnsi="Symbol" w:hint="default"/>
      </w:rPr>
    </w:lvl>
    <w:lvl w:ilvl="7" w:tplc="04090003" w:tentative="1">
      <w:start w:val="1"/>
      <w:numFmt w:val="bullet"/>
      <w:lvlText w:val="o"/>
      <w:lvlJc w:val="left"/>
      <w:pPr>
        <w:ind w:left="7319" w:hanging="360"/>
      </w:pPr>
      <w:rPr>
        <w:rFonts w:ascii="Courier New" w:hAnsi="Courier New" w:cs="Courier New" w:hint="default"/>
      </w:rPr>
    </w:lvl>
    <w:lvl w:ilvl="8" w:tplc="04090005" w:tentative="1">
      <w:start w:val="1"/>
      <w:numFmt w:val="bullet"/>
      <w:lvlText w:val=""/>
      <w:lvlJc w:val="left"/>
      <w:pPr>
        <w:ind w:left="8039" w:hanging="360"/>
      </w:pPr>
      <w:rPr>
        <w:rFonts w:ascii="Wingdings" w:hAnsi="Wingdings" w:hint="default"/>
      </w:rPr>
    </w:lvl>
  </w:abstractNum>
  <w:abstractNum w:abstractNumId="54" w15:restartNumberingAfterBreak="0">
    <w:nsid w:val="386545F5"/>
    <w:multiLevelType w:val="hybridMultilevel"/>
    <w:tmpl w:val="D9E82928"/>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9650A9B"/>
    <w:multiLevelType w:val="hybridMultilevel"/>
    <w:tmpl w:val="F5B827EA"/>
    <w:lvl w:ilvl="0" w:tplc="04090001">
      <w:start w:val="1"/>
      <w:numFmt w:val="bullet"/>
      <w:lvlText w:val=""/>
      <w:lvlJc w:val="left"/>
      <w:pPr>
        <w:ind w:left="2807" w:hanging="360"/>
      </w:pPr>
      <w:rPr>
        <w:rFonts w:ascii="Symbol" w:hAnsi="Symbol" w:hint="default"/>
      </w:rPr>
    </w:lvl>
    <w:lvl w:ilvl="1" w:tplc="04090003" w:tentative="1">
      <w:start w:val="1"/>
      <w:numFmt w:val="bullet"/>
      <w:lvlText w:val="o"/>
      <w:lvlJc w:val="left"/>
      <w:pPr>
        <w:ind w:left="3527" w:hanging="360"/>
      </w:pPr>
      <w:rPr>
        <w:rFonts w:ascii="Courier New" w:hAnsi="Courier New" w:cs="Courier New" w:hint="default"/>
      </w:rPr>
    </w:lvl>
    <w:lvl w:ilvl="2" w:tplc="04090005" w:tentative="1">
      <w:start w:val="1"/>
      <w:numFmt w:val="bullet"/>
      <w:lvlText w:val=""/>
      <w:lvlJc w:val="left"/>
      <w:pPr>
        <w:ind w:left="4247" w:hanging="360"/>
      </w:pPr>
      <w:rPr>
        <w:rFonts w:ascii="Wingdings" w:hAnsi="Wingdings" w:hint="default"/>
      </w:rPr>
    </w:lvl>
    <w:lvl w:ilvl="3" w:tplc="04090001" w:tentative="1">
      <w:start w:val="1"/>
      <w:numFmt w:val="bullet"/>
      <w:lvlText w:val=""/>
      <w:lvlJc w:val="left"/>
      <w:pPr>
        <w:ind w:left="4967" w:hanging="360"/>
      </w:pPr>
      <w:rPr>
        <w:rFonts w:ascii="Symbol" w:hAnsi="Symbol" w:hint="default"/>
      </w:rPr>
    </w:lvl>
    <w:lvl w:ilvl="4" w:tplc="04090003" w:tentative="1">
      <w:start w:val="1"/>
      <w:numFmt w:val="bullet"/>
      <w:lvlText w:val="o"/>
      <w:lvlJc w:val="left"/>
      <w:pPr>
        <w:ind w:left="5687" w:hanging="360"/>
      </w:pPr>
      <w:rPr>
        <w:rFonts w:ascii="Courier New" w:hAnsi="Courier New" w:cs="Courier New" w:hint="default"/>
      </w:rPr>
    </w:lvl>
    <w:lvl w:ilvl="5" w:tplc="04090005" w:tentative="1">
      <w:start w:val="1"/>
      <w:numFmt w:val="bullet"/>
      <w:lvlText w:val=""/>
      <w:lvlJc w:val="left"/>
      <w:pPr>
        <w:ind w:left="6407" w:hanging="360"/>
      </w:pPr>
      <w:rPr>
        <w:rFonts w:ascii="Wingdings" w:hAnsi="Wingdings" w:hint="default"/>
      </w:rPr>
    </w:lvl>
    <w:lvl w:ilvl="6" w:tplc="04090001" w:tentative="1">
      <w:start w:val="1"/>
      <w:numFmt w:val="bullet"/>
      <w:lvlText w:val=""/>
      <w:lvlJc w:val="left"/>
      <w:pPr>
        <w:ind w:left="7127" w:hanging="360"/>
      </w:pPr>
      <w:rPr>
        <w:rFonts w:ascii="Symbol" w:hAnsi="Symbol" w:hint="default"/>
      </w:rPr>
    </w:lvl>
    <w:lvl w:ilvl="7" w:tplc="04090003" w:tentative="1">
      <w:start w:val="1"/>
      <w:numFmt w:val="bullet"/>
      <w:lvlText w:val="o"/>
      <w:lvlJc w:val="left"/>
      <w:pPr>
        <w:ind w:left="7847" w:hanging="360"/>
      </w:pPr>
      <w:rPr>
        <w:rFonts w:ascii="Courier New" w:hAnsi="Courier New" w:cs="Courier New" w:hint="default"/>
      </w:rPr>
    </w:lvl>
    <w:lvl w:ilvl="8" w:tplc="04090005" w:tentative="1">
      <w:start w:val="1"/>
      <w:numFmt w:val="bullet"/>
      <w:lvlText w:val=""/>
      <w:lvlJc w:val="left"/>
      <w:pPr>
        <w:ind w:left="8567" w:hanging="360"/>
      </w:pPr>
      <w:rPr>
        <w:rFonts w:ascii="Wingdings" w:hAnsi="Wingdings" w:hint="default"/>
      </w:rPr>
    </w:lvl>
  </w:abstractNum>
  <w:abstractNum w:abstractNumId="56" w15:restartNumberingAfterBreak="0">
    <w:nsid w:val="3C6939A6"/>
    <w:multiLevelType w:val="hybridMultilevel"/>
    <w:tmpl w:val="26C01054"/>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DB16BCB"/>
    <w:multiLevelType w:val="hybridMultilevel"/>
    <w:tmpl w:val="23700A54"/>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DFA659A"/>
    <w:multiLevelType w:val="hybridMultilevel"/>
    <w:tmpl w:val="17601D22"/>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0C05853"/>
    <w:multiLevelType w:val="hybridMultilevel"/>
    <w:tmpl w:val="537C0FD0"/>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128602C"/>
    <w:multiLevelType w:val="hybridMultilevel"/>
    <w:tmpl w:val="FAD2143A"/>
    <w:lvl w:ilvl="0" w:tplc="5EDEE8EC">
      <w:start w:val="1"/>
      <w:numFmt w:val="decimal"/>
      <w:lvlText w:val="步骤%1"/>
      <w:lvlJc w:val="right"/>
      <w:pPr>
        <w:ind w:left="2087" w:hanging="545"/>
      </w:pPr>
      <w:rPr>
        <w:rFonts w:eastAsia="黑体" w:hint="eastAsia"/>
        <w:sz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19404C5"/>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1CF5C83"/>
    <w:multiLevelType w:val="hybridMultilevel"/>
    <w:tmpl w:val="9E48DC34"/>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64" w15:restartNumberingAfterBreak="0">
    <w:nsid w:val="42F73AB0"/>
    <w:multiLevelType w:val="hybridMultilevel"/>
    <w:tmpl w:val="6E02A536"/>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66" w15:restartNumberingAfterBreak="0">
    <w:nsid w:val="4377662A"/>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5B875FF"/>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69" w15:restartNumberingAfterBreak="0">
    <w:nsid w:val="48A06B79"/>
    <w:multiLevelType w:val="hybridMultilevel"/>
    <w:tmpl w:val="9230C61E"/>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9770DA1"/>
    <w:multiLevelType w:val="hybridMultilevel"/>
    <w:tmpl w:val="614CF3E0"/>
    <w:lvl w:ilvl="0" w:tplc="5EDEE8EC">
      <w:start w:val="1"/>
      <w:numFmt w:val="decimal"/>
      <w:lvlText w:val="步骤%1"/>
      <w:lvlJc w:val="right"/>
      <w:pPr>
        <w:ind w:left="2087" w:hanging="545"/>
      </w:pPr>
      <w:rPr>
        <w:rFonts w:eastAsia="黑体" w:hint="eastAsia"/>
        <w:sz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A486BDC"/>
    <w:multiLevelType w:val="hybridMultilevel"/>
    <w:tmpl w:val="537C0FD0"/>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BC91BEB"/>
    <w:multiLevelType w:val="hybridMultilevel"/>
    <w:tmpl w:val="D35E3750"/>
    <w:lvl w:ilvl="0" w:tplc="04090001">
      <w:start w:val="1"/>
      <w:numFmt w:val="bullet"/>
      <w:lvlText w:val=""/>
      <w:lvlJc w:val="left"/>
      <w:pPr>
        <w:ind w:left="1542" w:firstLine="159"/>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C813C40"/>
    <w:multiLevelType w:val="hybridMultilevel"/>
    <w:tmpl w:val="FAD2143A"/>
    <w:lvl w:ilvl="0" w:tplc="5EDEE8EC">
      <w:start w:val="1"/>
      <w:numFmt w:val="decimal"/>
      <w:lvlText w:val="步骤%1"/>
      <w:lvlJc w:val="right"/>
      <w:pPr>
        <w:ind w:left="2087" w:hanging="545"/>
      </w:pPr>
      <w:rPr>
        <w:rFonts w:eastAsia="黑体" w:hint="eastAsia"/>
        <w:sz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CFE6AB9"/>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6" w15:restartNumberingAfterBreak="0">
    <w:nsid w:val="4F177362"/>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15C0206"/>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18240C1"/>
    <w:multiLevelType w:val="hybridMultilevel"/>
    <w:tmpl w:val="5784D1D8"/>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3A412DB"/>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4E81259"/>
    <w:multiLevelType w:val="hybridMultilevel"/>
    <w:tmpl w:val="4D4E2ADA"/>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F17B0A"/>
    <w:multiLevelType w:val="hybridMultilevel"/>
    <w:tmpl w:val="72CA2BE6"/>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84E6B00"/>
    <w:multiLevelType w:val="hybridMultilevel"/>
    <w:tmpl w:val="737CC638"/>
    <w:lvl w:ilvl="0" w:tplc="04090001">
      <w:start w:val="1"/>
      <w:numFmt w:val="bullet"/>
      <w:lvlText w:val=""/>
      <w:lvlJc w:val="left"/>
      <w:pPr>
        <w:ind w:left="2262" w:hanging="360"/>
      </w:pPr>
      <w:rPr>
        <w:rFonts w:ascii="Symbol" w:hAnsi="Symbol" w:hint="default"/>
      </w:rPr>
    </w:lvl>
    <w:lvl w:ilvl="1" w:tplc="04090003" w:tentative="1">
      <w:start w:val="1"/>
      <w:numFmt w:val="bullet"/>
      <w:lvlText w:val="o"/>
      <w:lvlJc w:val="left"/>
      <w:pPr>
        <w:ind w:left="2982" w:hanging="360"/>
      </w:pPr>
      <w:rPr>
        <w:rFonts w:ascii="Courier New" w:hAnsi="Courier New" w:cs="Courier New" w:hint="default"/>
      </w:rPr>
    </w:lvl>
    <w:lvl w:ilvl="2" w:tplc="04090005" w:tentative="1">
      <w:start w:val="1"/>
      <w:numFmt w:val="bullet"/>
      <w:lvlText w:val=""/>
      <w:lvlJc w:val="left"/>
      <w:pPr>
        <w:ind w:left="3702" w:hanging="360"/>
      </w:pPr>
      <w:rPr>
        <w:rFonts w:ascii="Wingdings" w:hAnsi="Wingdings" w:hint="default"/>
      </w:rPr>
    </w:lvl>
    <w:lvl w:ilvl="3" w:tplc="04090001" w:tentative="1">
      <w:start w:val="1"/>
      <w:numFmt w:val="bullet"/>
      <w:lvlText w:val=""/>
      <w:lvlJc w:val="left"/>
      <w:pPr>
        <w:ind w:left="4422" w:hanging="360"/>
      </w:pPr>
      <w:rPr>
        <w:rFonts w:ascii="Symbol" w:hAnsi="Symbol" w:hint="default"/>
      </w:rPr>
    </w:lvl>
    <w:lvl w:ilvl="4" w:tplc="04090003" w:tentative="1">
      <w:start w:val="1"/>
      <w:numFmt w:val="bullet"/>
      <w:lvlText w:val="o"/>
      <w:lvlJc w:val="left"/>
      <w:pPr>
        <w:ind w:left="5142" w:hanging="360"/>
      </w:pPr>
      <w:rPr>
        <w:rFonts w:ascii="Courier New" w:hAnsi="Courier New" w:cs="Courier New" w:hint="default"/>
      </w:rPr>
    </w:lvl>
    <w:lvl w:ilvl="5" w:tplc="04090005" w:tentative="1">
      <w:start w:val="1"/>
      <w:numFmt w:val="bullet"/>
      <w:lvlText w:val=""/>
      <w:lvlJc w:val="left"/>
      <w:pPr>
        <w:ind w:left="5862" w:hanging="360"/>
      </w:pPr>
      <w:rPr>
        <w:rFonts w:ascii="Wingdings" w:hAnsi="Wingdings" w:hint="default"/>
      </w:rPr>
    </w:lvl>
    <w:lvl w:ilvl="6" w:tplc="04090001" w:tentative="1">
      <w:start w:val="1"/>
      <w:numFmt w:val="bullet"/>
      <w:lvlText w:val=""/>
      <w:lvlJc w:val="left"/>
      <w:pPr>
        <w:ind w:left="6582" w:hanging="360"/>
      </w:pPr>
      <w:rPr>
        <w:rFonts w:ascii="Symbol" w:hAnsi="Symbol" w:hint="default"/>
      </w:rPr>
    </w:lvl>
    <w:lvl w:ilvl="7" w:tplc="04090003" w:tentative="1">
      <w:start w:val="1"/>
      <w:numFmt w:val="bullet"/>
      <w:lvlText w:val="o"/>
      <w:lvlJc w:val="left"/>
      <w:pPr>
        <w:ind w:left="7302" w:hanging="360"/>
      </w:pPr>
      <w:rPr>
        <w:rFonts w:ascii="Courier New" w:hAnsi="Courier New" w:cs="Courier New" w:hint="default"/>
      </w:rPr>
    </w:lvl>
    <w:lvl w:ilvl="8" w:tplc="04090005" w:tentative="1">
      <w:start w:val="1"/>
      <w:numFmt w:val="bullet"/>
      <w:lvlText w:val=""/>
      <w:lvlJc w:val="left"/>
      <w:pPr>
        <w:ind w:left="8022" w:hanging="360"/>
      </w:pPr>
      <w:rPr>
        <w:rFonts w:ascii="Wingdings" w:hAnsi="Wingdings" w:hint="default"/>
      </w:rPr>
    </w:lvl>
  </w:abstractNum>
  <w:abstractNum w:abstractNumId="84" w15:restartNumberingAfterBreak="0">
    <w:nsid w:val="596411D8"/>
    <w:multiLevelType w:val="hybridMultilevel"/>
    <w:tmpl w:val="55F8A0FE"/>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9707670"/>
    <w:multiLevelType w:val="hybridMultilevel"/>
    <w:tmpl w:val="F758B39E"/>
    <w:lvl w:ilvl="0" w:tplc="04090001">
      <w:start w:val="1"/>
      <w:numFmt w:val="bullet"/>
      <w:lvlText w:val=""/>
      <w:lvlJc w:val="left"/>
      <w:pPr>
        <w:ind w:left="2262" w:hanging="360"/>
      </w:pPr>
      <w:rPr>
        <w:rFonts w:ascii="Symbol" w:hAnsi="Symbol" w:hint="default"/>
      </w:rPr>
    </w:lvl>
    <w:lvl w:ilvl="1" w:tplc="04090003" w:tentative="1">
      <w:start w:val="1"/>
      <w:numFmt w:val="bullet"/>
      <w:lvlText w:val="o"/>
      <w:lvlJc w:val="left"/>
      <w:pPr>
        <w:ind w:left="2982" w:hanging="360"/>
      </w:pPr>
      <w:rPr>
        <w:rFonts w:ascii="Courier New" w:hAnsi="Courier New" w:cs="Courier New" w:hint="default"/>
      </w:rPr>
    </w:lvl>
    <w:lvl w:ilvl="2" w:tplc="04090005" w:tentative="1">
      <w:start w:val="1"/>
      <w:numFmt w:val="bullet"/>
      <w:lvlText w:val=""/>
      <w:lvlJc w:val="left"/>
      <w:pPr>
        <w:ind w:left="3702" w:hanging="360"/>
      </w:pPr>
      <w:rPr>
        <w:rFonts w:ascii="Wingdings" w:hAnsi="Wingdings" w:hint="default"/>
      </w:rPr>
    </w:lvl>
    <w:lvl w:ilvl="3" w:tplc="04090001" w:tentative="1">
      <w:start w:val="1"/>
      <w:numFmt w:val="bullet"/>
      <w:lvlText w:val=""/>
      <w:lvlJc w:val="left"/>
      <w:pPr>
        <w:ind w:left="4422" w:hanging="360"/>
      </w:pPr>
      <w:rPr>
        <w:rFonts w:ascii="Symbol" w:hAnsi="Symbol" w:hint="default"/>
      </w:rPr>
    </w:lvl>
    <w:lvl w:ilvl="4" w:tplc="04090003" w:tentative="1">
      <w:start w:val="1"/>
      <w:numFmt w:val="bullet"/>
      <w:lvlText w:val="o"/>
      <w:lvlJc w:val="left"/>
      <w:pPr>
        <w:ind w:left="5142" w:hanging="360"/>
      </w:pPr>
      <w:rPr>
        <w:rFonts w:ascii="Courier New" w:hAnsi="Courier New" w:cs="Courier New" w:hint="default"/>
      </w:rPr>
    </w:lvl>
    <w:lvl w:ilvl="5" w:tplc="04090005" w:tentative="1">
      <w:start w:val="1"/>
      <w:numFmt w:val="bullet"/>
      <w:lvlText w:val=""/>
      <w:lvlJc w:val="left"/>
      <w:pPr>
        <w:ind w:left="5862" w:hanging="360"/>
      </w:pPr>
      <w:rPr>
        <w:rFonts w:ascii="Wingdings" w:hAnsi="Wingdings" w:hint="default"/>
      </w:rPr>
    </w:lvl>
    <w:lvl w:ilvl="6" w:tplc="04090001" w:tentative="1">
      <w:start w:val="1"/>
      <w:numFmt w:val="bullet"/>
      <w:lvlText w:val=""/>
      <w:lvlJc w:val="left"/>
      <w:pPr>
        <w:ind w:left="6582" w:hanging="360"/>
      </w:pPr>
      <w:rPr>
        <w:rFonts w:ascii="Symbol" w:hAnsi="Symbol" w:hint="default"/>
      </w:rPr>
    </w:lvl>
    <w:lvl w:ilvl="7" w:tplc="04090003" w:tentative="1">
      <w:start w:val="1"/>
      <w:numFmt w:val="bullet"/>
      <w:lvlText w:val="o"/>
      <w:lvlJc w:val="left"/>
      <w:pPr>
        <w:ind w:left="7302" w:hanging="360"/>
      </w:pPr>
      <w:rPr>
        <w:rFonts w:ascii="Courier New" w:hAnsi="Courier New" w:cs="Courier New" w:hint="default"/>
      </w:rPr>
    </w:lvl>
    <w:lvl w:ilvl="8" w:tplc="04090005" w:tentative="1">
      <w:start w:val="1"/>
      <w:numFmt w:val="bullet"/>
      <w:lvlText w:val=""/>
      <w:lvlJc w:val="left"/>
      <w:pPr>
        <w:ind w:left="8022" w:hanging="360"/>
      </w:pPr>
      <w:rPr>
        <w:rFonts w:ascii="Wingdings" w:hAnsi="Wingdings" w:hint="default"/>
      </w:rPr>
    </w:lvl>
  </w:abstractNum>
  <w:abstractNum w:abstractNumId="86" w15:restartNumberingAfterBreak="0">
    <w:nsid w:val="59D5008D"/>
    <w:multiLevelType w:val="hybridMultilevel"/>
    <w:tmpl w:val="FAD2143A"/>
    <w:lvl w:ilvl="0" w:tplc="5EDEE8EC">
      <w:start w:val="1"/>
      <w:numFmt w:val="decimal"/>
      <w:lvlText w:val="步骤%1"/>
      <w:lvlJc w:val="right"/>
      <w:pPr>
        <w:ind w:left="2087" w:hanging="545"/>
      </w:pPr>
      <w:rPr>
        <w:rFonts w:eastAsia="黑体" w:hint="eastAsia"/>
        <w:sz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B63262F"/>
    <w:multiLevelType w:val="hybridMultilevel"/>
    <w:tmpl w:val="3DDC823E"/>
    <w:lvl w:ilvl="0" w:tplc="04090001">
      <w:start w:val="1"/>
      <w:numFmt w:val="bullet"/>
      <w:lvlText w:val=""/>
      <w:lvlJc w:val="left"/>
      <w:pPr>
        <w:ind w:left="2087" w:hanging="545"/>
      </w:pPr>
      <w:rPr>
        <w:rFonts w:ascii="Symbol" w:hAnsi="Symbo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CFE47E5"/>
    <w:multiLevelType w:val="hybridMultilevel"/>
    <w:tmpl w:val="6E02A536"/>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E0661B5"/>
    <w:multiLevelType w:val="hybridMultilevel"/>
    <w:tmpl w:val="DDE40404"/>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EC5666C"/>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F4F1F04"/>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8713CE"/>
    <w:multiLevelType w:val="hybridMultilevel"/>
    <w:tmpl w:val="537C0FD0"/>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0821AC5"/>
    <w:multiLevelType w:val="hybridMultilevel"/>
    <w:tmpl w:val="ED50B666"/>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0C0687F"/>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147230D"/>
    <w:multiLevelType w:val="hybridMultilevel"/>
    <w:tmpl w:val="2D3CCFB4"/>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97" w15:restartNumberingAfterBreak="0">
    <w:nsid w:val="67683F84"/>
    <w:multiLevelType w:val="hybridMultilevel"/>
    <w:tmpl w:val="1E9E0348"/>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99" w15:restartNumberingAfterBreak="0">
    <w:nsid w:val="67ED4916"/>
    <w:multiLevelType w:val="hybridMultilevel"/>
    <w:tmpl w:val="C0DC583C"/>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B310BA8"/>
    <w:multiLevelType w:val="hybridMultilevel"/>
    <w:tmpl w:val="E50CB112"/>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BA2722B"/>
    <w:multiLevelType w:val="hybridMultilevel"/>
    <w:tmpl w:val="8BDA962E"/>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D592CCC"/>
    <w:multiLevelType w:val="hybridMultilevel"/>
    <w:tmpl w:val="5784D1D8"/>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E2146AE"/>
    <w:multiLevelType w:val="hybridMultilevel"/>
    <w:tmpl w:val="D024A424"/>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E934F4B"/>
    <w:multiLevelType w:val="hybridMultilevel"/>
    <w:tmpl w:val="821E4AC2"/>
    <w:lvl w:ilvl="0" w:tplc="04090001">
      <w:start w:val="1"/>
      <w:numFmt w:val="bullet"/>
      <w:lvlText w:val=""/>
      <w:lvlJc w:val="left"/>
      <w:pPr>
        <w:ind w:left="2279" w:hanging="360"/>
      </w:pPr>
      <w:rPr>
        <w:rFonts w:ascii="Symbol" w:hAnsi="Symbol" w:hint="default"/>
      </w:rPr>
    </w:lvl>
    <w:lvl w:ilvl="1" w:tplc="04090003" w:tentative="1">
      <w:start w:val="1"/>
      <w:numFmt w:val="bullet"/>
      <w:lvlText w:val="o"/>
      <w:lvlJc w:val="left"/>
      <w:pPr>
        <w:ind w:left="2999" w:hanging="360"/>
      </w:pPr>
      <w:rPr>
        <w:rFonts w:ascii="Courier New" w:hAnsi="Courier New" w:cs="Courier New" w:hint="default"/>
      </w:rPr>
    </w:lvl>
    <w:lvl w:ilvl="2" w:tplc="04090005" w:tentative="1">
      <w:start w:val="1"/>
      <w:numFmt w:val="bullet"/>
      <w:lvlText w:val=""/>
      <w:lvlJc w:val="left"/>
      <w:pPr>
        <w:ind w:left="3719" w:hanging="360"/>
      </w:pPr>
      <w:rPr>
        <w:rFonts w:ascii="Wingdings" w:hAnsi="Wingdings" w:hint="default"/>
      </w:rPr>
    </w:lvl>
    <w:lvl w:ilvl="3" w:tplc="04090001" w:tentative="1">
      <w:start w:val="1"/>
      <w:numFmt w:val="bullet"/>
      <w:lvlText w:val=""/>
      <w:lvlJc w:val="left"/>
      <w:pPr>
        <w:ind w:left="4439" w:hanging="360"/>
      </w:pPr>
      <w:rPr>
        <w:rFonts w:ascii="Symbol" w:hAnsi="Symbol" w:hint="default"/>
      </w:rPr>
    </w:lvl>
    <w:lvl w:ilvl="4" w:tplc="04090003" w:tentative="1">
      <w:start w:val="1"/>
      <w:numFmt w:val="bullet"/>
      <w:lvlText w:val="o"/>
      <w:lvlJc w:val="left"/>
      <w:pPr>
        <w:ind w:left="5159" w:hanging="360"/>
      </w:pPr>
      <w:rPr>
        <w:rFonts w:ascii="Courier New" w:hAnsi="Courier New" w:cs="Courier New" w:hint="default"/>
      </w:rPr>
    </w:lvl>
    <w:lvl w:ilvl="5" w:tplc="04090005" w:tentative="1">
      <w:start w:val="1"/>
      <w:numFmt w:val="bullet"/>
      <w:lvlText w:val=""/>
      <w:lvlJc w:val="left"/>
      <w:pPr>
        <w:ind w:left="5879" w:hanging="360"/>
      </w:pPr>
      <w:rPr>
        <w:rFonts w:ascii="Wingdings" w:hAnsi="Wingdings" w:hint="default"/>
      </w:rPr>
    </w:lvl>
    <w:lvl w:ilvl="6" w:tplc="04090001" w:tentative="1">
      <w:start w:val="1"/>
      <w:numFmt w:val="bullet"/>
      <w:lvlText w:val=""/>
      <w:lvlJc w:val="left"/>
      <w:pPr>
        <w:ind w:left="6599" w:hanging="360"/>
      </w:pPr>
      <w:rPr>
        <w:rFonts w:ascii="Symbol" w:hAnsi="Symbol" w:hint="default"/>
      </w:rPr>
    </w:lvl>
    <w:lvl w:ilvl="7" w:tplc="04090003" w:tentative="1">
      <w:start w:val="1"/>
      <w:numFmt w:val="bullet"/>
      <w:lvlText w:val="o"/>
      <w:lvlJc w:val="left"/>
      <w:pPr>
        <w:ind w:left="7319" w:hanging="360"/>
      </w:pPr>
      <w:rPr>
        <w:rFonts w:ascii="Courier New" w:hAnsi="Courier New" w:cs="Courier New" w:hint="default"/>
      </w:rPr>
    </w:lvl>
    <w:lvl w:ilvl="8" w:tplc="04090005" w:tentative="1">
      <w:start w:val="1"/>
      <w:numFmt w:val="bullet"/>
      <w:lvlText w:val=""/>
      <w:lvlJc w:val="left"/>
      <w:pPr>
        <w:ind w:left="8039" w:hanging="360"/>
      </w:pPr>
      <w:rPr>
        <w:rFonts w:ascii="Wingdings" w:hAnsi="Wingdings" w:hint="default"/>
      </w:rPr>
    </w:lvl>
  </w:abstractNum>
  <w:abstractNum w:abstractNumId="105" w15:restartNumberingAfterBreak="0">
    <w:nsid w:val="6EFB526B"/>
    <w:multiLevelType w:val="hybridMultilevel"/>
    <w:tmpl w:val="5784D1D8"/>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F223D24"/>
    <w:multiLevelType w:val="hybridMultilevel"/>
    <w:tmpl w:val="B462BF54"/>
    <w:lvl w:ilvl="0" w:tplc="04090001">
      <w:start w:val="1"/>
      <w:numFmt w:val="bullet"/>
      <w:lvlText w:val=""/>
      <w:lvlJc w:val="left"/>
      <w:pPr>
        <w:ind w:left="2279" w:hanging="360"/>
      </w:pPr>
      <w:rPr>
        <w:rFonts w:ascii="Symbol" w:hAnsi="Symbol" w:hint="default"/>
      </w:rPr>
    </w:lvl>
    <w:lvl w:ilvl="1" w:tplc="04090003" w:tentative="1">
      <w:start w:val="1"/>
      <w:numFmt w:val="bullet"/>
      <w:lvlText w:val="o"/>
      <w:lvlJc w:val="left"/>
      <w:pPr>
        <w:ind w:left="2999" w:hanging="360"/>
      </w:pPr>
      <w:rPr>
        <w:rFonts w:ascii="Courier New" w:hAnsi="Courier New" w:cs="Courier New" w:hint="default"/>
      </w:rPr>
    </w:lvl>
    <w:lvl w:ilvl="2" w:tplc="04090005" w:tentative="1">
      <w:start w:val="1"/>
      <w:numFmt w:val="bullet"/>
      <w:lvlText w:val=""/>
      <w:lvlJc w:val="left"/>
      <w:pPr>
        <w:ind w:left="3719" w:hanging="360"/>
      </w:pPr>
      <w:rPr>
        <w:rFonts w:ascii="Wingdings" w:hAnsi="Wingdings" w:hint="default"/>
      </w:rPr>
    </w:lvl>
    <w:lvl w:ilvl="3" w:tplc="04090001" w:tentative="1">
      <w:start w:val="1"/>
      <w:numFmt w:val="bullet"/>
      <w:lvlText w:val=""/>
      <w:lvlJc w:val="left"/>
      <w:pPr>
        <w:ind w:left="4439" w:hanging="360"/>
      </w:pPr>
      <w:rPr>
        <w:rFonts w:ascii="Symbol" w:hAnsi="Symbol" w:hint="default"/>
      </w:rPr>
    </w:lvl>
    <w:lvl w:ilvl="4" w:tplc="04090003" w:tentative="1">
      <w:start w:val="1"/>
      <w:numFmt w:val="bullet"/>
      <w:lvlText w:val="o"/>
      <w:lvlJc w:val="left"/>
      <w:pPr>
        <w:ind w:left="5159" w:hanging="360"/>
      </w:pPr>
      <w:rPr>
        <w:rFonts w:ascii="Courier New" w:hAnsi="Courier New" w:cs="Courier New" w:hint="default"/>
      </w:rPr>
    </w:lvl>
    <w:lvl w:ilvl="5" w:tplc="04090005" w:tentative="1">
      <w:start w:val="1"/>
      <w:numFmt w:val="bullet"/>
      <w:lvlText w:val=""/>
      <w:lvlJc w:val="left"/>
      <w:pPr>
        <w:ind w:left="5879" w:hanging="360"/>
      </w:pPr>
      <w:rPr>
        <w:rFonts w:ascii="Wingdings" w:hAnsi="Wingdings" w:hint="default"/>
      </w:rPr>
    </w:lvl>
    <w:lvl w:ilvl="6" w:tplc="04090001" w:tentative="1">
      <w:start w:val="1"/>
      <w:numFmt w:val="bullet"/>
      <w:lvlText w:val=""/>
      <w:lvlJc w:val="left"/>
      <w:pPr>
        <w:ind w:left="6599" w:hanging="360"/>
      </w:pPr>
      <w:rPr>
        <w:rFonts w:ascii="Symbol" w:hAnsi="Symbol" w:hint="default"/>
      </w:rPr>
    </w:lvl>
    <w:lvl w:ilvl="7" w:tplc="04090003" w:tentative="1">
      <w:start w:val="1"/>
      <w:numFmt w:val="bullet"/>
      <w:lvlText w:val="o"/>
      <w:lvlJc w:val="left"/>
      <w:pPr>
        <w:ind w:left="7319" w:hanging="360"/>
      </w:pPr>
      <w:rPr>
        <w:rFonts w:ascii="Courier New" w:hAnsi="Courier New" w:cs="Courier New" w:hint="default"/>
      </w:rPr>
    </w:lvl>
    <w:lvl w:ilvl="8" w:tplc="04090005" w:tentative="1">
      <w:start w:val="1"/>
      <w:numFmt w:val="bullet"/>
      <w:lvlText w:val=""/>
      <w:lvlJc w:val="left"/>
      <w:pPr>
        <w:ind w:left="8039" w:hanging="360"/>
      </w:pPr>
      <w:rPr>
        <w:rFonts w:ascii="Wingdings" w:hAnsi="Wingdings" w:hint="default"/>
      </w:rPr>
    </w:lvl>
  </w:abstractNum>
  <w:abstractNum w:abstractNumId="107" w15:restartNumberingAfterBreak="0">
    <w:nsid w:val="6FA55FB7"/>
    <w:multiLevelType w:val="hybridMultilevel"/>
    <w:tmpl w:val="03760774"/>
    <w:lvl w:ilvl="0" w:tplc="5EDEE8EC">
      <w:start w:val="1"/>
      <w:numFmt w:val="decimal"/>
      <w:lvlText w:val="步骤%1"/>
      <w:lvlJc w:val="right"/>
      <w:pPr>
        <w:ind w:left="2087" w:hanging="545"/>
      </w:pPr>
      <w:rPr>
        <w:rFonts w:eastAsia="黑体" w:hint="eastAsia"/>
        <w:sz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003649A"/>
    <w:multiLevelType w:val="hybridMultilevel"/>
    <w:tmpl w:val="55F8A0FE"/>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018187A"/>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111" w15:restartNumberingAfterBreak="0">
    <w:nsid w:val="7108059F"/>
    <w:multiLevelType w:val="hybridMultilevel"/>
    <w:tmpl w:val="E9306FBE"/>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13" w15:restartNumberingAfterBreak="0">
    <w:nsid w:val="72840C2B"/>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35D74C4"/>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3F30A17"/>
    <w:multiLevelType w:val="hybridMultilevel"/>
    <w:tmpl w:val="4B380FEC"/>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6D92E36"/>
    <w:multiLevelType w:val="hybridMultilevel"/>
    <w:tmpl w:val="B1AEE9AC"/>
    <w:lvl w:ilvl="0" w:tplc="1C82069A">
      <w:start w:val="1"/>
      <w:numFmt w:val="decimal"/>
      <w:lvlText w:val="步骤%1"/>
      <w:lvlJc w:val="right"/>
      <w:pPr>
        <w:ind w:left="2087" w:hanging="545"/>
      </w:pPr>
      <w:rPr>
        <w:rFonts w:eastAsia="黑体"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B0D65FA"/>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D8F3CEF"/>
    <w:multiLevelType w:val="hybridMultilevel"/>
    <w:tmpl w:val="F95AB4C6"/>
    <w:lvl w:ilvl="0" w:tplc="FDD80660">
      <w:start w:val="1"/>
      <w:numFmt w:val="decimal"/>
      <w:lvlText w:val="步骤%1"/>
      <w:lvlJc w:val="right"/>
      <w:pPr>
        <w:ind w:left="2087" w:hanging="545"/>
      </w:pPr>
      <w:rPr>
        <w:rFonts w:eastAsia="黑体" w:hint="eastAsia"/>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2"/>
  </w:num>
  <w:num w:numId="2">
    <w:abstractNumId w:val="65"/>
  </w:num>
  <w:num w:numId="3">
    <w:abstractNumId w:val="37"/>
  </w:num>
  <w:num w:numId="4">
    <w:abstractNumId w:val="28"/>
  </w:num>
  <w:num w:numId="5">
    <w:abstractNumId w:val="75"/>
  </w:num>
  <w:num w:numId="6">
    <w:abstractNumId w:val="36"/>
  </w:num>
  <w:num w:numId="7">
    <w:abstractNumId w:val="14"/>
  </w:num>
  <w:num w:numId="8">
    <w:abstractNumId w:val="63"/>
  </w:num>
  <w:num w:numId="9">
    <w:abstractNumId w:val="82"/>
  </w:num>
  <w:num w:numId="10">
    <w:abstractNumId w:val="68"/>
  </w:num>
  <w:num w:numId="11">
    <w:abstractNumId w:val="96"/>
  </w:num>
  <w:num w:numId="12">
    <w:abstractNumId w:val="13"/>
  </w:num>
  <w:num w:numId="13">
    <w:abstractNumId w:val="28"/>
  </w:num>
  <w:num w:numId="14">
    <w:abstractNumId w:val="33"/>
  </w:num>
  <w:num w:numId="15">
    <w:abstractNumId w:val="110"/>
  </w:num>
  <w:num w:numId="16">
    <w:abstractNumId w:val="98"/>
  </w:num>
  <w:num w:numId="17">
    <w:abstractNumId w:val="72"/>
  </w:num>
  <w:num w:numId="18">
    <w:abstractNumId w:val="8"/>
  </w:num>
  <w:num w:numId="19">
    <w:abstractNumId w:val="3"/>
  </w:num>
  <w:num w:numId="20">
    <w:abstractNumId w:val="15"/>
  </w:num>
  <w:num w:numId="21">
    <w:abstractNumId w:val="20"/>
  </w:num>
  <w:num w:numId="22">
    <w:abstractNumId w:val="40"/>
  </w:num>
  <w:num w:numId="23">
    <w:abstractNumId w:val="62"/>
  </w:num>
  <w:num w:numId="24">
    <w:abstractNumId w:val="39"/>
  </w:num>
  <w:num w:numId="25">
    <w:abstractNumId w:val="56"/>
  </w:num>
  <w:num w:numId="26">
    <w:abstractNumId w:val="50"/>
  </w:num>
  <w:num w:numId="27">
    <w:abstractNumId w:val="89"/>
  </w:num>
  <w:num w:numId="28">
    <w:abstractNumId w:val="43"/>
  </w:num>
  <w:num w:numId="29">
    <w:abstractNumId w:val="95"/>
  </w:num>
  <w:num w:numId="30">
    <w:abstractNumId w:val="99"/>
  </w:num>
  <w:num w:numId="31">
    <w:abstractNumId w:val="58"/>
  </w:num>
  <w:num w:numId="32">
    <w:abstractNumId w:val="1"/>
  </w:num>
  <w:num w:numId="33">
    <w:abstractNumId w:val="81"/>
  </w:num>
  <w:num w:numId="34">
    <w:abstractNumId w:val="32"/>
  </w:num>
  <w:num w:numId="35">
    <w:abstractNumId w:val="116"/>
  </w:num>
  <w:num w:numId="36">
    <w:abstractNumId w:val="97"/>
  </w:num>
  <w:num w:numId="37">
    <w:abstractNumId w:val="111"/>
  </w:num>
  <w:num w:numId="38">
    <w:abstractNumId w:val="69"/>
  </w:num>
  <w:num w:numId="39">
    <w:abstractNumId w:val="29"/>
  </w:num>
  <w:num w:numId="40">
    <w:abstractNumId w:val="115"/>
  </w:num>
  <w:num w:numId="41">
    <w:abstractNumId w:val="6"/>
  </w:num>
  <w:num w:numId="42">
    <w:abstractNumId w:val="44"/>
  </w:num>
  <w:num w:numId="43">
    <w:abstractNumId w:val="19"/>
  </w:num>
  <w:num w:numId="44">
    <w:abstractNumId w:val="26"/>
  </w:num>
  <w:num w:numId="45">
    <w:abstractNumId w:val="100"/>
  </w:num>
  <w:num w:numId="46">
    <w:abstractNumId w:val="80"/>
  </w:num>
  <w:num w:numId="47">
    <w:abstractNumId w:val="108"/>
  </w:num>
  <w:num w:numId="48">
    <w:abstractNumId w:val="49"/>
  </w:num>
  <w:num w:numId="49">
    <w:abstractNumId w:val="78"/>
  </w:num>
  <w:num w:numId="50">
    <w:abstractNumId w:val="47"/>
  </w:num>
  <w:num w:numId="51">
    <w:abstractNumId w:val="54"/>
  </w:num>
  <w:num w:numId="52">
    <w:abstractNumId w:val="17"/>
  </w:num>
  <w:num w:numId="53">
    <w:abstractNumId w:val="87"/>
  </w:num>
  <w:num w:numId="54">
    <w:abstractNumId w:val="92"/>
  </w:num>
  <w:num w:numId="55">
    <w:abstractNumId w:val="64"/>
  </w:num>
  <w:num w:numId="56">
    <w:abstractNumId w:val="88"/>
  </w:num>
  <w:num w:numId="57">
    <w:abstractNumId w:val="83"/>
  </w:num>
  <w:num w:numId="58">
    <w:abstractNumId w:val="71"/>
  </w:num>
  <w:num w:numId="59">
    <w:abstractNumId w:val="61"/>
  </w:num>
  <w:num w:numId="60">
    <w:abstractNumId w:val="48"/>
  </w:num>
  <w:num w:numId="61">
    <w:abstractNumId w:val="9"/>
  </w:num>
  <w:num w:numId="62">
    <w:abstractNumId w:val="59"/>
  </w:num>
  <w:num w:numId="63">
    <w:abstractNumId w:val="52"/>
  </w:num>
  <w:num w:numId="64">
    <w:abstractNumId w:val="90"/>
  </w:num>
  <w:num w:numId="65">
    <w:abstractNumId w:val="38"/>
  </w:num>
  <w:num w:numId="66">
    <w:abstractNumId w:val="94"/>
  </w:num>
  <w:num w:numId="67">
    <w:abstractNumId w:val="34"/>
  </w:num>
  <w:num w:numId="68">
    <w:abstractNumId w:val="12"/>
  </w:num>
  <w:num w:numId="69">
    <w:abstractNumId w:val="57"/>
  </w:num>
  <w:num w:numId="70">
    <w:abstractNumId w:val="51"/>
  </w:num>
  <w:num w:numId="71">
    <w:abstractNumId w:val="30"/>
  </w:num>
  <w:num w:numId="72">
    <w:abstractNumId w:val="76"/>
  </w:num>
  <w:num w:numId="73">
    <w:abstractNumId w:val="113"/>
  </w:num>
  <w:num w:numId="74">
    <w:abstractNumId w:val="114"/>
  </w:num>
  <w:num w:numId="75">
    <w:abstractNumId w:val="23"/>
  </w:num>
  <w:num w:numId="76">
    <w:abstractNumId w:val="7"/>
  </w:num>
  <w:num w:numId="77">
    <w:abstractNumId w:val="118"/>
  </w:num>
  <w:num w:numId="78">
    <w:abstractNumId w:val="11"/>
  </w:num>
  <w:num w:numId="79">
    <w:abstractNumId w:val="79"/>
  </w:num>
  <w:num w:numId="80">
    <w:abstractNumId w:val="117"/>
  </w:num>
  <w:num w:numId="81">
    <w:abstractNumId w:val="45"/>
  </w:num>
  <w:num w:numId="82">
    <w:abstractNumId w:val="109"/>
  </w:num>
  <w:num w:numId="83">
    <w:abstractNumId w:val="67"/>
  </w:num>
  <w:num w:numId="84">
    <w:abstractNumId w:val="77"/>
  </w:num>
  <w:num w:numId="85">
    <w:abstractNumId w:val="74"/>
  </w:num>
  <w:num w:numId="86">
    <w:abstractNumId w:val="27"/>
  </w:num>
  <w:num w:numId="87">
    <w:abstractNumId w:val="91"/>
  </w:num>
  <w:num w:numId="88">
    <w:abstractNumId w:val="41"/>
  </w:num>
  <w:num w:numId="89">
    <w:abstractNumId w:val="42"/>
  </w:num>
  <w:num w:numId="90">
    <w:abstractNumId w:val="66"/>
  </w:num>
  <w:num w:numId="91">
    <w:abstractNumId w:val="25"/>
  </w:num>
  <w:num w:numId="92">
    <w:abstractNumId w:val="46"/>
  </w:num>
  <w:num w:numId="93">
    <w:abstractNumId w:val="4"/>
  </w:num>
  <w:num w:numId="94">
    <w:abstractNumId w:val="102"/>
  </w:num>
  <w:num w:numId="95">
    <w:abstractNumId w:val="21"/>
  </w:num>
  <w:num w:numId="96">
    <w:abstractNumId w:val="84"/>
  </w:num>
  <w:num w:numId="97">
    <w:abstractNumId w:val="105"/>
  </w:num>
  <w:num w:numId="98">
    <w:abstractNumId w:val="101"/>
  </w:num>
  <w:num w:numId="99">
    <w:abstractNumId w:val="93"/>
  </w:num>
  <w:num w:numId="100">
    <w:abstractNumId w:val="22"/>
  </w:num>
  <w:num w:numId="101">
    <w:abstractNumId w:val="5"/>
  </w:num>
  <w:num w:numId="102">
    <w:abstractNumId w:val="2"/>
  </w:num>
  <w:num w:numId="103">
    <w:abstractNumId w:val="18"/>
  </w:num>
  <w:num w:numId="104">
    <w:abstractNumId w:val="10"/>
  </w:num>
  <w:num w:numId="105">
    <w:abstractNumId w:val="31"/>
  </w:num>
  <w:num w:numId="106">
    <w:abstractNumId w:val="85"/>
  </w:num>
  <w:num w:numId="107">
    <w:abstractNumId w:val="103"/>
  </w:num>
  <w:num w:numId="108">
    <w:abstractNumId w:val="55"/>
  </w:num>
  <w:num w:numId="109">
    <w:abstractNumId w:val="24"/>
  </w:num>
  <w:num w:numId="110">
    <w:abstractNumId w:val="60"/>
  </w:num>
  <w:num w:numId="111">
    <w:abstractNumId w:val="73"/>
  </w:num>
  <w:num w:numId="112">
    <w:abstractNumId w:val="70"/>
  </w:num>
  <w:num w:numId="113">
    <w:abstractNumId w:val="35"/>
  </w:num>
  <w:num w:numId="114">
    <w:abstractNumId w:val="107"/>
  </w:num>
  <w:num w:numId="115">
    <w:abstractNumId w:val="86"/>
  </w:num>
  <w:num w:numId="116">
    <w:abstractNumId w:val="16"/>
  </w:num>
  <w:num w:numId="117">
    <w:abstractNumId w:val="0"/>
  </w:num>
  <w:num w:numId="118">
    <w:abstractNumId w:val="28"/>
  </w:num>
  <w:num w:numId="119">
    <w:abstractNumId w:val="36"/>
  </w:num>
  <w:num w:numId="120">
    <w:abstractNumId w:val="36"/>
  </w:num>
  <w:num w:numId="121">
    <w:abstractNumId w:val="104"/>
  </w:num>
  <w:num w:numId="122">
    <w:abstractNumId w:val="106"/>
  </w:num>
  <w:num w:numId="123">
    <w:abstractNumId w:val="53"/>
  </w:num>
  <w:numIdMacAtCleanup w:val="11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aojunzjhw">
    <w15:presenceInfo w15:providerId="AD" w15:userId="S-1-5-21-147214757-305610072-1517763936-55213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724"/>
    <w:rsid w:val="0000120B"/>
    <w:rsid w:val="00001904"/>
    <w:rsid w:val="00003463"/>
    <w:rsid w:val="00007325"/>
    <w:rsid w:val="00010C0A"/>
    <w:rsid w:val="00011630"/>
    <w:rsid w:val="00011962"/>
    <w:rsid w:val="00011B50"/>
    <w:rsid w:val="000124D2"/>
    <w:rsid w:val="00013155"/>
    <w:rsid w:val="00014276"/>
    <w:rsid w:val="000145D8"/>
    <w:rsid w:val="00014C0D"/>
    <w:rsid w:val="00016CEC"/>
    <w:rsid w:val="000171EC"/>
    <w:rsid w:val="00017C40"/>
    <w:rsid w:val="000210D2"/>
    <w:rsid w:val="00021566"/>
    <w:rsid w:val="00021598"/>
    <w:rsid w:val="0002214D"/>
    <w:rsid w:val="0002276F"/>
    <w:rsid w:val="00024836"/>
    <w:rsid w:val="0002558E"/>
    <w:rsid w:val="00025684"/>
    <w:rsid w:val="00027F46"/>
    <w:rsid w:val="00030293"/>
    <w:rsid w:val="000321CB"/>
    <w:rsid w:val="00033243"/>
    <w:rsid w:val="00033F84"/>
    <w:rsid w:val="000375E9"/>
    <w:rsid w:val="00041545"/>
    <w:rsid w:val="00041907"/>
    <w:rsid w:val="00043B1A"/>
    <w:rsid w:val="00046452"/>
    <w:rsid w:val="000502C1"/>
    <w:rsid w:val="00050311"/>
    <w:rsid w:val="000504DB"/>
    <w:rsid w:val="0005157D"/>
    <w:rsid w:val="00051A7C"/>
    <w:rsid w:val="00051CA2"/>
    <w:rsid w:val="00052608"/>
    <w:rsid w:val="000535E5"/>
    <w:rsid w:val="00054544"/>
    <w:rsid w:val="00054DE4"/>
    <w:rsid w:val="00056422"/>
    <w:rsid w:val="00064F80"/>
    <w:rsid w:val="0006678D"/>
    <w:rsid w:val="0006684D"/>
    <w:rsid w:val="00066A44"/>
    <w:rsid w:val="00066F4D"/>
    <w:rsid w:val="00070957"/>
    <w:rsid w:val="00071923"/>
    <w:rsid w:val="00072087"/>
    <w:rsid w:val="0007236C"/>
    <w:rsid w:val="00072AAD"/>
    <w:rsid w:val="00074B6E"/>
    <w:rsid w:val="00076475"/>
    <w:rsid w:val="00076AFE"/>
    <w:rsid w:val="000777E5"/>
    <w:rsid w:val="0008003F"/>
    <w:rsid w:val="000801DA"/>
    <w:rsid w:val="0008026E"/>
    <w:rsid w:val="0008037B"/>
    <w:rsid w:val="0008048D"/>
    <w:rsid w:val="00080838"/>
    <w:rsid w:val="00080D2F"/>
    <w:rsid w:val="0008142F"/>
    <w:rsid w:val="00081D20"/>
    <w:rsid w:val="00082C9D"/>
    <w:rsid w:val="00082F3F"/>
    <w:rsid w:val="000834DE"/>
    <w:rsid w:val="00083A51"/>
    <w:rsid w:val="000849FF"/>
    <w:rsid w:val="00084BE0"/>
    <w:rsid w:val="0008503A"/>
    <w:rsid w:val="000854EA"/>
    <w:rsid w:val="00085987"/>
    <w:rsid w:val="000862CE"/>
    <w:rsid w:val="00087B38"/>
    <w:rsid w:val="00091082"/>
    <w:rsid w:val="0009129A"/>
    <w:rsid w:val="00091B19"/>
    <w:rsid w:val="000929EC"/>
    <w:rsid w:val="000934F1"/>
    <w:rsid w:val="000941EF"/>
    <w:rsid w:val="0009621C"/>
    <w:rsid w:val="00096488"/>
    <w:rsid w:val="00096A63"/>
    <w:rsid w:val="00097458"/>
    <w:rsid w:val="0009792A"/>
    <w:rsid w:val="00097DE7"/>
    <w:rsid w:val="000A0022"/>
    <w:rsid w:val="000A1AFA"/>
    <w:rsid w:val="000A2674"/>
    <w:rsid w:val="000A585E"/>
    <w:rsid w:val="000A5CB3"/>
    <w:rsid w:val="000A5E01"/>
    <w:rsid w:val="000A6E55"/>
    <w:rsid w:val="000A7FBA"/>
    <w:rsid w:val="000B1139"/>
    <w:rsid w:val="000B1E79"/>
    <w:rsid w:val="000B1F79"/>
    <w:rsid w:val="000B245B"/>
    <w:rsid w:val="000B279C"/>
    <w:rsid w:val="000B5EE1"/>
    <w:rsid w:val="000B6384"/>
    <w:rsid w:val="000B7C6A"/>
    <w:rsid w:val="000B7EFF"/>
    <w:rsid w:val="000C06CE"/>
    <w:rsid w:val="000C0963"/>
    <w:rsid w:val="000C0A74"/>
    <w:rsid w:val="000C1FEA"/>
    <w:rsid w:val="000C3F98"/>
    <w:rsid w:val="000C62CD"/>
    <w:rsid w:val="000D0045"/>
    <w:rsid w:val="000D0502"/>
    <w:rsid w:val="000D06B2"/>
    <w:rsid w:val="000D0DCF"/>
    <w:rsid w:val="000D154D"/>
    <w:rsid w:val="000D2513"/>
    <w:rsid w:val="000D41DD"/>
    <w:rsid w:val="000D57E7"/>
    <w:rsid w:val="000D601E"/>
    <w:rsid w:val="000D79DE"/>
    <w:rsid w:val="000E16AA"/>
    <w:rsid w:val="000E3396"/>
    <w:rsid w:val="000E3FA8"/>
    <w:rsid w:val="000E48ED"/>
    <w:rsid w:val="000E5B3B"/>
    <w:rsid w:val="000E69D0"/>
    <w:rsid w:val="000F21A1"/>
    <w:rsid w:val="000F2C6A"/>
    <w:rsid w:val="000F2F37"/>
    <w:rsid w:val="000F443B"/>
    <w:rsid w:val="000F4683"/>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C5A"/>
    <w:rsid w:val="00107DA6"/>
    <w:rsid w:val="00110F4C"/>
    <w:rsid w:val="0011199D"/>
    <w:rsid w:val="00112F02"/>
    <w:rsid w:val="00114A3D"/>
    <w:rsid w:val="0011636E"/>
    <w:rsid w:val="00116DBF"/>
    <w:rsid w:val="001178C7"/>
    <w:rsid w:val="00117C30"/>
    <w:rsid w:val="00120C0B"/>
    <w:rsid w:val="0012112D"/>
    <w:rsid w:val="00122A8A"/>
    <w:rsid w:val="00125657"/>
    <w:rsid w:val="001303F9"/>
    <w:rsid w:val="00131CAC"/>
    <w:rsid w:val="00134805"/>
    <w:rsid w:val="00135B97"/>
    <w:rsid w:val="00135C53"/>
    <w:rsid w:val="00137C07"/>
    <w:rsid w:val="00141351"/>
    <w:rsid w:val="0014145E"/>
    <w:rsid w:val="0014154F"/>
    <w:rsid w:val="00142926"/>
    <w:rsid w:val="00142F34"/>
    <w:rsid w:val="0014332B"/>
    <w:rsid w:val="0014385B"/>
    <w:rsid w:val="0014498F"/>
    <w:rsid w:val="001453BD"/>
    <w:rsid w:val="001454CD"/>
    <w:rsid w:val="00145A38"/>
    <w:rsid w:val="0014765A"/>
    <w:rsid w:val="00150967"/>
    <w:rsid w:val="00152C9C"/>
    <w:rsid w:val="00154ACF"/>
    <w:rsid w:val="00156F51"/>
    <w:rsid w:val="00160729"/>
    <w:rsid w:val="00161BC3"/>
    <w:rsid w:val="00163D02"/>
    <w:rsid w:val="00165C69"/>
    <w:rsid w:val="001666C5"/>
    <w:rsid w:val="00167B64"/>
    <w:rsid w:val="00172027"/>
    <w:rsid w:val="00172E55"/>
    <w:rsid w:val="0017327A"/>
    <w:rsid w:val="0017372C"/>
    <w:rsid w:val="0017451A"/>
    <w:rsid w:val="00176B45"/>
    <w:rsid w:val="00180259"/>
    <w:rsid w:val="0018080D"/>
    <w:rsid w:val="00180E3E"/>
    <w:rsid w:val="00181143"/>
    <w:rsid w:val="00185231"/>
    <w:rsid w:val="00185EEE"/>
    <w:rsid w:val="00187508"/>
    <w:rsid w:val="00187DEF"/>
    <w:rsid w:val="00190A41"/>
    <w:rsid w:val="00191323"/>
    <w:rsid w:val="00191D15"/>
    <w:rsid w:val="001921A9"/>
    <w:rsid w:val="001959C4"/>
    <w:rsid w:val="001964B5"/>
    <w:rsid w:val="00196C9F"/>
    <w:rsid w:val="00197385"/>
    <w:rsid w:val="00197CAA"/>
    <w:rsid w:val="001A14C4"/>
    <w:rsid w:val="001A24AF"/>
    <w:rsid w:val="001A3936"/>
    <w:rsid w:val="001A42A4"/>
    <w:rsid w:val="001A6177"/>
    <w:rsid w:val="001A7817"/>
    <w:rsid w:val="001B0FF2"/>
    <w:rsid w:val="001B18BF"/>
    <w:rsid w:val="001B20C3"/>
    <w:rsid w:val="001B38FF"/>
    <w:rsid w:val="001B39F5"/>
    <w:rsid w:val="001B3B2E"/>
    <w:rsid w:val="001B4094"/>
    <w:rsid w:val="001B4737"/>
    <w:rsid w:val="001B5D02"/>
    <w:rsid w:val="001B6ACD"/>
    <w:rsid w:val="001B6FAC"/>
    <w:rsid w:val="001B70B6"/>
    <w:rsid w:val="001B76B9"/>
    <w:rsid w:val="001C0851"/>
    <w:rsid w:val="001C0E12"/>
    <w:rsid w:val="001C0F7A"/>
    <w:rsid w:val="001C3D41"/>
    <w:rsid w:val="001C3F12"/>
    <w:rsid w:val="001C4487"/>
    <w:rsid w:val="001D001D"/>
    <w:rsid w:val="001D0149"/>
    <w:rsid w:val="001D0278"/>
    <w:rsid w:val="001D18DC"/>
    <w:rsid w:val="001D50AE"/>
    <w:rsid w:val="001D52F6"/>
    <w:rsid w:val="001D6052"/>
    <w:rsid w:val="001D669F"/>
    <w:rsid w:val="001D6842"/>
    <w:rsid w:val="001D7530"/>
    <w:rsid w:val="001D7DDA"/>
    <w:rsid w:val="001E2F7F"/>
    <w:rsid w:val="001E30B9"/>
    <w:rsid w:val="001E382D"/>
    <w:rsid w:val="001E5B72"/>
    <w:rsid w:val="001E6211"/>
    <w:rsid w:val="001E6ABB"/>
    <w:rsid w:val="001E71BD"/>
    <w:rsid w:val="001F0BFD"/>
    <w:rsid w:val="001F1D00"/>
    <w:rsid w:val="001F3661"/>
    <w:rsid w:val="001F54BE"/>
    <w:rsid w:val="002004D8"/>
    <w:rsid w:val="00200836"/>
    <w:rsid w:val="0020153C"/>
    <w:rsid w:val="00203E5B"/>
    <w:rsid w:val="002044DD"/>
    <w:rsid w:val="002116A0"/>
    <w:rsid w:val="0021235C"/>
    <w:rsid w:val="002134C0"/>
    <w:rsid w:val="0021362D"/>
    <w:rsid w:val="002148FC"/>
    <w:rsid w:val="00215F94"/>
    <w:rsid w:val="00216D88"/>
    <w:rsid w:val="00217D84"/>
    <w:rsid w:val="00220C70"/>
    <w:rsid w:val="0022123F"/>
    <w:rsid w:val="002213B8"/>
    <w:rsid w:val="002226E2"/>
    <w:rsid w:val="002245F2"/>
    <w:rsid w:val="002247BC"/>
    <w:rsid w:val="00225DA0"/>
    <w:rsid w:val="00227568"/>
    <w:rsid w:val="002315E3"/>
    <w:rsid w:val="0023220D"/>
    <w:rsid w:val="00232D1D"/>
    <w:rsid w:val="00234CC4"/>
    <w:rsid w:val="002352DE"/>
    <w:rsid w:val="00236F17"/>
    <w:rsid w:val="0023720F"/>
    <w:rsid w:val="002375BA"/>
    <w:rsid w:val="002376A5"/>
    <w:rsid w:val="00242D9E"/>
    <w:rsid w:val="00244EA6"/>
    <w:rsid w:val="002457D8"/>
    <w:rsid w:val="002461C9"/>
    <w:rsid w:val="00246E3D"/>
    <w:rsid w:val="002512A2"/>
    <w:rsid w:val="00251FCE"/>
    <w:rsid w:val="00253234"/>
    <w:rsid w:val="00253B8B"/>
    <w:rsid w:val="002541B3"/>
    <w:rsid w:val="00257718"/>
    <w:rsid w:val="002605B0"/>
    <w:rsid w:val="00260775"/>
    <w:rsid w:val="00262636"/>
    <w:rsid w:val="00264059"/>
    <w:rsid w:val="002652D5"/>
    <w:rsid w:val="002711F9"/>
    <w:rsid w:val="00271653"/>
    <w:rsid w:val="00273DF1"/>
    <w:rsid w:val="0027421B"/>
    <w:rsid w:val="00274DC5"/>
    <w:rsid w:val="0027689A"/>
    <w:rsid w:val="00276B83"/>
    <w:rsid w:val="00276BD2"/>
    <w:rsid w:val="002819BC"/>
    <w:rsid w:val="00282C8C"/>
    <w:rsid w:val="00284CBB"/>
    <w:rsid w:val="002867B5"/>
    <w:rsid w:val="002867C1"/>
    <w:rsid w:val="00287854"/>
    <w:rsid w:val="00287B6B"/>
    <w:rsid w:val="00287E2E"/>
    <w:rsid w:val="0029076F"/>
    <w:rsid w:val="002907EC"/>
    <w:rsid w:val="00292365"/>
    <w:rsid w:val="002935E0"/>
    <w:rsid w:val="00293FBD"/>
    <w:rsid w:val="00294C23"/>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0BF5"/>
    <w:rsid w:val="002B12E7"/>
    <w:rsid w:val="002B1830"/>
    <w:rsid w:val="002B3831"/>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D10F5"/>
    <w:rsid w:val="002D1728"/>
    <w:rsid w:val="002D489E"/>
    <w:rsid w:val="002D5BF8"/>
    <w:rsid w:val="002D6C54"/>
    <w:rsid w:val="002D6FB9"/>
    <w:rsid w:val="002D783B"/>
    <w:rsid w:val="002E0191"/>
    <w:rsid w:val="002E48D0"/>
    <w:rsid w:val="002E5399"/>
    <w:rsid w:val="002E6FA7"/>
    <w:rsid w:val="002F014B"/>
    <w:rsid w:val="002F16D9"/>
    <w:rsid w:val="002F41B8"/>
    <w:rsid w:val="002F4605"/>
    <w:rsid w:val="002F496F"/>
    <w:rsid w:val="002F6142"/>
    <w:rsid w:val="002F64F1"/>
    <w:rsid w:val="002F692D"/>
    <w:rsid w:val="002F6A34"/>
    <w:rsid w:val="002F723A"/>
    <w:rsid w:val="002F7B08"/>
    <w:rsid w:val="00300685"/>
    <w:rsid w:val="00302245"/>
    <w:rsid w:val="00303315"/>
    <w:rsid w:val="00303D9D"/>
    <w:rsid w:val="003041A0"/>
    <w:rsid w:val="00305BEB"/>
    <w:rsid w:val="00305FB3"/>
    <w:rsid w:val="00306280"/>
    <w:rsid w:val="00307DBA"/>
    <w:rsid w:val="00311171"/>
    <w:rsid w:val="00312DF1"/>
    <w:rsid w:val="00313421"/>
    <w:rsid w:val="00313D60"/>
    <w:rsid w:val="003141CC"/>
    <w:rsid w:val="00314574"/>
    <w:rsid w:val="003162AE"/>
    <w:rsid w:val="0031692E"/>
    <w:rsid w:val="00316C8E"/>
    <w:rsid w:val="00317941"/>
    <w:rsid w:val="00317D64"/>
    <w:rsid w:val="00320117"/>
    <w:rsid w:val="00321154"/>
    <w:rsid w:val="00322063"/>
    <w:rsid w:val="00325029"/>
    <w:rsid w:val="003267BB"/>
    <w:rsid w:val="00327963"/>
    <w:rsid w:val="00327A89"/>
    <w:rsid w:val="003344D9"/>
    <w:rsid w:val="00334794"/>
    <w:rsid w:val="003372EA"/>
    <w:rsid w:val="00337A16"/>
    <w:rsid w:val="00337B1D"/>
    <w:rsid w:val="00340C4B"/>
    <w:rsid w:val="003433DD"/>
    <w:rsid w:val="003449B6"/>
    <w:rsid w:val="00345758"/>
    <w:rsid w:val="00345CA8"/>
    <w:rsid w:val="003460BF"/>
    <w:rsid w:val="003461B0"/>
    <w:rsid w:val="0034741F"/>
    <w:rsid w:val="00350893"/>
    <w:rsid w:val="00350A7D"/>
    <w:rsid w:val="00352F23"/>
    <w:rsid w:val="003539B9"/>
    <w:rsid w:val="00354F26"/>
    <w:rsid w:val="003579F6"/>
    <w:rsid w:val="00360713"/>
    <w:rsid w:val="0036109F"/>
    <w:rsid w:val="003610EF"/>
    <w:rsid w:val="00361792"/>
    <w:rsid w:val="00361F14"/>
    <w:rsid w:val="00362546"/>
    <w:rsid w:val="003629CB"/>
    <w:rsid w:val="00362BAD"/>
    <w:rsid w:val="00362ECF"/>
    <w:rsid w:val="0036631D"/>
    <w:rsid w:val="00366E4B"/>
    <w:rsid w:val="00370DC3"/>
    <w:rsid w:val="00373B2C"/>
    <w:rsid w:val="00375EAD"/>
    <w:rsid w:val="00382427"/>
    <w:rsid w:val="00383C67"/>
    <w:rsid w:val="00384F48"/>
    <w:rsid w:val="003860AA"/>
    <w:rsid w:val="0038612C"/>
    <w:rsid w:val="00386230"/>
    <w:rsid w:val="0038624B"/>
    <w:rsid w:val="00390D3B"/>
    <w:rsid w:val="00391A56"/>
    <w:rsid w:val="003925C2"/>
    <w:rsid w:val="00393337"/>
    <w:rsid w:val="003938C4"/>
    <w:rsid w:val="003944FC"/>
    <w:rsid w:val="003959B9"/>
    <w:rsid w:val="00395E30"/>
    <w:rsid w:val="0039700C"/>
    <w:rsid w:val="0039711D"/>
    <w:rsid w:val="003A104F"/>
    <w:rsid w:val="003A27F5"/>
    <w:rsid w:val="003A3E26"/>
    <w:rsid w:val="003A3E7D"/>
    <w:rsid w:val="003A49B8"/>
    <w:rsid w:val="003A539B"/>
    <w:rsid w:val="003A549C"/>
    <w:rsid w:val="003A5BE8"/>
    <w:rsid w:val="003A5FE1"/>
    <w:rsid w:val="003A7260"/>
    <w:rsid w:val="003A7C9C"/>
    <w:rsid w:val="003B0C21"/>
    <w:rsid w:val="003B1454"/>
    <w:rsid w:val="003B1CDC"/>
    <w:rsid w:val="003B22E9"/>
    <w:rsid w:val="003B2CEF"/>
    <w:rsid w:val="003B49A7"/>
    <w:rsid w:val="003B6F29"/>
    <w:rsid w:val="003C08CB"/>
    <w:rsid w:val="003C1978"/>
    <w:rsid w:val="003C1C51"/>
    <w:rsid w:val="003C1E9E"/>
    <w:rsid w:val="003C2E2D"/>
    <w:rsid w:val="003C30C3"/>
    <w:rsid w:val="003C39E6"/>
    <w:rsid w:val="003C5BE1"/>
    <w:rsid w:val="003C69C9"/>
    <w:rsid w:val="003D2573"/>
    <w:rsid w:val="003D2786"/>
    <w:rsid w:val="003D452E"/>
    <w:rsid w:val="003D6841"/>
    <w:rsid w:val="003E06CC"/>
    <w:rsid w:val="003E115D"/>
    <w:rsid w:val="003E1CCE"/>
    <w:rsid w:val="003E1F44"/>
    <w:rsid w:val="003E211E"/>
    <w:rsid w:val="003E3A83"/>
    <w:rsid w:val="003E5019"/>
    <w:rsid w:val="003E5313"/>
    <w:rsid w:val="003E63EC"/>
    <w:rsid w:val="003E7B1E"/>
    <w:rsid w:val="003E7FEC"/>
    <w:rsid w:val="003F0B45"/>
    <w:rsid w:val="003F0F18"/>
    <w:rsid w:val="003F2927"/>
    <w:rsid w:val="003F3A47"/>
    <w:rsid w:val="003F3D2A"/>
    <w:rsid w:val="003F4170"/>
    <w:rsid w:val="003F43CE"/>
    <w:rsid w:val="003F4FCF"/>
    <w:rsid w:val="003F7555"/>
    <w:rsid w:val="00400F61"/>
    <w:rsid w:val="00403032"/>
    <w:rsid w:val="0040332D"/>
    <w:rsid w:val="004040EF"/>
    <w:rsid w:val="004053CB"/>
    <w:rsid w:val="004102F1"/>
    <w:rsid w:val="0041039A"/>
    <w:rsid w:val="00411791"/>
    <w:rsid w:val="00413400"/>
    <w:rsid w:val="004136A5"/>
    <w:rsid w:val="0041394C"/>
    <w:rsid w:val="0041409F"/>
    <w:rsid w:val="00415C2F"/>
    <w:rsid w:val="004165B6"/>
    <w:rsid w:val="00416E2E"/>
    <w:rsid w:val="00420B72"/>
    <w:rsid w:val="00422748"/>
    <w:rsid w:val="004278B5"/>
    <w:rsid w:val="004300F4"/>
    <w:rsid w:val="004314CE"/>
    <w:rsid w:val="004346AD"/>
    <w:rsid w:val="004356EB"/>
    <w:rsid w:val="00435FAE"/>
    <w:rsid w:val="0043602D"/>
    <w:rsid w:val="0043675F"/>
    <w:rsid w:val="00436804"/>
    <w:rsid w:val="00436B92"/>
    <w:rsid w:val="00440AA8"/>
    <w:rsid w:val="00441D72"/>
    <w:rsid w:val="00444137"/>
    <w:rsid w:val="00447103"/>
    <w:rsid w:val="0044762D"/>
    <w:rsid w:val="00450E12"/>
    <w:rsid w:val="00451CF6"/>
    <w:rsid w:val="0045366D"/>
    <w:rsid w:val="004547B4"/>
    <w:rsid w:val="00455497"/>
    <w:rsid w:val="00457348"/>
    <w:rsid w:val="004601F1"/>
    <w:rsid w:val="004622AB"/>
    <w:rsid w:val="00462D8E"/>
    <w:rsid w:val="0046363A"/>
    <w:rsid w:val="00463820"/>
    <w:rsid w:val="00464E48"/>
    <w:rsid w:val="00466677"/>
    <w:rsid w:val="0046676C"/>
    <w:rsid w:val="00466E8E"/>
    <w:rsid w:val="0047088F"/>
    <w:rsid w:val="00470A8F"/>
    <w:rsid w:val="004722EF"/>
    <w:rsid w:val="00472F50"/>
    <w:rsid w:val="00473CB2"/>
    <w:rsid w:val="00473FEF"/>
    <w:rsid w:val="00476FB1"/>
    <w:rsid w:val="00477927"/>
    <w:rsid w:val="00477FFD"/>
    <w:rsid w:val="004821F6"/>
    <w:rsid w:val="004832FC"/>
    <w:rsid w:val="0048347D"/>
    <w:rsid w:val="00483F9A"/>
    <w:rsid w:val="00486E75"/>
    <w:rsid w:val="00487A1C"/>
    <w:rsid w:val="00487E35"/>
    <w:rsid w:val="00490EDD"/>
    <w:rsid w:val="00491A2E"/>
    <w:rsid w:val="004933CE"/>
    <w:rsid w:val="004957AB"/>
    <w:rsid w:val="00496E4C"/>
    <w:rsid w:val="00497F73"/>
    <w:rsid w:val="004A2642"/>
    <w:rsid w:val="004A2673"/>
    <w:rsid w:val="004A3992"/>
    <w:rsid w:val="004A4005"/>
    <w:rsid w:val="004B0D41"/>
    <w:rsid w:val="004B29CD"/>
    <w:rsid w:val="004B3531"/>
    <w:rsid w:val="004B38F1"/>
    <w:rsid w:val="004B3D5C"/>
    <w:rsid w:val="004B4C7A"/>
    <w:rsid w:val="004B55E2"/>
    <w:rsid w:val="004B6114"/>
    <w:rsid w:val="004B6AA4"/>
    <w:rsid w:val="004B7A61"/>
    <w:rsid w:val="004C0466"/>
    <w:rsid w:val="004C075D"/>
    <w:rsid w:val="004C0EE1"/>
    <w:rsid w:val="004C28C6"/>
    <w:rsid w:val="004C41B3"/>
    <w:rsid w:val="004C7563"/>
    <w:rsid w:val="004D2AC9"/>
    <w:rsid w:val="004D2AE8"/>
    <w:rsid w:val="004D2C13"/>
    <w:rsid w:val="004D5CF1"/>
    <w:rsid w:val="004D5DC8"/>
    <w:rsid w:val="004D643F"/>
    <w:rsid w:val="004D69D2"/>
    <w:rsid w:val="004D7B8F"/>
    <w:rsid w:val="004E0672"/>
    <w:rsid w:val="004E1362"/>
    <w:rsid w:val="004E2448"/>
    <w:rsid w:val="004E2A9A"/>
    <w:rsid w:val="004E2DD3"/>
    <w:rsid w:val="004E2FEA"/>
    <w:rsid w:val="004E305E"/>
    <w:rsid w:val="004E3DD4"/>
    <w:rsid w:val="004E42D2"/>
    <w:rsid w:val="004E6EC6"/>
    <w:rsid w:val="004F06FA"/>
    <w:rsid w:val="004F1A3D"/>
    <w:rsid w:val="004F38AE"/>
    <w:rsid w:val="004F3C7C"/>
    <w:rsid w:val="004F3E1C"/>
    <w:rsid w:val="004F6280"/>
    <w:rsid w:val="004F697C"/>
    <w:rsid w:val="004F6CED"/>
    <w:rsid w:val="004F7059"/>
    <w:rsid w:val="004F7878"/>
    <w:rsid w:val="005016A8"/>
    <w:rsid w:val="00501B07"/>
    <w:rsid w:val="00501EA8"/>
    <w:rsid w:val="00503848"/>
    <w:rsid w:val="00503D14"/>
    <w:rsid w:val="00504B55"/>
    <w:rsid w:val="0050614A"/>
    <w:rsid w:val="00507E2A"/>
    <w:rsid w:val="005135D9"/>
    <w:rsid w:val="005214A7"/>
    <w:rsid w:val="00522580"/>
    <w:rsid w:val="00523C28"/>
    <w:rsid w:val="0052474E"/>
    <w:rsid w:val="00526952"/>
    <w:rsid w:val="00526BBC"/>
    <w:rsid w:val="00530302"/>
    <w:rsid w:val="00530D24"/>
    <w:rsid w:val="0053194D"/>
    <w:rsid w:val="00533708"/>
    <w:rsid w:val="005350A0"/>
    <w:rsid w:val="00536900"/>
    <w:rsid w:val="00536D4D"/>
    <w:rsid w:val="00537472"/>
    <w:rsid w:val="005401A4"/>
    <w:rsid w:val="00541CDC"/>
    <w:rsid w:val="00543953"/>
    <w:rsid w:val="00543A76"/>
    <w:rsid w:val="00543FDE"/>
    <w:rsid w:val="005459E0"/>
    <w:rsid w:val="00545A3D"/>
    <w:rsid w:val="005476F7"/>
    <w:rsid w:val="00547873"/>
    <w:rsid w:val="00550340"/>
    <w:rsid w:val="005516A6"/>
    <w:rsid w:val="0055520C"/>
    <w:rsid w:val="0055595D"/>
    <w:rsid w:val="00556DB2"/>
    <w:rsid w:val="005578B6"/>
    <w:rsid w:val="005607FC"/>
    <w:rsid w:val="00562704"/>
    <w:rsid w:val="00562E3E"/>
    <w:rsid w:val="00563999"/>
    <w:rsid w:val="005706B5"/>
    <w:rsid w:val="00571B40"/>
    <w:rsid w:val="00573C39"/>
    <w:rsid w:val="00573D32"/>
    <w:rsid w:val="0057476C"/>
    <w:rsid w:val="0057502B"/>
    <w:rsid w:val="005750C8"/>
    <w:rsid w:val="00577A5F"/>
    <w:rsid w:val="00577A8B"/>
    <w:rsid w:val="00577CDF"/>
    <w:rsid w:val="00580254"/>
    <w:rsid w:val="00581446"/>
    <w:rsid w:val="00581962"/>
    <w:rsid w:val="00585E01"/>
    <w:rsid w:val="00586D12"/>
    <w:rsid w:val="00592EA9"/>
    <w:rsid w:val="00594091"/>
    <w:rsid w:val="005959A7"/>
    <w:rsid w:val="00596A92"/>
    <w:rsid w:val="005A0004"/>
    <w:rsid w:val="005A0AAD"/>
    <w:rsid w:val="005A1A80"/>
    <w:rsid w:val="005A1E6F"/>
    <w:rsid w:val="005A26CE"/>
    <w:rsid w:val="005A53D7"/>
    <w:rsid w:val="005A751D"/>
    <w:rsid w:val="005A7694"/>
    <w:rsid w:val="005A7AE2"/>
    <w:rsid w:val="005A7FA9"/>
    <w:rsid w:val="005B007B"/>
    <w:rsid w:val="005B0949"/>
    <w:rsid w:val="005B1188"/>
    <w:rsid w:val="005B11F5"/>
    <w:rsid w:val="005B2518"/>
    <w:rsid w:val="005B30B2"/>
    <w:rsid w:val="005B310A"/>
    <w:rsid w:val="005B3295"/>
    <w:rsid w:val="005B3DDC"/>
    <w:rsid w:val="005B5054"/>
    <w:rsid w:val="005B5970"/>
    <w:rsid w:val="005B69A5"/>
    <w:rsid w:val="005B6D8C"/>
    <w:rsid w:val="005B755C"/>
    <w:rsid w:val="005B7DC2"/>
    <w:rsid w:val="005B7E6C"/>
    <w:rsid w:val="005C4B55"/>
    <w:rsid w:val="005C4E64"/>
    <w:rsid w:val="005C7FAB"/>
    <w:rsid w:val="005D203C"/>
    <w:rsid w:val="005D2A15"/>
    <w:rsid w:val="005D2DB6"/>
    <w:rsid w:val="005D385B"/>
    <w:rsid w:val="005D4160"/>
    <w:rsid w:val="005D419D"/>
    <w:rsid w:val="005D499C"/>
    <w:rsid w:val="005D4B94"/>
    <w:rsid w:val="005D4C6C"/>
    <w:rsid w:val="005E004F"/>
    <w:rsid w:val="005E0257"/>
    <w:rsid w:val="005E08C3"/>
    <w:rsid w:val="005E2BA8"/>
    <w:rsid w:val="005E2DD2"/>
    <w:rsid w:val="005E3D51"/>
    <w:rsid w:val="005E4B56"/>
    <w:rsid w:val="005E5310"/>
    <w:rsid w:val="005F10B1"/>
    <w:rsid w:val="005F26D0"/>
    <w:rsid w:val="005F2A85"/>
    <w:rsid w:val="005F42E6"/>
    <w:rsid w:val="005F5536"/>
    <w:rsid w:val="0060106F"/>
    <w:rsid w:val="006014A4"/>
    <w:rsid w:val="006022AE"/>
    <w:rsid w:val="00602B73"/>
    <w:rsid w:val="0060611D"/>
    <w:rsid w:val="00606353"/>
    <w:rsid w:val="006063EE"/>
    <w:rsid w:val="006072A9"/>
    <w:rsid w:val="00607A81"/>
    <w:rsid w:val="00610926"/>
    <w:rsid w:val="00610C3F"/>
    <w:rsid w:val="006120E1"/>
    <w:rsid w:val="006137CA"/>
    <w:rsid w:val="00613D31"/>
    <w:rsid w:val="00614715"/>
    <w:rsid w:val="006174FF"/>
    <w:rsid w:val="0061787C"/>
    <w:rsid w:val="00620B4A"/>
    <w:rsid w:val="00620F58"/>
    <w:rsid w:val="00621B0C"/>
    <w:rsid w:val="00621FE8"/>
    <w:rsid w:val="00622AD7"/>
    <w:rsid w:val="00623396"/>
    <w:rsid w:val="00623ECE"/>
    <w:rsid w:val="00624F47"/>
    <w:rsid w:val="006259EC"/>
    <w:rsid w:val="00627321"/>
    <w:rsid w:val="00627CBA"/>
    <w:rsid w:val="00631584"/>
    <w:rsid w:val="00631B2F"/>
    <w:rsid w:val="006320F1"/>
    <w:rsid w:val="00632A2C"/>
    <w:rsid w:val="00633087"/>
    <w:rsid w:val="0063351F"/>
    <w:rsid w:val="006338B8"/>
    <w:rsid w:val="006340CD"/>
    <w:rsid w:val="00634469"/>
    <w:rsid w:val="00634DF4"/>
    <w:rsid w:val="00636190"/>
    <w:rsid w:val="00636666"/>
    <w:rsid w:val="00637651"/>
    <w:rsid w:val="0064022C"/>
    <w:rsid w:val="00640FAB"/>
    <w:rsid w:val="00641667"/>
    <w:rsid w:val="00641F46"/>
    <w:rsid w:val="006420EA"/>
    <w:rsid w:val="006468D2"/>
    <w:rsid w:val="006521BE"/>
    <w:rsid w:val="00652A23"/>
    <w:rsid w:val="00652FDB"/>
    <w:rsid w:val="00655365"/>
    <w:rsid w:val="00656D35"/>
    <w:rsid w:val="00656DFB"/>
    <w:rsid w:val="006611CD"/>
    <w:rsid w:val="00661235"/>
    <w:rsid w:val="00662E2B"/>
    <w:rsid w:val="006646A8"/>
    <w:rsid w:val="0066598A"/>
    <w:rsid w:val="00665B0E"/>
    <w:rsid w:val="00671435"/>
    <w:rsid w:val="00671925"/>
    <w:rsid w:val="00672951"/>
    <w:rsid w:val="00674A4C"/>
    <w:rsid w:val="006765F5"/>
    <w:rsid w:val="00676C2A"/>
    <w:rsid w:val="00680302"/>
    <w:rsid w:val="00680585"/>
    <w:rsid w:val="00680B76"/>
    <w:rsid w:val="00681061"/>
    <w:rsid w:val="00683953"/>
    <w:rsid w:val="0068422F"/>
    <w:rsid w:val="00691C48"/>
    <w:rsid w:val="00691CA6"/>
    <w:rsid w:val="0069554C"/>
    <w:rsid w:val="00695D19"/>
    <w:rsid w:val="00695F90"/>
    <w:rsid w:val="00697D2C"/>
    <w:rsid w:val="006A144A"/>
    <w:rsid w:val="006A22A1"/>
    <w:rsid w:val="006A25D7"/>
    <w:rsid w:val="006A39FD"/>
    <w:rsid w:val="006A458E"/>
    <w:rsid w:val="006A7AB4"/>
    <w:rsid w:val="006B02C8"/>
    <w:rsid w:val="006B361D"/>
    <w:rsid w:val="006B58EE"/>
    <w:rsid w:val="006B5E98"/>
    <w:rsid w:val="006B6A79"/>
    <w:rsid w:val="006C1E0B"/>
    <w:rsid w:val="006C425F"/>
    <w:rsid w:val="006C4329"/>
    <w:rsid w:val="006C559F"/>
    <w:rsid w:val="006C65AA"/>
    <w:rsid w:val="006D0B05"/>
    <w:rsid w:val="006D622A"/>
    <w:rsid w:val="006E0824"/>
    <w:rsid w:val="006E17E3"/>
    <w:rsid w:val="006E2DF2"/>
    <w:rsid w:val="006E2F9F"/>
    <w:rsid w:val="006E70B8"/>
    <w:rsid w:val="006F206B"/>
    <w:rsid w:val="006F23AF"/>
    <w:rsid w:val="006F2A6C"/>
    <w:rsid w:val="006F3081"/>
    <w:rsid w:val="006F4046"/>
    <w:rsid w:val="006F58F0"/>
    <w:rsid w:val="006F6B63"/>
    <w:rsid w:val="007029D0"/>
    <w:rsid w:val="0070345E"/>
    <w:rsid w:val="0070376F"/>
    <w:rsid w:val="007042AA"/>
    <w:rsid w:val="007043C1"/>
    <w:rsid w:val="00704E84"/>
    <w:rsid w:val="00705017"/>
    <w:rsid w:val="0070636C"/>
    <w:rsid w:val="0070764F"/>
    <w:rsid w:val="007109C2"/>
    <w:rsid w:val="007117AB"/>
    <w:rsid w:val="00711AA7"/>
    <w:rsid w:val="00713707"/>
    <w:rsid w:val="00714C88"/>
    <w:rsid w:val="007153FB"/>
    <w:rsid w:val="00715EF5"/>
    <w:rsid w:val="00716916"/>
    <w:rsid w:val="00716F24"/>
    <w:rsid w:val="007200E8"/>
    <w:rsid w:val="0072122A"/>
    <w:rsid w:val="00722684"/>
    <w:rsid w:val="00723A5F"/>
    <w:rsid w:val="00723DDD"/>
    <w:rsid w:val="00725F76"/>
    <w:rsid w:val="0072740F"/>
    <w:rsid w:val="0072774E"/>
    <w:rsid w:val="00727A1A"/>
    <w:rsid w:val="007303B7"/>
    <w:rsid w:val="0073084B"/>
    <w:rsid w:val="007308D9"/>
    <w:rsid w:val="007317BB"/>
    <w:rsid w:val="00731863"/>
    <w:rsid w:val="00731ADC"/>
    <w:rsid w:val="00733628"/>
    <w:rsid w:val="00733BDB"/>
    <w:rsid w:val="0073530A"/>
    <w:rsid w:val="007369BD"/>
    <w:rsid w:val="00737A7A"/>
    <w:rsid w:val="00737D63"/>
    <w:rsid w:val="00737E11"/>
    <w:rsid w:val="00737EF0"/>
    <w:rsid w:val="00740B41"/>
    <w:rsid w:val="00742A75"/>
    <w:rsid w:val="00742D5E"/>
    <w:rsid w:val="0074365E"/>
    <w:rsid w:val="0074627D"/>
    <w:rsid w:val="0074648A"/>
    <w:rsid w:val="007476D8"/>
    <w:rsid w:val="007511FB"/>
    <w:rsid w:val="007513EB"/>
    <w:rsid w:val="00752B9C"/>
    <w:rsid w:val="0075561F"/>
    <w:rsid w:val="0075691C"/>
    <w:rsid w:val="00756FCA"/>
    <w:rsid w:val="00757266"/>
    <w:rsid w:val="007578B3"/>
    <w:rsid w:val="00760AD1"/>
    <w:rsid w:val="00762127"/>
    <w:rsid w:val="007638B2"/>
    <w:rsid w:val="00765C64"/>
    <w:rsid w:val="00765F00"/>
    <w:rsid w:val="0076735B"/>
    <w:rsid w:val="007673B1"/>
    <w:rsid w:val="00771F53"/>
    <w:rsid w:val="00774599"/>
    <w:rsid w:val="00774DDB"/>
    <w:rsid w:val="007750B2"/>
    <w:rsid w:val="00775422"/>
    <w:rsid w:val="007759AD"/>
    <w:rsid w:val="00781B39"/>
    <w:rsid w:val="0078266A"/>
    <w:rsid w:val="0078422C"/>
    <w:rsid w:val="00785ECF"/>
    <w:rsid w:val="00787543"/>
    <w:rsid w:val="007876F4"/>
    <w:rsid w:val="00790918"/>
    <w:rsid w:val="00790CE5"/>
    <w:rsid w:val="00791CC2"/>
    <w:rsid w:val="00792F48"/>
    <w:rsid w:val="007946B0"/>
    <w:rsid w:val="00796312"/>
    <w:rsid w:val="007A0830"/>
    <w:rsid w:val="007A0C9B"/>
    <w:rsid w:val="007A1649"/>
    <w:rsid w:val="007A2E34"/>
    <w:rsid w:val="007A40F2"/>
    <w:rsid w:val="007A4B89"/>
    <w:rsid w:val="007B111E"/>
    <w:rsid w:val="007B1662"/>
    <w:rsid w:val="007B1E9D"/>
    <w:rsid w:val="007B570C"/>
    <w:rsid w:val="007B5F15"/>
    <w:rsid w:val="007B656E"/>
    <w:rsid w:val="007C0C8B"/>
    <w:rsid w:val="007C16D6"/>
    <w:rsid w:val="007C58EA"/>
    <w:rsid w:val="007D0F25"/>
    <w:rsid w:val="007D106D"/>
    <w:rsid w:val="007D1776"/>
    <w:rsid w:val="007D1AAE"/>
    <w:rsid w:val="007D1AD5"/>
    <w:rsid w:val="007D1DFD"/>
    <w:rsid w:val="007D2A02"/>
    <w:rsid w:val="007D2A46"/>
    <w:rsid w:val="007D410C"/>
    <w:rsid w:val="007D64F6"/>
    <w:rsid w:val="007E021F"/>
    <w:rsid w:val="007E1945"/>
    <w:rsid w:val="007E2B96"/>
    <w:rsid w:val="007E2F3F"/>
    <w:rsid w:val="007E30DF"/>
    <w:rsid w:val="007E46E4"/>
    <w:rsid w:val="007E4F2E"/>
    <w:rsid w:val="007E59F2"/>
    <w:rsid w:val="007E5CAA"/>
    <w:rsid w:val="007E5E20"/>
    <w:rsid w:val="007E661A"/>
    <w:rsid w:val="007E6778"/>
    <w:rsid w:val="007F1CDC"/>
    <w:rsid w:val="007F2ED8"/>
    <w:rsid w:val="007F349E"/>
    <w:rsid w:val="007F5A96"/>
    <w:rsid w:val="007F72E4"/>
    <w:rsid w:val="007F79DF"/>
    <w:rsid w:val="007F7AA3"/>
    <w:rsid w:val="007F7C13"/>
    <w:rsid w:val="008019B8"/>
    <w:rsid w:val="00802CB6"/>
    <w:rsid w:val="00803565"/>
    <w:rsid w:val="00803612"/>
    <w:rsid w:val="008054F9"/>
    <w:rsid w:val="00806486"/>
    <w:rsid w:val="00806D41"/>
    <w:rsid w:val="00807F84"/>
    <w:rsid w:val="00810E74"/>
    <w:rsid w:val="00811280"/>
    <w:rsid w:val="00811B8B"/>
    <w:rsid w:val="00811EA4"/>
    <w:rsid w:val="0081257B"/>
    <w:rsid w:val="00814B59"/>
    <w:rsid w:val="0081556A"/>
    <w:rsid w:val="0081682E"/>
    <w:rsid w:val="008170F5"/>
    <w:rsid w:val="00817623"/>
    <w:rsid w:val="008178E2"/>
    <w:rsid w:val="0082028F"/>
    <w:rsid w:val="00820D56"/>
    <w:rsid w:val="008222C3"/>
    <w:rsid w:val="008226AF"/>
    <w:rsid w:val="00823835"/>
    <w:rsid w:val="0082468B"/>
    <w:rsid w:val="008251CB"/>
    <w:rsid w:val="00825757"/>
    <w:rsid w:val="00826AC1"/>
    <w:rsid w:val="00832F4E"/>
    <w:rsid w:val="008330FA"/>
    <w:rsid w:val="008354A3"/>
    <w:rsid w:val="00835D19"/>
    <w:rsid w:val="00841556"/>
    <w:rsid w:val="00841F0C"/>
    <w:rsid w:val="00843274"/>
    <w:rsid w:val="0084363F"/>
    <w:rsid w:val="00843817"/>
    <w:rsid w:val="0084475E"/>
    <w:rsid w:val="008451AE"/>
    <w:rsid w:val="0084655B"/>
    <w:rsid w:val="00846BB0"/>
    <w:rsid w:val="00850B14"/>
    <w:rsid w:val="00851383"/>
    <w:rsid w:val="00851563"/>
    <w:rsid w:val="00851688"/>
    <w:rsid w:val="008516FE"/>
    <w:rsid w:val="00851DB9"/>
    <w:rsid w:val="00851F82"/>
    <w:rsid w:val="008522C4"/>
    <w:rsid w:val="00852A95"/>
    <w:rsid w:val="00852C97"/>
    <w:rsid w:val="00852EDF"/>
    <w:rsid w:val="008558AA"/>
    <w:rsid w:val="00856EDA"/>
    <w:rsid w:val="0086134D"/>
    <w:rsid w:val="008619CD"/>
    <w:rsid w:val="00861AD4"/>
    <w:rsid w:val="00864F67"/>
    <w:rsid w:val="00865C51"/>
    <w:rsid w:val="00866CFB"/>
    <w:rsid w:val="00870F0E"/>
    <w:rsid w:val="008711C0"/>
    <w:rsid w:val="008717A7"/>
    <w:rsid w:val="0087193B"/>
    <w:rsid w:val="008731B3"/>
    <w:rsid w:val="008756BB"/>
    <w:rsid w:val="0087575D"/>
    <w:rsid w:val="008763C5"/>
    <w:rsid w:val="0087789B"/>
    <w:rsid w:val="00877F78"/>
    <w:rsid w:val="008815FE"/>
    <w:rsid w:val="00883CD8"/>
    <w:rsid w:val="00883E98"/>
    <w:rsid w:val="008845C4"/>
    <w:rsid w:val="00884B45"/>
    <w:rsid w:val="00885616"/>
    <w:rsid w:val="008864B1"/>
    <w:rsid w:val="00887F79"/>
    <w:rsid w:val="00890300"/>
    <w:rsid w:val="00890E6E"/>
    <w:rsid w:val="0089106F"/>
    <w:rsid w:val="00892ED7"/>
    <w:rsid w:val="008938AC"/>
    <w:rsid w:val="00894601"/>
    <w:rsid w:val="00894B1A"/>
    <w:rsid w:val="00897757"/>
    <w:rsid w:val="008A08C6"/>
    <w:rsid w:val="008A0CDC"/>
    <w:rsid w:val="008A288E"/>
    <w:rsid w:val="008A3B32"/>
    <w:rsid w:val="008A4ADD"/>
    <w:rsid w:val="008A4BDD"/>
    <w:rsid w:val="008A4D88"/>
    <w:rsid w:val="008A5256"/>
    <w:rsid w:val="008B0E3E"/>
    <w:rsid w:val="008B17EE"/>
    <w:rsid w:val="008B34F2"/>
    <w:rsid w:val="008B4D70"/>
    <w:rsid w:val="008B5835"/>
    <w:rsid w:val="008B6D57"/>
    <w:rsid w:val="008B7B9B"/>
    <w:rsid w:val="008C0438"/>
    <w:rsid w:val="008C2E4D"/>
    <w:rsid w:val="008C30F4"/>
    <w:rsid w:val="008C5037"/>
    <w:rsid w:val="008C7F85"/>
    <w:rsid w:val="008D2C22"/>
    <w:rsid w:val="008D4B5D"/>
    <w:rsid w:val="008D76B5"/>
    <w:rsid w:val="008E0285"/>
    <w:rsid w:val="008E322E"/>
    <w:rsid w:val="008E6235"/>
    <w:rsid w:val="008E68BA"/>
    <w:rsid w:val="008E72B4"/>
    <w:rsid w:val="008F2081"/>
    <w:rsid w:val="008F7FF9"/>
    <w:rsid w:val="00900AEF"/>
    <w:rsid w:val="00901657"/>
    <w:rsid w:val="00902B2B"/>
    <w:rsid w:val="00903192"/>
    <w:rsid w:val="00903F93"/>
    <w:rsid w:val="009058A8"/>
    <w:rsid w:val="00907A51"/>
    <w:rsid w:val="00907F52"/>
    <w:rsid w:val="00912A6C"/>
    <w:rsid w:val="00914937"/>
    <w:rsid w:val="009171BC"/>
    <w:rsid w:val="0092083F"/>
    <w:rsid w:val="0092482D"/>
    <w:rsid w:val="00924EF5"/>
    <w:rsid w:val="00925318"/>
    <w:rsid w:val="00925373"/>
    <w:rsid w:val="009301F6"/>
    <w:rsid w:val="00931412"/>
    <w:rsid w:val="009319E8"/>
    <w:rsid w:val="00934483"/>
    <w:rsid w:val="00934976"/>
    <w:rsid w:val="00937764"/>
    <w:rsid w:val="00940D2A"/>
    <w:rsid w:val="00941295"/>
    <w:rsid w:val="00941CE0"/>
    <w:rsid w:val="00943F7A"/>
    <w:rsid w:val="00947A35"/>
    <w:rsid w:val="00950A31"/>
    <w:rsid w:val="00951F14"/>
    <w:rsid w:val="00953982"/>
    <w:rsid w:val="00953AC0"/>
    <w:rsid w:val="009540D2"/>
    <w:rsid w:val="009574FE"/>
    <w:rsid w:val="00960C40"/>
    <w:rsid w:val="00963784"/>
    <w:rsid w:val="00963BC9"/>
    <w:rsid w:val="00964E90"/>
    <w:rsid w:val="0096548E"/>
    <w:rsid w:val="00965B42"/>
    <w:rsid w:val="00967337"/>
    <w:rsid w:val="00967407"/>
    <w:rsid w:val="00967511"/>
    <w:rsid w:val="0096779F"/>
    <w:rsid w:val="00970BE5"/>
    <w:rsid w:val="00970D02"/>
    <w:rsid w:val="00971770"/>
    <w:rsid w:val="0097211B"/>
    <w:rsid w:val="00972BB4"/>
    <w:rsid w:val="009761C5"/>
    <w:rsid w:val="0097664E"/>
    <w:rsid w:val="009774E8"/>
    <w:rsid w:val="00977DD6"/>
    <w:rsid w:val="00980B5D"/>
    <w:rsid w:val="00980F37"/>
    <w:rsid w:val="00982BE1"/>
    <w:rsid w:val="00983660"/>
    <w:rsid w:val="0098447B"/>
    <w:rsid w:val="00984F4D"/>
    <w:rsid w:val="00986B3A"/>
    <w:rsid w:val="0098700B"/>
    <w:rsid w:val="00987F76"/>
    <w:rsid w:val="0099118D"/>
    <w:rsid w:val="00991782"/>
    <w:rsid w:val="00993286"/>
    <w:rsid w:val="00993624"/>
    <w:rsid w:val="009951C6"/>
    <w:rsid w:val="0099614E"/>
    <w:rsid w:val="00997EF2"/>
    <w:rsid w:val="009A00CC"/>
    <w:rsid w:val="009A0D55"/>
    <w:rsid w:val="009A2185"/>
    <w:rsid w:val="009A45B8"/>
    <w:rsid w:val="009A65E8"/>
    <w:rsid w:val="009A6947"/>
    <w:rsid w:val="009A6B73"/>
    <w:rsid w:val="009A72CE"/>
    <w:rsid w:val="009A7644"/>
    <w:rsid w:val="009B014A"/>
    <w:rsid w:val="009B2AEB"/>
    <w:rsid w:val="009B2E12"/>
    <w:rsid w:val="009B499C"/>
    <w:rsid w:val="009B7234"/>
    <w:rsid w:val="009B7760"/>
    <w:rsid w:val="009C1BE8"/>
    <w:rsid w:val="009C1E10"/>
    <w:rsid w:val="009C3747"/>
    <w:rsid w:val="009C37BF"/>
    <w:rsid w:val="009C3DB8"/>
    <w:rsid w:val="009C64E8"/>
    <w:rsid w:val="009C6EF4"/>
    <w:rsid w:val="009C730E"/>
    <w:rsid w:val="009D0212"/>
    <w:rsid w:val="009D0D2A"/>
    <w:rsid w:val="009D19D5"/>
    <w:rsid w:val="009D2C7C"/>
    <w:rsid w:val="009D586E"/>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BD"/>
    <w:rsid w:val="00A02096"/>
    <w:rsid w:val="00A0237C"/>
    <w:rsid w:val="00A02E22"/>
    <w:rsid w:val="00A02EF3"/>
    <w:rsid w:val="00A03BF9"/>
    <w:rsid w:val="00A06748"/>
    <w:rsid w:val="00A07CC4"/>
    <w:rsid w:val="00A07EFA"/>
    <w:rsid w:val="00A07FFB"/>
    <w:rsid w:val="00A103A7"/>
    <w:rsid w:val="00A103D8"/>
    <w:rsid w:val="00A12301"/>
    <w:rsid w:val="00A13D67"/>
    <w:rsid w:val="00A142D6"/>
    <w:rsid w:val="00A20093"/>
    <w:rsid w:val="00A20DAD"/>
    <w:rsid w:val="00A22743"/>
    <w:rsid w:val="00A22BAD"/>
    <w:rsid w:val="00A24A27"/>
    <w:rsid w:val="00A25571"/>
    <w:rsid w:val="00A25A90"/>
    <w:rsid w:val="00A27105"/>
    <w:rsid w:val="00A30296"/>
    <w:rsid w:val="00A32195"/>
    <w:rsid w:val="00A3398E"/>
    <w:rsid w:val="00A37BAA"/>
    <w:rsid w:val="00A40B00"/>
    <w:rsid w:val="00A40B3C"/>
    <w:rsid w:val="00A42333"/>
    <w:rsid w:val="00A47302"/>
    <w:rsid w:val="00A47728"/>
    <w:rsid w:val="00A515D9"/>
    <w:rsid w:val="00A51A89"/>
    <w:rsid w:val="00A5245A"/>
    <w:rsid w:val="00A531D2"/>
    <w:rsid w:val="00A53288"/>
    <w:rsid w:val="00A53362"/>
    <w:rsid w:val="00A534E7"/>
    <w:rsid w:val="00A539FD"/>
    <w:rsid w:val="00A5523D"/>
    <w:rsid w:val="00A555C9"/>
    <w:rsid w:val="00A55F0C"/>
    <w:rsid w:val="00A57961"/>
    <w:rsid w:val="00A61F42"/>
    <w:rsid w:val="00A621E5"/>
    <w:rsid w:val="00A65E23"/>
    <w:rsid w:val="00A67072"/>
    <w:rsid w:val="00A673A0"/>
    <w:rsid w:val="00A6744F"/>
    <w:rsid w:val="00A73D37"/>
    <w:rsid w:val="00A73FA6"/>
    <w:rsid w:val="00A7532F"/>
    <w:rsid w:val="00A75ACB"/>
    <w:rsid w:val="00A76E5D"/>
    <w:rsid w:val="00A81AF3"/>
    <w:rsid w:val="00A82F82"/>
    <w:rsid w:val="00A86CB6"/>
    <w:rsid w:val="00A87702"/>
    <w:rsid w:val="00A9129A"/>
    <w:rsid w:val="00A91900"/>
    <w:rsid w:val="00A92AB8"/>
    <w:rsid w:val="00A93FAC"/>
    <w:rsid w:val="00A965B7"/>
    <w:rsid w:val="00A97B1D"/>
    <w:rsid w:val="00A97E4A"/>
    <w:rsid w:val="00AA0054"/>
    <w:rsid w:val="00AA0869"/>
    <w:rsid w:val="00AA16B2"/>
    <w:rsid w:val="00AA1C68"/>
    <w:rsid w:val="00AA2952"/>
    <w:rsid w:val="00AA31C3"/>
    <w:rsid w:val="00AA35BF"/>
    <w:rsid w:val="00AA3B07"/>
    <w:rsid w:val="00AA5866"/>
    <w:rsid w:val="00AA5CD8"/>
    <w:rsid w:val="00AA66AA"/>
    <w:rsid w:val="00AA695C"/>
    <w:rsid w:val="00AA76F9"/>
    <w:rsid w:val="00AB3B4E"/>
    <w:rsid w:val="00AB3DED"/>
    <w:rsid w:val="00AB4692"/>
    <w:rsid w:val="00AB4E49"/>
    <w:rsid w:val="00AB5265"/>
    <w:rsid w:val="00AB6194"/>
    <w:rsid w:val="00AC0FE4"/>
    <w:rsid w:val="00AC248F"/>
    <w:rsid w:val="00AC263C"/>
    <w:rsid w:val="00AC2F29"/>
    <w:rsid w:val="00AC33AE"/>
    <w:rsid w:val="00AC3B01"/>
    <w:rsid w:val="00AC3F87"/>
    <w:rsid w:val="00AC40C5"/>
    <w:rsid w:val="00AC4746"/>
    <w:rsid w:val="00AC61A2"/>
    <w:rsid w:val="00AC622E"/>
    <w:rsid w:val="00AC7C5B"/>
    <w:rsid w:val="00AC7F0E"/>
    <w:rsid w:val="00AD0444"/>
    <w:rsid w:val="00AD0914"/>
    <w:rsid w:val="00AD1C1B"/>
    <w:rsid w:val="00AD1EE1"/>
    <w:rsid w:val="00AD3733"/>
    <w:rsid w:val="00AD442D"/>
    <w:rsid w:val="00AD443A"/>
    <w:rsid w:val="00AD482A"/>
    <w:rsid w:val="00AD48F7"/>
    <w:rsid w:val="00AD590C"/>
    <w:rsid w:val="00AD6D29"/>
    <w:rsid w:val="00AD7A12"/>
    <w:rsid w:val="00AD7D83"/>
    <w:rsid w:val="00AE101C"/>
    <w:rsid w:val="00AE20C7"/>
    <w:rsid w:val="00AE38D9"/>
    <w:rsid w:val="00AE5AB6"/>
    <w:rsid w:val="00AE6172"/>
    <w:rsid w:val="00AF18DD"/>
    <w:rsid w:val="00AF2E9B"/>
    <w:rsid w:val="00AF63C5"/>
    <w:rsid w:val="00AF79D0"/>
    <w:rsid w:val="00B0131B"/>
    <w:rsid w:val="00B019CA"/>
    <w:rsid w:val="00B039AF"/>
    <w:rsid w:val="00B03E5E"/>
    <w:rsid w:val="00B03F48"/>
    <w:rsid w:val="00B04A7C"/>
    <w:rsid w:val="00B0531F"/>
    <w:rsid w:val="00B05B59"/>
    <w:rsid w:val="00B0626D"/>
    <w:rsid w:val="00B062AB"/>
    <w:rsid w:val="00B10FF9"/>
    <w:rsid w:val="00B121F3"/>
    <w:rsid w:val="00B122B9"/>
    <w:rsid w:val="00B12767"/>
    <w:rsid w:val="00B1346D"/>
    <w:rsid w:val="00B13EB0"/>
    <w:rsid w:val="00B2047C"/>
    <w:rsid w:val="00B22966"/>
    <w:rsid w:val="00B22BAC"/>
    <w:rsid w:val="00B23A0F"/>
    <w:rsid w:val="00B23E35"/>
    <w:rsid w:val="00B27534"/>
    <w:rsid w:val="00B276E6"/>
    <w:rsid w:val="00B3026B"/>
    <w:rsid w:val="00B30412"/>
    <w:rsid w:val="00B3254B"/>
    <w:rsid w:val="00B32B98"/>
    <w:rsid w:val="00B32C83"/>
    <w:rsid w:val="00B37A3E"/>
    <w:rsid w:val="00B40687"/>
    <w:rsid w:val="00B40D7A"/>
    <w:rsid w:val="00B4225D"/>
    <w:rsid w:val="00B434B0"/>
    <w:rsid w:val="00B476CD"/>
    <w:rsid w:val="00B51FE4"/>
    <w:rsid w:val="00B52D8B"/>
    <w:rsid w:val="00B53096"/>
    <w:rsid w:val="00B546C4"/>
    <w:rsid w:val="00B55F9B"/>
    <w:rsid w:val="00B56EBF"/>
    <w:rsid w:val="00B602CD"/>
    <w:rsid w:val="00B60EC4"/>
    <w:rsid w:val="00B617D6"/>
    <w:rsid w:val="00B6476C"/>
    <w:rsid w:val="00B65976"/>
    <w:rsid w:val="00B66DA1"/>
    <w:rsid w:val="00B6735C"/>
    <w:rsid w:val="00B72ACC"/>
    <w:rsid w:val="00B736C2"/>
    <w:rsid w:val="00B75A84"/>
    <w:rsid w:val="00B81CB5"/>
    <w:rsid w:val="00B81DEF"/>
    <w:rsid w:val="00B82F1B"/>
    <w:rsid w:val="00B83916"/>
    <w:rsid w:val="00B83DFF"/>
    <w:rsid w:val="00B8503A"/>
    <w:rsid w:val="00B90C54"/>
    <w:rsid w:val="00B90E9B"/>
    <w:rsid w:val="00B919A9"/>
    <w:rsid w:val="00B94FB4"/>
    <w:rsid w:val="00B9558A"/>
    <w:rsid w:val="00B95E78"/>
    <w:rsid w:val="00B9624E"/>
    <w:rsid w:val="00B96C7D"/>
    <w:rsid w:val="00B97B33"/>
    <w:rsid w:val="00BA1BDD"/>
    <w:rsid w:val="00BA2373"/>
    <w:rsid w:val="00BA33D5"/>
    <w:rsid w:val="00BA528E"/>
    <w:rsid w:val="00BA5E7B"/>
    <w:rsid w:val="00BA662C"/>
    <w:rsid w:val="00BA67CE"/>
    <w:rsid w:val="00BA6A02"/>
    <w:rsid w:val="00BA7494"/>
    <w:rsid w:val="00BA777D"/>
    <w:rsid w:val="00BB0D26"/>
    <w:rsid w:val="00BB1121"/>
    <w:rsid w:val="00BB13B1"/>
    <w:rsid w:val="00BB18B3"/>
    <w:rsid w:val="00BB1B45"/>
    <w:rsid w:val="00BB3A14"/>
    <w:rsid w:val="00BB7A7C"/>
    <w:rsid w:val="00BC0B94"/>
    <w:rsid w:val="00BC128B"/>
    <w:rsid w:val="00BC19DC"/>
    <w:rsid w:val="00BC365E"/>
    <w:rsid w:val="00BC50B6"/>
    <w:rsid w:val="00BC5C02"/>
    <w:rsid w:val="00BC7C8F"/>
    <w:rsid w:val="00BD0135"/>
    <w:rsid w:val="00BD0B27"/>
    <w:rsid w:val="00BD38BD"/>
    <w:rsid w:val="00BD601C"/>
    <w:rsid w:val="00BD7673"/>
    <w:rsid w:val="00BE05AF"/>
    <w:rsid w:val="00BE174A"/>
    <w:rsid w:val="00BE194F"/>
    <w:rsid w:val="00BE1DA9"/>
    <w:rsid w:val="00BE3B30"/>
    <w:rsid w:val="00BE5A13"/>
    <w:rsid w:val="00BE6A13"/>
    <w:rsid w:val="00BF02E6"/>
    <w:rsid w:val="00BF0601"/>
    <w:rsid w:val="00BF17B9"/>
    <w:rsid w:val="00BF1B54"/>
    <w:rsid w:val="00BF1C93"/>
    <w:rsid w:val="00BF2CEA"/>
    <w:rsid w:val="00BF6169"/>
    <w:rsid w:val="00BF64F4"/>
    <w:rsid w:val="00BF6D0B"/>
    <w:rsid w:val="00BF73B0"/>
    <w:rsid w:val="00C010B6"/>
    <w:rsid w:val="00C01CD5"/>
    <w:rsid w:val="00C03A93"/>
    <w:rsid w:val="00C060BC"/>
    <w:rsid w:val="00C066BC"/>
    <w:rsid w:val="00C06F68"/>
    <w:rsid w:val="00C07C21"/>
    <w:rsid w:val="00C07E78"/>
    <w:rsid w:val="00C12837"/>
    <w:rsid w:val="00C14F84"/>
    <w:rsid w:val="00C1569C"/>
    <w:rsid w:val="00C165A1"/>
    <w:rsid w:val="00C1668F"/>
    <w:rsid w:val="00C1742D"/>
    <w:rsid w:val="00C20B50"/>
    <w:rsid w:val="00C20F4E"/>
    <w:rsid w:val="00C23CF1"/>
    <w:rsid w:val="00C243D2"/>
    <w:rsid w:val="00C24D2E"/>
    <w:rsid w:val="00C2595D"/>
    <w:rsid w:val="00C25FEA"/>
    <w:rsid w:val="00C264E9"/>
    <w:rsid w:val="00C266F5"/>
    <w:rsid w:val="00C26A17"/>
    <w:rsid w:val="00C27B9F"/>
    <w:rsid w:val="00C315D5"/>
    <w:rsid w:val="00C32D87"/>
    <w:rsid w:val="00C330D6"/>
    <w:rsid w:val="00C34727"/>
    <w:rsid w:val="00C36EDB"/>
    <w:rsid w:val="00C40614"/>
    <w:rsid w:val="00C41742"/>
    <w:rsid w:val="00C41B58"/>
    <w:rsid w:val="00C445BE"/>
    <w:rsid w:val="00C460DE"/>
    <w:rsid w:val="00C46510"/>
    <w:rsid w:val="00C50344"/>
    <w:rsid w:val="00C5274C"/>
    <w:rsid w:val="00C5363D"/>
    <w:rsid w:val="00C54293"/>
    <w:rsid w:val="00C57127"/>
    <w:rsid w:val="00C57360"/>
    <w:rsid w:val="00C57AA7"/>
    <w:rsid w:val="00C57E7D"/>
    <w:rsid w:val="00C602AF"/>
    <w:rsid w:val="00C63397"/>
    <w:rsid w:val="00C658AD"/>
    <w:rsid w:val="00C67061"/>
    <w:rsid w:val="00C672C6"/>
    <w:rsid w:val="00C71844"/>
    <w:rsid w:val="00C72048"/>
    <w:rsid w:val="00C72410"/>
    <w:rsid w:val="00C72E0B"/>
    <w:rsid w:val="00C7376F"/>
    <w:rsid w:val="00C74F2F"/>
    <w:rsid w:val="00C75C41"/>
    <w:rsid w:val="00C82BCB"/>
    <w:rsid w:val="00C82FB3"/>
    <w:rsid w:val="00C84622"/>
    <w:rsid w:val="00C84841"/>
    <w:rsid w:val="00C85E1E"/>
    <w:rsid w:val="00C85E9D"/>
    <w:rsid w:val="00C87587"/>
    <w:rsid w:val="00C9043E"/>
    <w:rsid w:val="00C919E6"/>
    <w:rsid w:val="00C91D8E"/>
    <w:rsid w:val="00C92BC4"/>
    <w:rsid w:val="00C95961"/>
    <w:rsid w:val="00CA29F8"/>
    <w:rsid w:val="00CA332F"/>
    <w:rsid w:val="00CA563B"/>
    <w:rsid w:val="00CA5672"/>
    <w:rsid w:val="00CA5B38"/>
    <w:rsid w:val="00CA64E4"/>
    <w:rsid w:val="00CB00A4"/>
    <w:rsid w:val="00CB043F"/>
    <w:rsid w:val="00CB12B5"/>
    <w:rsid w:val="00CB32ED"/>
    <w:rsid w:val="00CB472C"/>
    <w:rsid w:val="00CB76A4"/>
    <w:rsid w:val="00CB7B32"/>
    <w:rsid w:val="00CC0FB5"/>
    <w:rsid w:val="00CC5335"/>
    <w:rsid w:val="00CC7052"/>
    <w:rsid w:val="00CC7F17"/>
    <w:rsid w:val="00CD06BD"/>
    <w:rsid w:val="00CD1981"/>
    <w:rsid w:val="00CD1F3E"/>
    <w:rsid w:val="00CD4D51"/>
    <w:rsid w:val="00CD510E"/>
    <w:rsid w:val="00CD5637"/>
    <w:rsid w:val="00CD5740"/>
    <w:rsid w:val="00CD7055"/>
    <w:rsid w:val="00CE0EE8"/>
    <w:rsid w:val="00CE31C9"/>
    <w:rsid w:val="00CE4471"/>
    <w:rsid w:val="00CE4D13"/>
    <w:rsid w:val="00CE5DF7"/>
    <w:rsid w:val="00CE7CCC"/>
    <w:rsid w:val="00CF0A83"/>
    <w:rsid w:val="00CF12BE"/>
    <w:rsid w:val="00CF155B"/>
    <w:rsid w:val="00CF1D76"/>
    <w:rsid w:val="00CF29BC"/>
    <w:rsid w:val="00CF2BE3"/>
    <w:rsid w:val="00CF5224"/>
    <w:rsid w:val="00CF60E2"/>
    <w:rsid w:val="00D00B2D"/>
    <w:rsid w:val="00D0104C"/>
    <w:rsid w:val="00D02D23"/>
    <w:rsid w:val="00D03557"/>
    <w:rsid w:val="00D063A8"/>
    <w:rsid w:val="00D064FF"/>
    <w:rsid w:val="00D069B3"/>
    <w:rsid w:val="00D07622"/>
    <w:rsid w:val="00D07E88"/>
    <w:rsid w:val="00D100E0"/>
    <w:rsid w:val="00D11BC7"/>
    <w:rsid w:val="00D12A88"/>
    <w:rsid w:val="00D13439"/>
    <w:rsid w:val="00D14B03"/>
    <w:rsid w:val="00D157DD"/>
    <w:rsid w:val="00D173F3"/>
    <w:rsid w:val="00D2174E"/>
    <w:rsid w:val="00D22B29"/>
    <w:rsid w:val="00D23189"/>
    <w:rsid w:val="00D256C4"/>
    <w:rsid w:val="00D26DAA"/>
    <w:rsid w:val="00D26F70"/>
    <w:rsid w:val="00D27659"/>
    <w:rsid w:val="00D277C9"/>
    <w:rsid w:val="00D31358"/>
    <w:rsid w:val="00D32D89"/>
    <w:rsid w:val="00D34627"/>
    <w:rsid w:val="00D3574A"/>
    <w:rsid w:val="00D36AE0"/>
    <w:rsid w:val="00D372D9"/>
    <w:rsid w:val="00D40CEF"/>
    <w:rsid w:val="00D41398"/>
    <w:rsid w:val="00D416D7"/>
    <w:rsid w:val="00D43185"/>
    <w:rsid w:val="00D44FDB"/>
    <w:rsid w:val="00D45824"/>
    <w:rsid w:val="00D46064"/>
    <w:rsid w:val="00D502A1"/>
    <w:rsid w:val="00D507E6"/>
    <w:rsid w:val="00D546F0"/>
    <w:rsid w:val="00D54DA0"/>
    <w:rsid w:val="00D55135"/>
    <w:rsid w:val="00D5597A"/>
    <w:rsid w:val="00D55A0F"/>
    <w:rsid w:val="00D56881"/>
    <w:rsid w:val="00D56A0D"/>
    <w:rsid w:val="00D56ABF"/>
    <w:rsid w:val="00D570F3"/>
    <w:rsid w:val="00D57460"/>
    <w:rsid w:val="00D576E4"/>
    <w:rsid w:val="00D60062"/>
    <w:rsid w:val="00D61762"/>
    <w:rsid w:val="00D63AF2"/>
    <w:rsid w:val="00D65514"/>
    <w:rsid w:val="00D65689"/>
    <w:rsid w:val="00D661A8"/>
    <w:rsid w:val="00D66D85"/>
    <w:rsid w:val="00D66E34"/>
    <w:rsid w:val="00D67D46"/>
    <w:rsid w:val="00D705F1"/>
    <w:rsid w:val="00D711C3"/>
    <w:rsid w:val="00D72DB1"/>
    <w:rsid w:val="00D7434C"/>
    <w:rsid w:val="00D747A4"/>
    <w:rsid w:val="00D7687D"/>
    <w:rsid w:val="00D76A65"/>
    <w:rsid w:val="00D831FC"/>
    <w:rsid w:val="00D84170"/>
    <w:rsid w:val="00D844BA"/>
    <w:rsid w:val="00D84AC2"/>
    <w:rsid w:val="00D84ACF"/>
    <w:rsid w:val="00D8581C"/>
    <w:rsid w:val="00D8584C"/>
    <w:rsid w:val="00D85B3A"/>
    <w:rsid w:val="00D85F60"/>
    <w:rsid w:val="00D87A93"/>
    <w:rsid w:val="00D87F8D"/>
    <w:rsid w:val="00D9006B"/>
    <w:rsid w:val="00D90198"/>
    <w:rsid w:val="00D90EA0"/>
    <w:rsid w:val="00D916B4"/>
    <w:rsid w:val="00D919AA"/>
    <w:rsid w:val="00D91CEE"/>
    <w:rsid w:val="00D924C0"/>
    <w:rsid w:val="00D93007"/>
    <w:rsid w:val="00D9376B"/>
    <w:rsid w:val="00D94261"/>
    <w:rsid w:val="00D94299"/>
    <w:rsid w:val="00D94351"/>
    <w:rsid w:val="00D94588"/>
    <w:rsid w:val="00DA23CF"/>
    <w:rsid w:val="00DA265A"/>
    <w:rsid w:val="00DA37A8"/>
    <w:rsid w:val="00DA3CE9"/>
    <w:rsid w:val="00DA58B2"/>
    <w:rsid w:val="00DA60DA"/>
    <w:rsid w:val="00DA649B"/>
    <w:rsid w:val="00DA7B74"/>
    <w:rsid w:val="00DB2748"/>
    <w:rsid w:val="00DB6C3B"/>
    <w:rsid w:val="00DB7765"/>
    <w:rsid w:val="00DC1FBE"/>
    <w:rsid w:val="00DC2761"/>
    <w:rsid w:val="00DC2C3A"/>
    <w:rsid w:val="00DC300C"/>
    <w:rsid w:val="00DC33B4"/>
    <w:rsid w:val="00DC5960"/>
    <w:rsid w:val="00DC6966"/>
    <w:rsid w:val="00DC6DD9"/>
    <w:rsid w:val="00DC7A65"/>
    <w:rsid w:val="00DC7C6B"/>
    <w:rsid w:val="00DD0015"/>
    <w:rsid w:val="00DD12E4"/>
    <w:rsid w:val="00DD2167"/>
    <w:rsid w:val="00DD2D28"/>
    <w:rsid w:val="00DD370A"/>
    <w:rsid w:val="00DD3ABB"/>
    <w:rsid w:val="00DD5B11"/>
    <w:rsid w:val="00DD7BE0"/>
    <w:rsid w:val="00DD7EA6"/>
    <w:rsid w:val="00DE068C"/>
    <w:rsid w:val="00DE26CF"/>
    <w:rsid w:val="00DE2D12"/>
    <w:rsid w:val="00DE3E92"/>
    <w:rsid w:val="00DE428D"/>
    <w:rsid w:val="00DE58FA"/>
    <w:rsid w:val="00DE6573"/>
    <w:rsid w:val="00DE6816"/>
    <w:rsid w:val="00DF0619"/>
    <w:rsid w:val="00DF588F"/>
    <w:rsid w:val="00DF6479"/>
    <w:rsid w:val="00DF6E1E"/>
    <w:rsid w:val="00DF7819"/>
    <w:rsid w:val="00E00406"/>
    <w:rsid w:val="00E00FE7"/>
    <w:rsid w:val="00E01D44"/>
    <w:rsid w:val="00E01F77"/>
    <w:rsid w:val="00E02ED6"/>
    <w:rsid w:val="00E04EEA"/>
    <w:rsid w:val="00E059F3"/>
    <w:rsid w:val="00E05F59"/>
    <w:rsid w:val="00E07ACA"/>
    <w:rsid w:val="00E10490"/>
    <w:rsid w:val="00E107EC"/>
    <w:rsid w:val="00E10EAB"/>
    <w:rsid w:val="00E11ECD"/>
    <w:rsid w:val="00E132AD"/>
    <w:rsid w:val="00E134B9"/>
    <w:rsid w:val="00E1373D"/>
    <w:rsid w:val="00E13A8D"/>
    <w:rsid w:val="00E13F7D"/>
    <w:rsid w:val="00E14227"/>
    <w:rsid w:val="00E142A4"/>
    <w:rsid w:val="00E148D3"/>
    <w:rsid w:val="00E165B0"/>
    <w:rsid w:val="00E16DA1"/>
    <w:rsid w:val="00E17315"/>
    <w:rsid w:val="00E219D5"/>
    <w:rsid w:val="00E2309E"/>
    <w:rsid w:val="00E260FB"/>
    <w:rsid w:val="00E263D0"/>
    <w:rsid w:val="00E3083B"/>
    <w:rsid w:val="00E31ED1"/>
    <w:rsid w:val="00E31F8F"/>
    <w:rsid w:val="00E32B18"/>
    <w:rsid w:val="00E330A8"/>
    <w:rsid w:val="00E3459F"/>
    <w:rsid w:val="00E36635"/>
    <w:rsid w:val="00E37736"/>
    <w:rsid w:val="00E40671"/>
    <w:rsid w:val="00E40932"/>
    <w:rsid w:val="00E418C3"/>
    <w:rsid w:val="00E43ED6"/>
    <w:rsid w:val="00E445BF"/>
    <w:rsid w:val="00E44B38"/>
    <w:rsid w:val="00E47910"/>
    <w:rsid w:val="00E47CF2"/>
    <w:rsid w:val="00E509FF"/>
    <w:rsid w:val="00E51DEA"/>
    <w:rsid w:val="00E51F41"/>
    <w:rsid w:val="00E52AEB"/>
    <w:rsid w:val="00E5304E"/>
    <w:rsid w:val="00E53059"/>
    <w:rsid w:val="00E53D67"/>
    <w:rsid w:val="00E53FDB"/>
    <w:rsid w:val="00E54102"/>
    <w:rsid w:val="00E54273"/>
    <w:rsid w:val="00E54FB1"/>
    <w:rsid w:val="00E609C5"/>
    <w:rsid w:val="00E63113"/>
    <w:rsid w:val="00E63B89"/>
    <w:rsid w:val="00E65C68"/>
    <w:rsid w:val="00E66289"/>
    <w:rsid w:val="00E66978"/>
    <w:rsid w:val="00E66A56"/>
    <w:rsid w:val="00E670C2"/>
    <w:rsid w:val="00E70255"/>
    <w:rsid w:val="00E74316"/>
    <w:rsid w:val="00E7444B"/>
    <w:rsid w:val="00E75636"/>
    <w:rsid w:val="00E75EA5"/>
    <w:rsid w:val="00E8074C"/>
    <w:rsid w:val="00E8157D"/>
    <w:rsid w:val="00E825B6"/>
    <w:rsid w:val="00E84541"/>
    <w:rsid w:val="00E8559C"/>
    <w:rsid w:val="00E857B6"/>
    <w:rsid w:val="00E85A93"/>
    <w:rsid w:val="00E86DF4"/>
    <w:rsid w:val="00E9111D"/>
    <w:rsid w:val="00E91CFC"/>
    <w:rsid w:val="00E933ED"/>
    <w:rsid w:val="00E93620"/>
    <w:rsid w:val="00E937DC"/>
    <w:rsid w:val="00E95C32"/>
    <w:rsid w:val="00E97254"/>
    <w:rsid w:val="00E9743A"/>
    <w:rsid w:val="00E974D5"/>
    <w:rsid w:val="00E976B1"/>
    <w:rsid w:val="00E97E3E"/>
    <w:rsid w:val="00EA0975"/>
    <w:rsid w:val="00EA0AF8"/>
    <w:rsid w:val="00EA31D3"/>
    <w:rsid w:val="00EA3B42"/>
    <w:rsid w:val="00EA3C8B"/>
    <w:rsid w:val="00EA585B"/>
    <w:rsid w:val="00EA6654"/>
    <w:rsid w:val="00EA73FF"/>
    <w:rsid w:val="00EB12DC"/>
    <w:rsid w:val="00EB1D56"/>
    <w:rsid w:val="00EB35E7"/>
    <w:rsid w:val="00EB4AF4"/>
    <w:rsid w:val="00EB74F9"/>
    <w:rsid w:val="00EB7F0F"/>
    <w:rsid w:val="00EC077F"/>
    <w:rsid w:val="00EC2199"/>
    <w:rsid w:val="00EC2807"/>
    <w:rsid w:val="00EC2C02"/>
    <w:rsid w:val="00EC3C72"/>
    <w:rsid w:val="00EC4EA2"/>
    <w:rsid w:val="00EC5FCC"/>
    <w:rsid w:val="00ED23AD"/>
    <w:rsid w:val="00ED330C"/>
    <w:rsid w:val="00ED5A32"/>
    <w:rsid w:val="00ED6254"/>
    <w:rsid w:val="00ED63E1"/>
    <w:rsid w:val="00ED68EE"/>
    <w:rsid w:val="00ED6C19"/>
    <w:rsid w:val="00EE2196"/>
    <w:rsid w:val="00EE2404"/>
    <w:rsid w:val="00EE2DF2"/>
    <w:rsid w:val="00EE51F2"/>
    <w:rsid w:val="00EE73CE"/>
    <w:rsid w:val="00EE7C55"/>
    <w:rsid w:val="00EF0315"/>
    <w:rsid w:val="00EF0B3B"/>
    <w:rsid w:val="00EF382F"/>
    <w:rsid w:val="00EF440F"/>
    <w:rsid w:val="00EF6554"/>
    <w:rsid w:val="00EF78AD"/>
    <w:rsid w:val="00F03FF8"/>
    <w:rsid w:val="00F04521"/>
    <w:rsid w:val="00F04810"/>
    <w:rsid w:val="00F04A3F"/>
    <w:rsid w:val="00F064EA"/>
    <w:rsid w:val="00F06E9C"/>
    <w:rsid w:val="00F073BE"/>
    <w:rsid w:val="00F1087F"/>
    <w:rsid w:val="00F115D4"/>
    <w:rsid w:val="00F11616"/>
    <w:rsid w:val="00F11A16"/>
    <w:rsid w:val="00F1237A"/>
    <w:rsid w:val="00F124C0"/>
    <w:rsid w:val="00F12554"/>
    <w:rsid w:val="00F15E32"/>
    <w:rsid w:val="00F17721"/>
    <w:rsid w:val="00F20933"/>
    <w:rsid w:val="00F211EE"/>
    <w:rsid w:val="00F21A7A"/>
    <w:rsid w:val="00F22DAE"/>
    <w:rsid w:val="00F22E0F"/>
    <w:rsid w:val="00F239B6"/>
    <w:rsid w:val="00F2439C"/>
    <w:rsid w:val="00F30A7E"/>
    <w:rsid w:val="00F320DF"/>
    <w:rsid w:val="00F33F84"/>
    <w:rsid w:val="00F3414D"/>
    <w:rsid w:val="00F34D8C"/>
    <w:rsid w:val="00F35791"/>
    <w:rsid w:val="00F36970"/>
    <w:rsid w:val="00F377B6"/>
    <w:rsid w:val="00F37818"/>
    <w:rsid w:val="00F4079D"/>
    <w:rsid w:val="00F41950"/>
    <w:rsid w:val="00F41C79"/>
    <w:rsid w:val="00F42053"/>
    <w:rsid w:val="00F43E0A"/>
    <w:rsid w:val="00F448F4"/>
    <w:rsid w:val="00F45242"/>
    <w:rsid w:val="00F45FC0"/>
    <w:rsid w:val="00F46D70"/>
    <w:rsid w:val="00F47143"/>
    <w:rsid w:val="00F47983"/>
    <w:rsid w:val="00F501DE"/>
    <w:rsid w:val="00F50371"/>
    <w:rsid w:val="00F5170C"/>
    <w:rsid w:val="00F53A66"/>
    <w:rsid w:val="00F53ACE"/>
    <w:rsid w:val="00F55CCB"/>
    <w:rsid w:val="00F56732"/>
    <w:rsid w:val="00F605EA"/>
    <w:rsid w:val="00F60D1E"/>
    <w:rsid w:val="00F60D3E"/>
    <w:rsid w:val="00F62169"/>
    <w:rsid w:val="00F63E87"/>
    <w:rsid w:val="00F647DB"/>
    <w:rsid w:val="00F64E13"/>
    <w:rsid w:val="00F65914"/>
    <w:rsid w:val="00F70B27"/>
    <w:rsid w:val="00F719DD"/>
    <w:rsid w:val="00F7304E"/>
    <w:rsid w:val="00F73117"/>
    <w:rsid w:val="00F73215"/>
    <w:rsid w:val="00F738F5"/>
    <w:rsid w:val="00F739A7"/>
    <w:rsid w:val="00F749B0"/>
    <w:rsid w:val="00F75204"/>
    <w:rsid w:val="00F7529E"/>
    <w:rsid w:val="00F75C29"/>
    <w:rsid w:val="00F77175"/>
    <w:rsid w:val="00F8338E"/>
    <w:rsid w:val="00F85AF1"/>
    <w:rsid w:val="00F90BA4"/>
    <w:rsid w:val="00F936A3"/>
    <w:rsid w:val="00F959A4"/>
    <w:rsid w:val="00F959FD"/>
    <w:rsid w:val="00F95E42"/>
    <w:rsid w:val="00F96BA0"/>
    <w:rsid w:val="00F970AA"/>
    <w:rsid w:val="00F976D6"/>
    <w:rsid w:val="00F97B9A"/>
    <w:rsid w:val="00FA0954"/>
    <w:rsid w:val="00FA1991"/>
    <w:rsid w:val="00FA264A"/>
    <w:rsid w:val="00FA2736"/>
    <w:rsid w:val="00FA40C9"/>
    <w:rsid w:val="00FA5CD5"/>
    <w:rsid w:val="00FA6276"/>
    <w:rsid w:val="00FA7295"/>
    <w:rsid w:val="00FB1848"/>
    <w:rsid w:val="00FB3A49"/>
    <w:rsid w:val="00FB4062"/>
    <w:rsid w:val="00FB494A"/>
    <w:rsid w:val="00FB5073"/>
    <w:rsid w:val="00FB7552"/>
    <w:rsid w:val="00FC021E"/>
    <w:rsid w:val="00FC188E"/>
    <w:rsid w:val="00FC2E70"/>
    <w:rsid w:val="00FC3250"/>
    <w:rsid w:val="00FC3AAC"/>
    <w:rsid w:val="00FC41DA"/>
    <w:rsid w:val="00FC5E37"/>
    <w:rsid w:val="00FC7574"/>
    <w:rsid w:val="00FC77D7"/>
    <w:rsid w:val="00FC7B31"/>
    <w:rsid w:val="00FC7B61"/>
    <w:rsid w:val="00FD0ED5"/>
    <w:rsid w:val="00FD1250"/>
    <w:rsid w:val="00FD15DD"/>
    <w:rsid w:val="00FD3373"/>
    <w:rsid w:val="00FD450C"/>
    <w:rsid w:val="00FD688F"/>
    <w:rsid w:val="00FD733D"/>
    <w:rsid w:val="00FD73EA"/>
    <w:rsid w:val="00FD7A39"/>
    <w:rsid w:val="00FE0C21"/>
    <w:rsid w:val="00FE5D24"/>
    <w:rsid w:val="00FE5E39"/>
    <w:rsid w:val="00FE71DC"/>
    <w:rsid w:val="00FE74C3"/>
    <w:rsid w:val="00FE74CD"/>
    <w:rsid w:val="00FF08F9"/>
    <w:rsid w:val="00FF0D35"/>
    <w:rsid w:val="00FF4540"/>
    <w:rsid w:val="00FF580D"/>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aliases w:val="正文基准"/>
    <w:qFormat/>
    <w:rsid w:val="00B81CB5"/>
    <w:pPr>
      <w:topLinePunct/>
      <w:adjustRightInd w:val="0"/>
      <w:snapToGrid w:val="0"/>
      <w:spacing w:before="80" w:after="80" w:line="240" w:lineRule="atLeast"/>
      <w:ind w:left="1134"/>
    </w:pPr>
    <w:rPr>
      <w:rFonts w:ascii="FrutigerNext LT Regular" w:eastAsia="华文细黑" w:hAnsi="FrutigerNext LT Regular" w:cs="Arial"/>
      <w:kern w:val="2"/>
      <w:sz w:val="21"/>
      <w:szCs w:val="21"/>
    </w:rPr>
  </w:style>
  <w:style w:type="paragraph" w:styleId="1">
    <w:name w:val="heading 1"/>
    <w:aliases w:val="ALT+1"/>
    <w:basedOn w:val="a2"/>
    <w:next w:val="2"/>
    <w:link w:val="1Char"/>
    <w:qFormat/>
    <w:rsid w:val="00963BC9"/>
    <w:pPr>
      <w:keepNext/>
      <w:numPr>
        <w:numId w:val="13"/>
      </w:numPr>
      <w:pBdr>
        <w:bottom w:val="single" w:sz="12" w:space="1" w:color="auto"/>
      </w:pBdr>
      <w:spacing w:before="1600" w:after="800"/>
      <w:jc w:val="right"/>
      <w:outlineLvl w:val="0"/>
    </w:pPr>
    <w:rPr>
      <w:rFonts w:ascii="Arial Unicode MS" w:eastAsia="黑体" w:hAnsi="Arial Unicode MS" w:cs="Book Antiqua"/>
      <w:b/>
      <w:bCs/>
      <w:sz w:val="44"/>
      <w:szCs w:val="44"/>
    </w:rPr>
  </w:style>
  <w:style w:type="paragraph" w:styleId="2">
    <w:name w:val="heading 2"/>
    <w:aliases w:val="ALT+2"/>
    <w:basedOn w:val="a2"/>
    <w:next w:val="3"/>
    <w:link w:val="2Char"/>
    <w:qFormat/>
    <w:rsid w:val="00963BC9"/>
    <w:pPr>
      <w:keepNext/>
      <w:keepLines/>
      <w:numPr>
        <w:ilvl w:val="1"/>
        <w:numId w:val="13"/>
      </w:numPr>
      <w:spacing w:before="600"/>
      <w:outlineLvl w:val="1"/>
    </w:pPr>
    <w:rPr>
      <w:rFonts w:ascii="Arial Unicode MS" w:eastAsia="黑体" w:hAnsi="Arial Unicode MS" w:cs="Book Antiqua"/>
      <w:bCs/>
      <w:noProof/>
      <w:kern w:val="0"/>
      <w:sz w:val="36"/>
      <w:szCs w:val="36"/>
      <w:lang w:eastAsia="en-US"/>
    </w:rPr>
  </w:style>
  <w:style w:type="paragraph" w:styleId="3">
    <w:name w:val="heading 3"/>
    <w:aliases w:val="ALT+3"/>
    <w:basedOn w:val="a2"/>
    <w:link w:val="3Char"/>
    <w:qFormat/>
    <w:rsid w:val="00963BC9"/>
    <w:pPr>
      <w:keepNext/>
      <w:keepLines/>
      <w:numPr>
        <w:ilvl w:val="2"/>
        <w:numId w:val="13"/>
      </w:numPr>
      <w:spacing w:before="200"/>
      <w:outlineLvl w:val="2"/>
    </w:pPr>
    <w:rPr>
      <w:rFonts w:ascii="Arial Unicode MS" w:eastAsia="黑体" w:hAnsi="Arial Unicode MS" w:cs="宋体"/>
      <w:noProof/>
      <w:kern w:val="0"/>
      <w:sz w:val="32"/>
      <w:szCs w:val="32"/>
    </w:rPr>
  </w:style>
  <w:style w:type="paragraph" w:styleId="4">
    <w:name w:val="heading 4"/>
    <w:aliases w:val="ALT+4"/>
    <w:basedOn w:val="a2"/>
    <w:next w:val="5"/>
    <w:link w:val="4Char"/>
    <w:qFormat/>
    <w:rsid w:val="00963BC9"/>
    <w:pPr>
      <w:keepNext/>
      <w:keepLines/>
      <w:numPr>
        <w:ilvl w:val="3"/>
        <w:numId w:val="13"/>
      </w:numPr>
      <w:outlineLvl w:val="3"/>
    </w:pPr>
    <w:rPr>
      <w:rFonts w:ascii="Arial Unicode MS" w:eastAsia="黑体" w:hAnsi="Arial Unicode MS" w:cs="宋体" w:hint="eastAsia"/>
      <w:noProof/>
      <w:kern w:val="0"/>
      <w:sz w:val="28"/>
      <w:szCs w:val="28"/>
    </w:rPr>
  </w:style>
  <w:style w:type="paragraph" w:styleId="5">
    <w:name w:val="heading 5"/>
    <w:aliases w:val="ALT+5"/>
    <w:basedOn w:val="a2"/>
    <w:next w:val="BlockLabel"/>
    <w:link w:val="5Char"/>
    <w:qFormat/>
    <w:rsid w:val="00963BC9"/>
    <w:pPr>
      <w:keepNext/>
      <w:keepLines/>
      <w:numPr>
        <w:ilvl w:val="4"/>
        <w:numId w:val="13"/>
      </w:numPr>
      <w:outlineLvl w:val="4"/>
    </w:pPr>
    <w:rPr>
      <w:rFonts w:ascii="Arial Unicode MS" w:eastAsia="黑体" w:hAnsi="Arial Unicode MS" w:cs="宋体" w:hint="eastAsia"/>
      <w:noProof/>
      <w:kern w:val="0"/>
      <w:sz w:val="24"/>
      <w:szCs w:val="24"/>
    </w:rPr>
  </w:style>
  <w:style w:type="paragraph" w:styleId="6">
    <w:name w:val="heading 6"/>
    <w:basedOn w:val="a2"/>
    <w:next w:val="a2"/>
    <w:link w:val="6Char"/>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Char"/>
    <w:qFormat/>
    <w:rsid w:val="00963BC9"/>
    <w:pPr>
      <w:keepLines/>
      <w:numPr>
        <w:numId w:val="0"/>
      </w:numPr>
      <w:topLinePunct w:val="0"/>
      <w:outlineLvl w:val="6"/>
    </w:pPr>
    <w:rPr>
      <w:bCs w:val="0"/>
    </w:rPr>
  </w:style>
  <w:style w:type="paragraph" w:styleId="8">
    <w:name w:val="heading 8"/>
    <w:basedOn w:val="2"/>
    <w:next w:val="9"/>
    <w:link w:val="8Char"/>
    <w:qFormat/>
    <w:rsid w:val="008938AC"/>
    <w:pPr>
      <w:numPr>
        <w:ilvl w:val="0"/>
        <w:numId w:val="0"/>
      </w:numPr>
      <w:topLinePunct w:val="0"/>
      <w:spacing w:before="200"/>
      <w:outlineLvl w:val="7"/>
    </w:pPr>
    <w:rPr>
      <w:rFonts w:cs="Times New Roman"/>
    </w:rPr>
  </w:style>
  <w:style w:type="paragraph" w:styleId="9">
    <w:name w:val="heading 9"/>
    <w:basedOn w:val="3"/>
    <w:next w:val="a2"/>
    <w:link w:val="9Char"/>
    <w:qFormat/>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kern w:val="0"/>
      <w:sz w:val="26"/>
      <w:szCs w:val="26"/>
    </w:rPr>
  </w:style>
  <w:style w:type="paragraph" w:customStyle="1" w:styleId="Cover1">
    <w:name w:val="Cover1"/>
    <w:basedOn w:val="a2"/>
    <w:rsid w:val="009D0E48"/>
    <w:pPr>
      <w:spacing w:line="240" w:lineRule="auto"/>
      <w:ind w:left="0"/>
    </w:pPr>
    <w:rPr>
      <w:rFonts w:ascii="Arial" w:eastAsia="黑体" w:hAnsi="Arial"/>
      <w:b/>
      <w:bCs/>
      <w:noProof/>
      <w:kern w:val="0"/>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Char">
    <w:name w:val="页眉 Char"/>
    <w:basedOn w:val="a3"/>
    <w:link w:val="a6"/>
    <w:semiHidden/>
    <w:rsid w:val="00DD12E4"/>
    <w:rPr>
      <w:rFonts w:cs="Arial"/>
      <w:kern w:val="2"/>
      <w:sz w:val="2"/>
      <w:szCs w:val="2"/>
    </w:rPr>
  </w:style>
  <w:style w:type="table" w:customStyle="1" w:styleId="TableNoFrame">
    <w:name w:val="Table No Frame"/>
    <w:basedOn w:val="a7"/>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link w:val="FigureDescription0"/>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rPr>
      <w:sz w:val="20"/>
      <w:szCs w:val="20"/>
    </w:rPr>
  </w:style>
  <w:style w:type="paragraph" w:customStyle="1" w:styleId="HeadingRight">
    <w:name w:val="Heading Right"/>
    <w:basedOn w:val="a2"/>
    <w:rsid w:val="009D0E48"/>
    <w:pPr>
      <w:spacing w:before="0" w:after="0"/>
      <w:ind w:left="0"/>
      <w:jc w:val="right"/>
    </w:pPr>
    <w:rPr>
      <w:sz w:val="20"/>
      <w:szCs w:val="20"/>
    </w:r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9"/>
      </w:numPr>
      <w:tabs>
        <w:tab w:val="left" w:pos="284"/>
      </w:tabs>
      <w:ind w:left="284" w:hanging="284"/>
    </w:pPr>
    <w:rPr>
      <w:kern w:val="0"/>
    </w:r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13"/>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12"/>
      </w:numPr>
    </w:pPr>
  </w:style>
  <w:style w:type="paragraph" w:customStyle="1" w:styleId="10">
    <w:name w:val="表格1"/>
    <w:basedOn w:val="TableHeading"/>
    <w:link w:val="11"/>
    <w:rsid w:val="002C2323"/>
    <w:pPr>
      <w:jc w:val="center"/>
    </w:pPr>
    <w:rPr>
      <w:b/>
    </w:rPr>
  </w:style>
  <w:style w:type="table" w:styleId="a7">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kern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8">
    <w:name w:val="Title"/>
    <w:basedOn w:val="a2"/>
    <w:link w:val="Char0"/>
    <w:qFormat/>
    <w:rsid w:val="008938AC"/>
    <w:pPr>
      <w:spacing w:before="240" w:after="60"/>
      <w:jc w:val="center"/>
      <w:outlineLvl w:val="0"/>
    </w:pPr>
    <w:rPr>
      <w:rFonts w:ascii="Arial" w:hAnsi="Arial"/>
      <w:b/>
      <w:bCs/>
      <w:sz w:val="32"/>
      <w:szCs w:val="32"/>
    </w:rPr>
  </w:style>
  <w:style w:type="table" w:styleId="a9">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12">
    <w:name w:val="toc 1"/>
    <w:basedOn w:val="a2"/>
    <w:next w:val="a2"/>
    <w:uiPriority w:val="39"/>
    <w:rsid w:val="000A0022"/>
    <w:pPr>
      <w:ind w:left="0"/>
    </w:pPr>
    <w:rPr>
      <w:rFonts w:cs="Book Antiqua"/>
      <w:b/>
      <w:bCs/>
      <w:sz w:val="24"/>
      <w:szCs w:val="24"/>
    </w:rPr>
  </w:style>
  <w:style w:type="paragraph" w:styleId="20">
    <w:name w:val="toc 2"/>
    <w:basedOn w:val="a2"/>
    <w:next w:val="a2"/>
    <w:uiPriority w:val="39"/>
    <w:rsid w:val="000A0022"/>
    <w:pPr>
      <w:ind w:left="0"/>
    </w:pPr>
    <w:rPr>
      <w:noProof/>
      <w:sz w:val="20"/>
      <w:szCs w:val="20"/>
    </w:rPr>
  </w:style>
  <w:style w:type="paragraph" w:styleId="31">
    <w:name w:val="toc 3"/>
    <w:basedOn w:val="a2"/>
    <w:next w:val="a2"/>
    <w:uiPriority w:val="39"/>
    <w:rsid w:val="00CC6697"/>
    <w:pPr>
      <w:ind w:left="0"/>
    </w:pPr>
    <w:rPr>
      <w:noProof/>
      <w:sz w:val="20"/>
      <w:szCs w:val="20"/>
    </w:rPr>
  </w:style>
  <w:style w:type="paragraph" w:styleId="41">
    <w:name w:val="toc 4"/>
    <w:basedOn w:val="a2"/>
    <w:next w:val="a2"/>
    <w:uiPriority w:val="39"/>
    <w:rsid w:val="00CC6697"/>
    <w:pPr>
      <w:ind w:left="0"/>
    </w:pPr>
    <w:rPr>
      <w:sz w:val="20"/>
      <w:szCs w:val="20"/>
    </w:rPr>
  </w:style>
  <w:style w:type="paragraph" w:styleId="51">
    <w:name w:val="toc 5"/>
    <w:basedOn w:val="a2"/>
    <w:next w:val="a2"/>
    <w:uiPriority w:val="39"/>
    <w:rsid w:val="00CC6697"/>
    <w:pPr>
      <w:ind w:left="0"/>
    </w:pPr>
    <w:rPr>
      <w:sz w:val="20"/>
    </w:rPr>
  </w:style>
  <w:style w:type="paragraph" w:styleId="60">
    <w:name w:val="toc 6"/>
    <w:basedOn w:val="a2"/>
    <w:next w:val="a2"/>
    <w:autoRedefine/>
    <w:uiPriority w:val="39"/>
    <w:rsid w:val="009D0E48"/>
    <w:pPr>
      <w:ind w:left="2100"/>
    </w:pPr>
    <w:rPr>
      <w:sz w:val="24"/>
    </w:rPr>
  </w:style>
  <w:style w:type="paragraph" w:styleId="70">
    <w:name w:val="toc 7"/>
    <w:basedOn w:val="a2"/>
    <w:next w:val="a2"/>
    <w:autoRedefine/>
    <w:uiPriority w:val="39"/>
    <w:rsid w:val="009D0E48"/>
    <w:pPr>
      <w:ind w:left="2520"/>
    </w:pPr>
    <w:rPr>
      <w:sz w:val="24"/>
    </w:rPr>
  </w:style>
  <w:style w:type="paragraph" w:styleId="80">
    <w:name w:val="toc 8"/>
    <w:basedOn w:val="a2"/>
    <w:next w:val="a2"/>
    <w:autoRedefine/>
    <w:uiPriority w:val="39"/>
    <w:rsid w:val="009D0E48"/>
    <w:pPr>
      <w:ind w:left="2940"/>
    </w:pPr>
    <w:rPr>
      <w:sz w:val="24"/>
    </w:rPr>
  </w:style>
  <w:style w:type="paragraph" w:styleId="90">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2">
    <w:name w:val="index 5"/>
    <w:basedOn w:val="a2"/>
    <w:next w:val="a2"/>
    <w:autoRedefine/>
    <w:semiHidden/>
    <w:rsid w:val="009D0E48"/>
    <w:pPr>
      <w:ind w:left="1050" w:hanging="210"/>
    </w:pPr>
    <w:rPr>
      <w:sz w:val="20"/>
      <w:szCs w:val="20"/>
    </w:rPr>
  </w:style>
  <w:style w:type="paragraph" w:styleId="61">
    <w:name w:val="index 6"/>
    <w:basedOn w:val="a2"/>
    <w:next w:val="a2"/>
    <w:autoRedefine/>
    <w:semiHidden/>
    <w:rsid w:val="009D0E48"/>
    <w:pPr>
      <w:ind w:left="1260" w:hanging="210"/>
    </w:pPr>
    <w:rPr>
      <w:sz w:val="20"/>
      <w:szCs w:val="20"/>
    </w:rPr>
  </w:style>
  <w:style w:type="paragraph" w:styleId="71">
    <w:name w:val="index 7"/>
    <w:basedOn w:val="a2"/>
    <w:next w:val="a2"/>
    <w:autoRedefine/>
    <w:semiHidden/>
    <w:rsid w:val="009D0E48"/>
    <w:pPr>
      <w:ind w:left="1470" w:hanging="210"/>
    </w:pPr>
    <w:rPr>
      <w:sz w:val="20"/>
      <w:szCs w:val="20"/>
    </w:rPr>
  </w:style>
  <w:style w:type="paragraph" w:styleId="81">
    <w:name w:val="index 8"/>
    <w:basedOn w:val="a2"/>
    <w:next w:val="a2"/>
    <w:autoRedefine/>
    <w:semiHidden/>
    <w:rsid w:val="009D0E48"/>
    <w:pPr>
      <w:ind w:left="1680" w:hanging="210"/>
    </w:pPr>
    <w:rPr>
      <w:sz w:val="20"/>
      <w:szCs w:val="20"/>
    </w:rPr>
  </w:style>
  <w:style w:type="paragraph" w:styleId="91">
    <w:name w:val="index 9"/>
    <w:basedOn w:val="a2"/>
    <w:next w:val="a2"/>
    <w:autoRedefine/>
    <w:semiHidden/>
    <w:rsid w:val="009D0E48"/>
    <w:pPr>
      <w:ind w:left="1890" w:hanging="210"/>
    </w:pPr>
    <w:rPr>
      <w:sz w:val="20"/>
      <w:szCs w:val="20"/>
    </w:rPr>
  </w:style>
  <w:style w:type="paragraph" w:styleId="aa">
    <w:name w:val="table of figures"/>
    <w:basedOn w:val="a2"/>
    <w:next w:val="a2"/>
    <w:semiHidden/>
    <w:rsid w:val="009D0E48"/>
    <w:pPr>
      <w:spacing w:afterLines="50"/>
      <w:ind w:leftChars="300" w:left="300"/>
    </w:pPr>
    <w:rPr>
      <w:sz w:val="20"/>
      <w:szCs w:val="20"/>
    </w:rPr>
  </w:style>
  <w:style w:type="paragraph" w:styleId="ab">
    <w:name w:val="Document Map"/>
    <w:basedOn w:val="a2"/>
    <w:link w:val="Char1"/>
    <w:semiHidden/>
    <w:rsid w:val="009D0E48"/>
    <w:pPr>
      <w:shd w:val="clear" w:color="auto" w:fill="000080"/>
    </w:pPr>
  </w:style>
  <w:style w:type="paragraph" w:styleId="ac">
    <w:name w:val="footer"/>
    <w:basedOn w:val="HeadingLeft"/>
    <w:link w:val="Char2"/>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6">
    <w:name w:val="header"/>
    <w:basedOn w:val="a2"/>
    <w:link w:val="Char"/>
    <w:semiHidden/>
    <w:rsid w:val="001A084E"/>
    <w:pPr>
      <w:tabs>
        <w:tab w:val="center" w:pos="4153"/>
        <w:tab w:val="right" w:pos="8306"/>
      </w:tabs>
      <w:spacing w:before="0" w:after="0" w:line="20" w:lineRule="atLeast"/>
      <w:ind w:left="0"/>
      <w:jc w:val="right"/>
    </w:pPr>
    <w:rPr>
      <w:sz w:val="2"/>
      <w:szCs w:val="2"/>
    </w:rPr>
  </w:style>
  <w:style w:type="character" w:styleId="ad">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kern w:val="0"/>
    </w:rPr>
  </w:style>
  <w:style w:type="paragraph" w:customStyle="1" w:styleId="TableText">
    <w:name w:val="Table Text"/>
    <w:basedOn w:val="a2"/>
    <w:link w:val="TableText0"/>
    <w:rsid w:val="006256E0"/>
    <w:pPr>
      <w:widowControl w:val="0"/>
      <w:ind w:left="0"/>
    </w:pPr>
    <w:rPr>
      <w:snapToGrid w:val="0"/>
      <w:kern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e">
    <w:name w:val="macro"/>
    <w:link w:val="Char3"/>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link w:val="Char4"/>
    <w:uiPriority w:val="99"/>
    <w:rsid w:val="009D0E48"/>
    <w:rPr>
      <w:sz w:val="18"/>
      <w:szCs w:val="18"/>
    </w:rPr>
  </w:style>
  <w:style w:type="character" w:styleId="af0">
    <w:name w:val="footnote reference"/>
    <w:basedOn w:val="a3"/>
    <w:semiHidden/>
    <w:rsid w:val="009D0E48"/>
    <w:rPr>
      <w:vertAlign w:val="superscript"/>
    </w:rPr>
  </w:style>
  <w:style w:type="paragraph" w:styleId="af1">
    <w:name w:val="Balloon Text"/>
    <w:basedOn w:val="a2"/>
    <w:link w:val="Char5"/>
    <w:semiHidden/>
    <w:rsid w:val="009D0E48"/>
    <w:rPr>
      <w:sz w:val="18"/>
      <w:szCs w:val="18"/>
    </w:rPr>
  </w:style>
  <w:style w:type="paragraph" w:styleId="af2">
    <w:name w:val="annotation text"/>
    <w:basedOn w:val="a2"/>
    <w:link w:val="Char6"/>
    <w:semiHidden/>
    <w:rsid w:val="009D0E48"/>
  </w:style>
  <w:style w:type="character" w:styleId="af3">
    <w:name w:val="annotation reference"/>
    <w:basedOn w:val="a3"/>
    <w:semiHidden/>
    <w:rsid w:val="009D0E48"/>
    <w:rPr>
      <w:sz w:val="21"/>
      <w:szCs w:val="21"/>
    </w:rPr>
  </w:style>
  <w:style w:type="paragraph" w:styleId="af4">
    <w:name w:val="annotation subject"/>
    <w:basedOn w:val="af2"/>
    <w:next w:val="af2"/>
    <w:link w:val="Char7"/>
    <w:semiHidden/>
    <w:rsid w:val="009D0E48"/>
    <w:rPr>
      <w:b/>
      <w:bCs/>
    </w:rPr>
  </w:style>
  <w:style w:type="paragraph" w:styleId="42">
    <w:name w:val="index 4"/>
    <w:basedOn w:val="a2"/>
    <w:next w:val="a2"/>
    <w:autoRedefine/>
    <w:semiHidden/>
    <w:rsid w:val="009D0E48"/>
    <w:pPr>
      <w:ind w:left="1260"/>
    </w:pPr>
  </w:style>
  <w:style w:type="paragraph" w:styleId="af5">
    <w:name w:val="index heading"/>
    <w:basedOn w:val="a2"/>
    <w:next w:val="13"/>
    <w:semiHidden/>
    <w:rsid w:val="009D0E48"/>
    <w:rPr>
      <w:rFonts w:ascii="Arial" w:hAnsi="Arial"/>
      <w:b/>
      <w:bCs/>
    </w:rPr>
  </w:style>
  <w:style w:type="paragraph" w:styleId="af6">
    <w:name w:val="caption"/>
    <w:basedOn w:val="a2"/>
    <w:next w:val="a2"/>
    <w:semiHidden/>
    <w:qFormat/>
    <w:rsid w:val="008938AC"/>
    <w:pPr>
      <w:spacing w:before="152"/>
    </w:pPr>
    <w:rPr>
      <w:rFonts w:ascii="Arial" w:eastAsia="黑体" w:hAnsi="Arial"/>
      <w:sz w:val="20"/>
      <w:szCs w:val="20"/>
    </w:rPr>
  </w:style>
  <w:style w:type="paragraph" w:styleId="af7">
    <w:name w:val="endnote text"/>
    <w:basedOn w:val="a2"/>
    <w:link w:val="Char8"/>
    <w:semiHidden/>
    <w:rsid w:val="009D0E48"/>
  </w:style>
  <w:style w:type="character" w:styleId="af8">
    <w:name w:val="endnote reference"/>
    <w:basedOn w:val="a3"/>
    <w:semiHidden/>
    <w:rsid w:val="009D0E48"/>
    <w:rPr>
      <w:vertAlign w:val="superscript"/>
    </w:rPr>
  </w:style>
  <w:style w:type="paragraph" w:styleId="af9">
    <w:name w:val="table of authorities"/>
    <w:basedOn w:val="a2"/>
    <w:next w:val="a2"/>
    <w:semiHidden/>
    <w:rsid w:val="009D0E48"/>
    <w:pPr>
      <w:ind w:left="420"/>
    </w:pPr>
  </w:style>
  <w:style w:type="paragraph" w:styleId="afa">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link w:val="HTMLChar"/>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link w:val="HTMLChar0"/>
    <w:uiPriority w:val="99"/>
    <w:semiHidden/>
    <w:rsid w:val="009D0E48"/>
    <w:rPr>
      <w:rFonts w:ascii="Courier New" w:hAnsi="Courier New" w:cs="Courier New"/>
      <w:sz w:val="20"/>
      <w:szCs w:val="20"/>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link w:val="Char9"/>
    <w:semiHidden/>
    <w:rsid w:val="009D0E48"/>
  </w:style>
  <w:style w:type="paragraph" w:styleId="afd">
    <w:name w:val="Plain Text"/>
    <w:basedOn w:val="a2"/>
    <w:link w:val="Chara"/>
    <w:semiHidden/>
    <w:rsid w:val="009D0E48"/>
    <w:rPr>
      <w:rFonts w:ascii="宋体" w:hAnsi="Courier New" w:cs="Courier New"/>
    </w:rPr>
  </w:style>
  <w:style w:type="table" w:styleId="afe">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link w:val="Charb"/>
    <w:semiHidden/>
    <w:rsid w:val="009D0E48"/>
  </w:style>
  <w:style w:type="paragraph" w:styleId="aff0">
    <w:name w:val="Subtitle"/>
    <w:basedOn w:val="a2"/>
    <w:link w:val="Charc"/>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link w:val="Chard"/>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3">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4">
    <w:name w:val="List Number 5"/>
    <w:basedOn w:val="a2"/>
    <w:semiHidden/>
    <w:rsid w:val="009D0E48"/>
    <w:pPr>
      <w:ind w:left="0"/>
    </w:pPr>
  </w:style>
  <w:style w:type="paragraph" w:styleId="aff4">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5">
    <w:name w:val="List Continue 5"/>
    <w:basedOn w:val="a2"/>
    <w:semiHidden/>
    <w:rsid w:val="009D0E48"/>
    <w:pPr>
      <w:spacing w:after="120"/>
      <w:ind w:leftChars="1000" w:left="2100"/>
    </w:pPr>
  </w:style>
  <w:style w:type="paragraph" w:styleId="aff5">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0">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6">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7">
    <w:name w:val="Normal (Web)"/>
    <w:basedOn w:val="a2"/>
    <w:uiPriority w:val="99"/>
    <w:semiHidden/>
    <w:rsid w:val="009D0E48"/>
    <w:rPr>
      <w:rFonts w:cs="Times New Roman"/>
    </w:rPr>
  </w:style>
  <w:style w:type="paragraph" w:styleId="aff8">
    <w:name w:val="Signature"/>
    <w:basedOn w:val="a2"/>
    <w:link w:val="Chare"/>
    <w:semiHidden/>
    <w:rsid w:val="009D0E48"/>
    <w:pPr>
      <w:ind w:leftChars="2100" w:left="100"/>
    </w:pPr>
  </w:style>
  <w:style w:type="character" w:styleId="aff9">
    <w:name w:val="Emphasis"/>
    <w:basedOn w:val="a3"/>
    <w:uiPriority w:val="20"/>
    <w:qFormat/>
    <w:rsid w:val="008938AC"/>
    <w:rPr>
      <w:i/>
      <w:iCs/>
    </w:rPr>
  </w:style>
  <w:style w:type="paragraph" w:styleId="affa">
    <w:name w:val="Date"/>
    <w:basedOn w:val="a2"/>
    <w:next w:val="a2"/>
    <w:link w:val="Charf"/>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b">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c">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d">
    <w:name w:val="Message Header"/>
    <w:basedOn w:val="a2"/>
    <w:link w:val="Charf0"/>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e">
    <w:name w:val="line number"/>
    <w:basedOn w:val="a3"/>
    <w:semiHidden/>
    <w:rsid w:val="009D0E48"/>
  </w:style>
  <w:style w:type="character" w:styleId="afff">
    <w:name w:val="Strong"/>
    <w:basedOn w:val="a3"/>
    <w:uiPriority w:val="22"/>
    <w:qFormat/>
    <w:rsid w:val="008938AC"/>
    <w:rPr>
      <w:b/>
      <w:bCs/>
    </w:rPr>
  </w:style>
  <w:style w:type="character" w:styleId="afff0">
    <w:name w:val="page number"/>
    <w:basedOn w:val="a3"/>
    <w:semiHidden/>
    <w:rsid w:val="009D0E48"/>
  </w:style>
  <w:style w:type="character" w:styleId="afff1">
    <w:name w:val="FollowedHyperlink"/>
    <w:semiHidden/>
    <w:rsid w:val="009D0E48"/>
    <w:rPr>
      <w:color w:val="800080"/>
      <w:u w:val="none"/>
    </w:rPr>
  </w:style>
  <w:style w:type="paragraph" w:styleId="afff2">
    <w:name w:val="Body Text"/>
    <w:basedOn w:val="a2"/>
    <w:link w:val="Charf1"/>
    <w:semiHidden/>
    <w:rsid w:val="009D0E48"/>
    <w:pPr>
      <w:spacing w:after="120"/>
    </w:pPr>
  </w:style>
  <w:style w:type="paragraph" w:styleId="afff3">
    <w:name w:val="Body Text First Indent"/>
    <w:basedOn w:val="afff2"/>
    <w:link w:val="Charf2"/>
    <w:semiHidden/>
    <w:rsid w:val="009D0E48"/>
    <w:pPr>
      <w:ind w:firstLineChars="100" w:firstLine="420"/>
    </w:pPr>
  </w:style>
  <w:style w:type="paragraph" w:styleId="afff4">
    <w:name w:val="Body Text Indent"/>
    <w:basedOn w:val="a2"/>
    <w:link w:val="Charf3"/>
    <w:semiHidden/>
    <w:rsid w:val="009D0E48"/>
    <w:pPr>
      <w:spacing w:after="120"/>
      <w:ind w:leftChars="200" w:left="420"/>
    </w:pPr>
  </w:style>
  <w:style w:type="paragraph" w:styleId="2f">
    <w:name w:val="Body Text First Indent 2"/>
    <w:basedOn w:val="afff4"/>
    <w:link w:val="2Char0"/>
    <w:semiHidden/>
    <w:rsid w:val="009D0E48"/>
    <w:pPr>
      <w:ind w:firstLineChars="200" w:firstLine="420"/>
    </w:pPr>
  </w:style>
  <w:style w:type="paragraph" w:styleId="afff5">
    <w:name w:val="Normal Indent"/>
    <w:basedOn w:val="a2"/>
    <w:semiHidden/>
    <w:rsid w:val="009D0E48"/>
    <w:pPr>
      <w:ind w:firstLineChars="200" w:firstLine="420"/>
    </w:pPr>
  </w:style>
  <w:style w:type="paragraph" w:styleId="2f0">
    <w:name w:val="Body Text 2"/>
    <w:basedOn w:val="a2"/>
    <w:link w:val="2Char1"/>
    <w:semiHidden/>
    <w:rsid w:val="009D0E48"/>
    <w:pPr>
      <w:spacing w:after="120" w:line="480" w:lineRule="auto"/>
    </w:pPr>
  </w:style>
  <w:style w:type="paragraph" w:styleId="3f">
    <w:name w:val="Body Text 3"/>
    <w:basedOn w:val="a2"/>
    <w:link w:val="3Char0"/>
    <w:semiHidden/>
    <w:rsid w:val="009D0E48"/>
    <w:pPr>
      <w:spacing w:after="120"/>
    </w:pPr>
    <w:rPr>
      <w:sz w:val="16"/>
      <w:szCs w:val="16"/>
    </w:rPr>
  </w:style>
  <w:style w:type="paragraph" w:styleId="2f1">
    <w:name w:val="Body Text Indent 2"/>
    <w:basedOn w:val="a2"/>
    <w:link w:val="2Char2"/>
    <w:semiHidden/>
    <w:rsid w:val="009D0E48"/>
    <w:pPr>
      <w:spacing w:after="120" w:line="480" w:lineRule="auto"/>
      <w:ind w:leftChars="200" w:left="420"/>
    </w:pPr>
  </w:style>
  <w:style w:type="paragraph" w:styleId="3f0">
    <w:name w:val="Body Text Indent 3"/>
    <w:basedOn w:val="a2"/>
    <w:link w:val="3Char1"/>
    <w:semiHidden/>
    <w:rsid w:val="009D0E48"/>
    <w:pPr>
      <w:spacing w:after="120"/>
      <w:ind w:leftChars="200" w:left="420"/>
    </w:pPr>
    <w:rPr>
      <w:sz w:val="16"/>
      <w:szCs w:val="16"/>
    </w:rPr>
  </w:style>
  <w:style w:type="paragraph" w:styleId="afff6">
    <w:name w:val="Note Heading"/>
    <w:basedOn w:val="a2"/>
    <w:next w:val="a2"/>
    <w:link w:val="Charf4"/>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4"/>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 w:val="20"/>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
    <w:name w:val="TOC 标题1"/>
    <w:next w:val="12"/>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kern w:val="0"/>
      <w:szCs w:val="20"/>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kern w:val="0"/>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qFormat/>
    <w:rsid w:val="008938AC"/>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7">
    <w:name w:val="Placeholder Text"/>
    <w:basedOn w:val="a3"/>
    <w:uiPriority w:val="99"/>
    <w:semiHidden/>
    <w:rsid w:val="00F62169"/>
    <w:rPr>
      <w:color w:val="808080"/>
    </w:rPr>
  </w:style>
  <w:style w:type="paragraph" w:customStyle="1" w:styleId="DecimalAligned">
    <w:name w:val="Decimal Aligned"/>
    <w:basedOn w:val="a2"/>
    <w:uiPriority w:val="40"/>
    <w:qFormat/>
    <w:rsid w:val="008938AC"/>
    <w:pPr>
      <w:tabs>
        <w:tab w:val="decimal" w:pos="360"/>
      </w:tabs>
      <w:topLinePunct w:val="0"/>
      <w:adjustRightInd/>
      <w:snapToGrid/>
      <w:spacing w:before="0" w:after="200" w:line="276" w:lineRule="auto"/>
      <w:ind w:left="0"/>
    </w:pPr>
    <w:rPr>
      <w:rFonts w:asciiTheme="minorHAnsi" w:eastAsiaTheme="minorEastAsia" w:hAnsiTheme="minorHAnsi" w:cstheme="minorBidi"/>
      <w:kern w:val="0"/>
      <w:sz w:val="22"/>
      <w:szCs w:val="22"/>
    </w:rPr>
  </w:style>
  <w:style w:type="character" w:customStyle="1" w:styleId="Char4">
    <w:name w:val="脚注文本 Char"/>
    <w:basedOn w:val="a3"/>
    <w:link w:val="af"/>
    <w:uiPriority w:val="99"/>
    <w:rsid w:val="00A5245A"/>
    <w:rPr>
      <w:rFonts w:cs="Arial"/>
      <w:kern w:val="2"/>
      <w:sz w:val="18"/>
      <w:szCs w:val="18"/>
    </w:rPr>
  </w:style>
  <w:style w:type="character" w:styleId="afff8">
    <w:name w:val="Subtle Emphasis"/>
    <w:basedOn w:val="a3"/>
    <w:uiPriority w:val="19"/>
    <w:qFormat/>
    <w:rsid w:val="008938AC"/>
    <w:rPr>
      <w:rFonts w:eastAsiaTheme="minorEastAsia" w:cstheme="minorBidi"/>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9">
    <w:name w:val="图样式"/>
    <w:basedOn w:val="a2"/>
    <w:rsid w:val="00DD12E4"/>
    <w:pPr>
      <w:keepNext/>
      <w:topLinePunct w:val="0"/>
      <w:autoSpaceDE w:val="0"/>
      <w:autoSpaceDN w:val="0"/>
      <w:spacing w:before="0" w:after="0" w:line="360" w:lineRule="auto"/>
      <w:ind w:left="0"/>
      <w:jc w:val="center"/>
    </w:pPr>
    <w:rPr>
      <w:rFonts w:eastAsia="微软雅黑" w:cs="Times New Roman"/>
      <w:kern w:val="0"/>
    </w:rPr>
  </w:style>
  <w:style w:type="paragraph" w:customStyle="1" w:styleId="Cover-">
    <w:name w:val="Cover-宋体+罗马+正文"/>
    <w:basedOn w:val="a2"/>
    <w:link w:val="Cover-Char"/>
    <w:rsid w:val="00014276"/>
    <w:pPr>
      <w:widowControl w:val="0"/>
      <w:topLinePunct w:val="0"/>
      <w:autoSpaceDE w:val="0"/>
      <w:autoSpaceDN w:val="0"/>
      <w:snapToGrid/>
      <w:spacing w:before="0" w:afterLines="50" w:line="320" w:lineRule="exact"/>
      <w:ind w:left="0" w:firstLine="420"/>
    </w:pPr>
    <w:rPr>
      <w:kern w:val="0"/>
      <w:sz w:val="24"/>
      <w:szCs w:val="24"/>
    </w:rPr>
  </w:style>
  <w:style w:type="character" w:customStyle="1" w:styleId="Cover-Char">
    <w:name w:val="Cover-宋体+罗马+正文 Char"/>
    <w:basedOn w:val="a3"/>
    <w:link w:val="Cover-"/>
    <w:rsid w:val="00014276"/>
    <w:rPr>
      <w:rFonts w:cs="Arial"/>
      <w:sz w:val="24"/>
      <w:szCs w:val="24"/>
    </w:rPr>
  </w:style>
  <w:style w:type="paragraph" w:customStyle="1" w:styleId="05">
    <w:name w:val="样式 实验正文 + 段后: 0.5 行"/>
    <w:basedOn w:val="Cover-"/>
    <w:rsid w:val="00014276"/>
    <w:pPr>
      <w:spacing w:after="120"/>
    </w:pPr>
    <w:rPr>
      <w:rFonts w:cs="宋体"/>
      <w:szCs w:val="20"/>
    </w:rPr>
  </w:style>
  <w:style w:type="paragraph" w:customStyle="1" w:styleId="afffa">
    <w:name w:val="表格"/>
    <w:next w:val="a2"/>
    <w:link w:val="Charf5"/>
    <w:rsid w:val="00072AAD"/>
    <w:pPr>
      <w:framePr w:wrap="around" w:vAnchor="text" w:hAnchor="margin" w:x="-34" w:y="1"/>
      <w:mirrorIndents/>
    </w:pPr>
    <w:rPr>
      <w:rFonts w:ascii="Arial" w:eastAsia="微软雅黑" w:hAnsi="Arial"/>
      <w:snapToGrid w:val="0"/>
      <w:szCs w:val="21"/>
    </w:rPr>
  </w:style>
  <w:style w:type="character" w:customStyle="1" w:styleId="Charf5">
    <w:name w:val="表格 Char"/>
    <w:basedOn w:val="a3"/>
    <w:link w:val="afffa"/>
    <w:rsid w:val="00072AAD"/>
    <w:rPr>
      <w:rFonts w:ascii="Arial" w:eastAsia="微软雅黑" w:hAnsi="Arial"/>
      <w:snapToGrid w:val="0"/>
      <w:szCs w:val="21"/>
    </w:rPr>
  </w:style>
  <w:style w:type="character" w:customStyle="1" w:styleId="afffb">
    <w:name w:val="样式 蓝色"/>
    <w:basedOn w:val="a3"/>
    <w:semiHidden/>
    <w:rsid w:val="00D9006B"/>
    <w:rPr>
      <w:color w:val="0000FF"/>
    </w:rPr>
  </w:style>
  <w:style w:type="character" w:customStyle="1" w:styleId="afffc">
    <w:name w:val="样式 倾斜 蓝色"/>
    <w:basedOn w:val="a3"/>
    <w:semiHidden/>
    <w:rsid w:val="00D9006B"/>
    <w:rPr>
      <w:i/>
      <w:iCs/>
      <w:color w:val="0000FF"/>
    </w:rPr>
  </w:style>
  <w:style w:type="paragraph" w:customStyle="1" w:styleId="Tab">
    <w:name w:val="正文+Tab"/>
    <w:basedOn w:val="a2"/>
    <w:rsid w:val="000145D8"/>
    <w:pPr>
      <w:ind w:left="420"/>
    </w:pPr>
    <w:rPr>
      <w:rFonts w:cs="宋体"/>
      <w:szCs w:val="20"/>
    </w:rPr>
  </w:style>
  <w:style w:type="character" w:customStyle="1" w:styleId="11">
    <w:name w:val="表格1 字符"/>
    <w:basedOn w:val="TableHeading0"/>
    <w:link w:val="10"/>
    <w:rsid w:val="002C2323"/>
    <w:rPr>
      <w:rFonts w:ascii="Book Antiqua" w:eastAsia="黑体" w:hAnsi="Book Antiqua" w:cs="Book Antiqua"/>
      <w:b/>
      <w:bCs/>
      <w:snapToGrid w:val="0"/>
      <w:sz w:val="21"/>
      <w:szCs w:val="21"/>
    </w:rPr>
  </w:style>
  <w:style w:type="paragraph" w:customStyle="1" w:styleId="afffd">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kern w:val="0"/>
      <w:sz w:val="16"/>
      <w:szCs w:val="20"/>
    </w:rPr>
  </w:style>
  <w:style w:type="paragraph" w:customStyle="1" w:styleId="Command11">
    <w:name w:val="样式 Command + 左侧:  1 字符 右侧:  1 字符"/>
    <w:basedOn w:val="Command"/>
    <w:semiHidden/>
    <w:rsid w:val="00024836"/>
    <w:pPr>
      <w:ind w:left="2940"/>
    </w:pPr>
  </w:style>
  <w:style w:type="character" w:customStyle="1" w:styleId="afffe">
    <w:name w:val="样式 正文 +"/>
    <w:basedOn w:val="a3"/>
    <w:rsid w:val="0070345E"/>
    <w:rPr>
      <w:rFonts w:ascii="FrutigerNext LT Regular" w:eastAsia="华文细黑" w:hAnsi="FrutigerNext LT Regular"/>
      <w:kern w:val="0"/>
    </w:rPr>
  </w:style>
  <w:style w:type="paragraph" w:styleId="TOC">
    <w:name w:val="TOC Heading"/>
    <w:basedOn w:val="1"/>
    <w:next w:val="a2"/>
    <w:uiPriority w:val="39"/>
    <w:unhideWhenUsed/>
    <w:qFormat/>
    <w:rsid w:val="00DB7765"/>
    <w:pPr>
      <w:keepLines/>
      <w:numPr>
        <w:numId w:val="0"/>
      </w:numPr>
      <w:pBdr>
        <w:bottom w:val="none" w:sz="0" w:space="0" w:color="auto"/>
      </w:pBdr>
      <w:topLinePunct w:val="0"/>
      <w:adjustRightInd/>
      <w:snapToGrid/>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F53ACE"/>
    <w:pPr>
      <w:ind w:leftChars="100" w:left="1281" w:rightChars="100" w:right="100"/>
      <w:jc w:val="center"/>
    </w:pPr>
    <w:rPr>
      <w:rFonts w:cs="宋体"/>
      <w:szCs w:val="20"/>
    </w:rPr>
  </w:style>
  <w:style w:type="character" w:customStyle="1" w:styleId="1Char">
    <w:name w:val="标题 1 Char"/>
    <w:aliases w:val="ALT+1 Char"/>
    <w:basedOn w:val="a3"/>
    <w:link w:val="1"/>
    <w:rsid w:val="0020153C"/>
    <w:rPr>
      <w:rFonts w:ascii="Arial Unicode MS" w:eastAsia="黑体" w:hAnsi="Arial Unicode MS" w:cs="Book Antiqua"/>
      <w:b/>
      <w:bCs/>
      <w:kern w:val="2"/>
      <w:sz w:val="44"/>
      <w:szCs w:val="44"/>
    </w:rPr>
  </w:style>
  <w:style w:type="paragraph" w:customStyle="1" w:styleId="affff">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eastAsia="微软雅黑" w:hAnsi="Times New Roman" w:cs="Times New Roman"/>
      <w:snapToGrid w:val="0"/>
      <w:kern w:val="0"/>
      <w:sz w:val="22"/>
    </w:rPr>
  </w:style>
  <w:style w:type="paragraph" w:styleId="affff0">
    <w:name w:val="List Paragraph"/>
    <w:basedOn w:val="a2"/>
    <w:link w:val="Charf6"/>
    <w:uiPriority w:val="34"/>
    <w:qFormat/>
    <w:rsid w:val="0020153C"/>
    <w:pPr>
      <w:widowControl w:val="0"/>
      <w:topLinePunct w:val="0"/>
      <w:autoSpaceDE w:val="0"/>
      <w:autoSpaceDN w:val="0"/>
      <w:snapToGrid/>
      <w:spacing w:beforeLines="50" w:before="0" w:afterLines="50" w:after="0" w:line="240" w:lineRule="auto"/>
      <w:ind w:leftChars="400" w:left="880" w:firstLineChars="200" w:firstLine="420"/>
      <w:contextualSpacing/>
    </w:pPr>
    <w:rPr>
      <w:rFonts w:ascii="Times New Roman" w:eastAsia="微软雅黑" w:hAnsi="Times New Roman" w:cs="Times New Roman"/>
      <w:snapToGrid w:val="0"/>
      <w:kern w:val="0"/>
      <w:sz w:val="22"/>
    </w:rPr>
  </w:style>
  <w:style w:type="character" w:customStyle="1" w:styleId="Charf6">
    <w:name w:val="列出段落 Char"/>
    <w:basedOn w:val="a3"/>
    <w:link w:val="affff0"/>
    <w:uiPriority w:val="34"/>
    <w:rsid w:val="0020153C"/>
    <w:rPr>
      <w:rFonts w:eastAsia="微软雅黑"/>
      <w:snapToGrid w:val="0"/>
      <w:sz w:val="22"/>
      <w:szCs w:val="21"/>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ascii="微软雅黑" w:eastAsia="微软雅黑" w:hAnsi="微软雅黑" w:cs="宋体"/>
      <w:snapToGrid w:val="0"/>
      <w:kern w:val="0"/>
      <w:szCs w:val="20"/>
    </w:rPr>
  </w:style>
  <w:style w:type="paragraph" w:customStyle="1" w:styleId="affff1">
    <w:name w:val="表格题注"/>
    <w:next w:val="a2"/>
    <w:rsid w:val="0020153C"/>
    <w:pPr>
      <w:keepLines/>
      <w:spacing w:beforeLines="100"/>
      <w:ind w:left="1089" w:hanging="369"/>
      <w:jc w:val="center"/>
    </w:pPr>
    <w:rPr>
      <w:rFonts w:ascii="Arial" w:hAnsi="Arial"/>
      <w:sz w:val="18"/>
      <w:szCs w:val="18"/>
    </w:rPr>
  </w:style>
  <w:style w:type="paragraph" w:customStyle="1" w:styleId="affff2">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5"/>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0"/>
    <w:rsid w:val="0020153C"/>
    <w:pPr>
      <w:numPr>
        <w:numId w:val="16"/>
      </w:numPr>
      <w:spacing w:before="156" w:after="156"/>
      <w:ind w:leftChars="0" w:left="0" w:firstLineChars="0" w:firstLine="0"/>
    </w:pPr>
    <w:rPr>
      <w:rFonts w:ascii="微软雅黑" w:hAnsi="微软雅黑" w:cs="宋体"/>
      <w:color w:val="000000" w:themeColor="text1"/>
      <w:szCs w:val="20"/>
    </w:rPr>
  </w:style>
  <w:style w:type="paragraph" w:customStyle="1" w:styleId="-0">
    <w:name w:val="表格-实验环境说明"/>
    <w:basedOn w:val="afffa"/>
    <w:rsid w:val="0020153C"/>
    <w:pPr>
      <w:framePr w:wrap="around"/>
      <w:spacing w:before="156" w:after="156"/>
      <w:jc w:val="center"/>
    </w:pPr>
    <w:rPr>
      <w:rFonts w:ascii="微软雅黑" w:hAnsi="微软雅黑" w:cs="宋体"/>
      <w:szCs w:val="20"/>
    </w:rPr>
  </w:style>
  <w:style w:type="character" w:customStyle="1" w:styleId="Char2">
    <w:name w:val="页脚 Char"/>
    <w:basedOn w:val="a3"/>
    <w:link w:val="ac"/>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ascii="微软雅黑" w:eastAsia="微软雅黑" w:hAnsi="微软雅黑" w:cs="Times New Roman"/>
      <w:bCs/>
      <w:snapToGrid w:val="0"/>
      <w:kern w:val="0"/>
      <w:szCs w:val="2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qFormat/>
    <w:rsid w:val="00DC6966"/>
    <w:pPr>
      <w:ind w:left="1021"/>
    </w:p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DC6966"/>
    <w:rPr>
      <w:rFonts w:ascii="FrutigerNext LT Regular" w:eastAsia="华文细黑" w:hAnsi="FrutigerNext LT Regular" w:cs="Arial"/>
      <w:kern w:val="2"/>
      <w:sz w:val="21"/>
      <w:szCs w:val="21"/>
    </w:rPr>
  </w:style>
  <w:style w:type="paragraph" w:customStyle="1" w:styleId="2f2">
    <w:name w:val="2.命令"/>
    <w:basedOn w:val="a2"/>
    <w:link w:val="2f3"/>
    <w:qFormat/>
    <w:rsid w:val="00DC6966"/>
    <w:pPr>
      <w:spacing w:before="40" w:after="40"/>
      <w:ind w:left="1021"/>
    </w:pPr>
    <w:rPr>
      <w:rFonts w:ascii="Courier New" w:hAnsi="Courier New" w:cs="Courier New"/>
      <w:sz w:val="18"/>
      <w:szCs w:val="18"/>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DC6966"/>
    <w:rPr>
      <w:rFonts w:ascii="Courier New" w:eastAsia="华文细黑" w:hAnsi="Courier New" w:cs="Courier New"/>
      <w:kern w:val="2"/>
      <w:sz w:val="18"/>
      <w:szCs w:val="18"/>
    </w:rPr>
  </w:style>
  <w:style w:type="paragraph" w:customStyle="1" w:styleId="4a">
    <w:name w:val="4.任务"/>
    <w:basedOn w:val="ItemList"/>
    <w:link w:val="4b"/>
    <w:qFormat/>
    <w:rsid w:val="00A103D8"/>
    <w:pPr>
      <w:ind w:left="1446"/>
    </w:p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9">
    <w:name w:val="5.表格文字"/>
    <w:basedOn w:val="TableText"/>
    <w:link w:val="5a"/>
    <w:qFormat/>
    <w:rsid w:val="00FA0954"/>
    <w:pPr>
      <w:autoSpaceDE w:val="0"/>
      <w:autoSpaceDN w:val="0"/>
    </w:p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b">
    <w:name w:val="4.任务 字符"/>
    <w:basedOn w:val="ItemList0"/>
    <w:link w:val="4a"/>
    <w:rsid w:val="00A103D8"/>
    <w:rPr>
      <w:rFonts w:ascii="FrutigerNext LT Regular" w:eastAsia="华文细黑" w:hAnsi="FrutigerNext LT Regular" w:cs="Arial"/>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a">
    <w:name w:val="5.表格文字 字符"/>
    <w:basedOn w:val="TableText0"/>
    <w:link w:val="59"/>
    <w:rsid w:val="00FA0954"/>
    <w:rPr>
      <w:rFonts w:ascii="FrutigerNext LT Regular" w:eastAsia="华文细黑" w:hAnsi="FrutigerNext LT Regular" w:cs="Arial"/>
      <w:snapToGrid w:val="0"/>
      <w:sz w:val="21"/>
      <w:szCs w:val="21"/>
    </w:rPr>
  </w:style>
  <w:style w:type="paragraph" w:customStyle="1" w:styleId="64">
    <w:name w:val="6.前言"/>
    <w:basedOn w:val="Heading1NoNumber"/>
    <w:link w:val="65"/>
    <w:qFormat/>
    <w:rsid w:val="00EC5FCC"/>
    <w:pPr>
      <w:tabs>
        <w:tab w:val="left" w:pos="4095"/>
        <w:tab w:val="right" w:pos="9638"/>
      </w:tabs>
    </w:pPr>
  </w:style>
  <w:style w:type="paragraph" w:customStyle="1" w:styleId="74">
    <w:name w:val="7.简介标题"/>
    <w:basedOn w:val="Heading2NoNumber"/>
    <w:link w:val="75"/>
    <w:qFormat/>
    <w:rsid w:val="00EA31D3"/>
    <w:rPr>
      <w:lang w:eastAsia="zh-CN"/>
    </w:rPr>
  </w:style>
  <w:style w:type="character" w:customStyle="1" w:styleId="Heading1NoNumber0">
    <w:name w:val="Heading1 No Number 字符"/>
    <w:basedOn w:val="1Char"/>
    <w:link w:val="Heading1NoNumber"/>
    <w:rsid w:val="00EA31D3"/>
    <w:rPr>
      <w:rFonts w:ascii="Arial Unicode MS" w:eastAsia="黑体" w:hAnsi="Arial Unicode MS" w:cs="Book Antiqua"/>
      <w:b/>
      <w:bCs/>
      <w:kern w:val="2"/>
      <w:sz w:val="44"/>
      <w:szCs w:val="44"/>
    </w:rPr>
  </w:style>
  <w:style w:type="character" w:customStyle="1" w:styleId="65">
    <w:name w:val="6.前言 字符"/>
    <w:basedOn w:val="Heading1NoNumber0"/>
    <w:link w:val="64"/>
    <w:rsid w:val="00EC5FCC"/>
    <w:rPr>
      <w:rFonts w:ascii="Arial Unicode MS" w:eastAsia="黑体" w:hAnsi="Arial Unicode MS" w:cs="Book Antiqua"/>
      <w:b/>
      <w:bCs/>
      <w:kern w:val="2"/>
      <w:sz w:val="44"/>
      <w:szCs w:val="44"/>
    </w:rPr>
  </w:style>
  <w:style w:type="paragraph" w:customStyle="1" w:styleId="84">
    <w:name w:val="8.前言标题"/>
    <w:basedOn w:val="Heading3NoNumber"/>
    <w:link w:val="85"/>
    <w:qFormat/>
    <w:rsid w:val="00EA31D3"/>
  </w:style>
  <w:style w:type="character" w:customStyle="1" w:styleId="2Char">
    <w:name w:val="标题 2 Char"/>
    <w:aliases w:val="ALT+2 Char"/>
    <w:basedOn w:val="a3"/>
    <w:link w:val="2"/>
    <w:rsid w:val="00EA31D3"/>
    <w:rPr>
      <w:rFonts w:ascii="Arial Unicode MS" w:eastAsia="黑体" w:hAnsi="Arial Unicode MS" w:cs="Book Antiqua"/>
      <w:bCs/>
      <w:noProof/>
      <w:sz w:val="36"/>
      <w:szCs w:val="36"/>
      <w:lang w:eastAsia="en-US"/>
    </w:rPr>
  </w:style>
  <w:style w:type="character" w:customStyle="1" w:styleId="Heading2NoNumber0">
    <w:name w:val="Heading2 No Number 字符"/>
    <w:basedOn w:val="2Char"/>
    <w:link w:val="Heading2NoNumber"/>
    <w:rsid w:val="00EA31D3"/>
    <w:rPr>
      <w:rFonts w:ascii="Arial Unicode MS" w:eastAsia="黑体" w:hAnsi="Arial Unicode MS" w:cs="Book Antiqua"/>
      <w:bCs/>
      <w:noProof/>
      <w:sz w:val="36"/>
      <w:szCs w:val="36"/>
      <w:lang w:eastAsia="en-US"/>
    </w:rPr>
  </w:style>
  <w:style w:type="character" w:customStyle="1" w:styleId="75">
    <w:name w:val="7.简介标题 字符"/>
    <w:basedOn w:val="Heading2NoNumber0"/>
    <w:link w:val="74"/>
    <w:rsid w:val="00EA31D3"/>
    <w:rPr>
      <w:rFonts w:ascii="Arial Unicode MS" w:eastAsia="黑体" w:hAnsi="Arial Unicode MS" w:cs="Book Antiqua"/>
      <w:bCs/>
      <w:noProof/>
      <w:sz w:val="36"/>
      <w:szCs w:val="36"/>
      <w:lang w:eastAsia="en-US"/>
    </w:rPr>
  </w:style>
  <w:style w:type="character" w:customStyle="1" w:styleId="3Char">
    <w:name w:val="标题 3 Char"/>
    <w:aliases w:val="ALT+3 Char"/>
    <w:basedOn w:val="a3"/>
    <w:link w:val="3"/>
    <w:rsid w:val="00EA31D3"/>
    <w:rPr>
      <w:rFonts w:ascii="Arial Unicode MS" w:eastAsia="黑体" w:hAnsi="Arial Unicode MS" w:cs="宋体"/>
      <w:noProof/>
      <w:sz w:val="32"/>
      <w:szCs w:val="32"/>
    </w:rPr>
  </w:style>
  <w:style w:type="character" w:customStyle="1" w:styleId="Heading3NoNumber0">
    <w:name w:val="Heading3 No Number 字符"/>
    <w:basedOn w:val="3Char"/>
    <w:link w:val="Heading3NoNumber"/>
    <w:rsid w:val="00EA31D3"/>
    <w:rPr>
      <w:rFonts w:ascii="Arial Unicode MS" w:eastAsia="黑体" w:hAnsi="Arial Unicode MS" w:cs="Book Antiqua"/>
      <w:noProof/>
      <w:sz w:val="26"/>
      <w:szCs w:val="32"/>
    </w:rPr>
  </w:style>
  <w:style w:type="character" w:customStyle="1" w:styleId="85">
    <w:name w:val="8.前言标题 字符"/>
    <w:basedOn w:val="Heading3NoNumber0"/>
    <w:link w:val="84"/>
    <w:rsid w:val="00EA31D3"/>
    <w:rPr>
      <w:rFonts w:ascii="Arial Unicode MS" w:eastAsia="黑体" w:hAnsi="Arial Unicode MS" w:cs="Book Antiqua"/>
      <w:noProof/>
      <w:sz w:val="26"/>
      <w:szCs w:val="32"/>
    </w:rPr>
  </w:style>
  <w:style w:type="paragraph" w:customStyle="1" w:styleId="30">
    <w:name w:val="3.步骤"/>
    <w:basedOn w:val="Step"/>
    <w:link w:val="3f1"/>
    <w:qFormat/>
    <w:rsid w:val="00B81CB5"/>
    <w:pPr>
      <w:numPr>
        <w:ilvl w:val="5"/>
        <w:numId w:val="4"/>
      </w:numPr>
      <w:tabs>
        <w:tab w:val="clear" w:pos="1701"/>
        <w:tab w:val="num" w:pos="1418"/>
      </w:tabs>
      <w:spacing w:before="160" w:after="160"/>
      <w:ind w:left="1559" w:hanging="425"/>
    </w:pPr>
  </w:style>
  <w:style w:type="character" w:customStyle="1" w:styleId="3f1">
    <w:name w:val="3.步骤 字符"/>
    <w:basedOn w:val="Step0"/>
    <w:link w:val="30"/>
    <w:rsid w:val="00B81CB5"/>
    <w:rPr>
      <w:rFonts w:ascii="FrutigerNext LT Regular" w:eastAsia="华文细黑" w:hAnsi="FrutigerNext LT Regular" w:cs="Arial"/>
      <w:snapToGrid w:val="0"/>
      <w:sz w:val="21"/>
      <w:szCs w:val="21"/>
    </w:rPr>
  </w:style>
  <w:style w:type="paragraph" w:customStyle="1" w:styleId="92">
    <w:name w:val="9.图片标题"/>
    <w:basedOn w:val="FigureDescription"/>
    <w:link w:val="93"/>
    <w:qFormat/>
    <w:rsid w:val="00D43185"/>
    <w:pPr>
      <w:spacing w:before="80" w:after="160" w:line="240" w:lineRule="auto"/>
      <w:ind w:left="1021"/>
      <w:jc w:val="center"/>
    </w:pPr>
    <w:rPr>
      <w:rFonts w:ascii="FrutigerNext LT Regular" w:eastAsia="华文细黑" w:hAnsi="FrutigerNext LT Regular"/>
      <w:b/>
      <w:sz w:val="24"/>
      <w:szCs w:val="24"/>
    </w:rPr>
  </w:style>
  <w:style w:type="paragraph" w:customStyle="1" w:styleId="5b">
    <w:name w:val="5.表格标题"/>
    <w:basedOn w:val="TableDescription1"/>
    <w:link w:val="5c"/>
    <w:qFormat/>
    <w:rsid w:val="00D43185"/>
    <w:pPr>
      <w:spacing w:before="160" w:line="240" w:lineRule="auto"/>
      <w:ind w:leftChars="0" w:left="1021"/>
    </w:pPr>
    <w:rPr>
      <w:rFonts w:eastAsia="华文细黑"/>
      <w:b/>
      <w:sz w:val="24"/>
      <w:szCs w:val="24"/>
    </w:rPr>
  </w:style>
  <w:style w:type="character" w:customStyle="1" w:styleId="FigureDescription0">
    <w:name w:val="Figure Description 字符"/>
    <w:basedOn w:val="a3"/>
    <w:link w:val="FigureDescription"/>
    <w:rsid w:val="008516FE"/>
    <w:rPr>
      <w:rFonts w:eastAsia="黑体" w:cs="Arial"/>
      <w:spacing w:val="-4"/>
      <w:kern w:val="2"/>
      <w:sz w:val="21"/>
      <w:szCs w:val="21"/>
    </w:rPr>
  </w:style>
  <w:style w:type="character" w:customStyle="1" w:styleId="93">
    <w:name w:val="9.图片标题 字符"/>
    <w:basedOn w:val="FigureDescription0"/>
    <w:link w:val="92"/>
    <w:rsid w:val="00D43185"/>
    <w:rPr>
      <w:rFonts w:ascii="FrutigerNext LT Regular" w:eastAsia="华文细黑" w:hAnsi="FrutigerNext LT Regular" w:cs="Arial"/>
      <w:b/>
      <w:spacing w:val="-4"/>
      <w:kern w:val="2"/>
      <w:sz w:val="24"/>
      <w:szCs w:val="24"/>
    </w:rPr>
  </w:style>
  <w:style w:type="character" w:customStyle="1" w:styleId="TableDescription0">
    <w:name w:val="Table Description 字符"/>
    <w:basedOn w:val="a3"/>
    <w:link w:val="TableDescription"/>
    <w:rsid w:val="00D43185"/>
    <w:rPr>
      <w:rFonts w:ascii="FrutigerNext LT Regular" w:eastAsia="黑体" w:hAnsi="FrutigerNext LT Regular" w:cs="Arial"/>
      <w:spacing w:val="-4"/>
      <w:kern w:val="2"/>
      <w:sz w:val="21"/>
      <w:szCs w:val="21"/>
    </w:rPr>
  </w:style>
  <w:style w:type="character" w:customStyle="1" w:styleId="TableDescription2">
    <w:name w:val="样式 Table Description + 居中 字符"/>
    <w:basedOn w:val="TableDescription0"/>
    <w:link w:val="TableDescription1"/>
    <w:rsid w:val="00D43185"/>
    <w:rPr>
      <w:rFonts w:ascii="FrutigerNext LT Regular" w:eastAsia="黑体" w:hAnsi="FrutigerNext LT Regular" w:cs="宋体"/>
      <w:spacing w:val="-4"/>
      <w:kern w:val="2"/>
      <w:sz w:val="21"/>
      <w:szCs w:val="21"/>
    </w:rPr>
  </w:style>
  <w:style w:type="character" w:customStyle="1" w:styleId="5c">
    <w:name w:val="5.表格标题 字符"/>
    <w:basedOn w:val="TableDescription2"/>
    <w:link w:val="5b"/>
    <w:rsid w:val="00D43185"/>
    <w:rPr>
      <w:rFonts w:ascii="FrutigerNext LT Regular" w:eastAsia="华文细黑" w:hAnsi="FrutigerNext LT Regular" w:cs="宋体"/>
      <w:b/>
      <w:spacing w:val="-4"/>
      <w:kern w:val="2"/>
      <w:sz w:val="24"/>
      <w:szCs w:val="24"/>
    </w:rPr>
  </w:style>
  <w:style w:type="character" w:customStyle="1" w:styleId="4Char">
    <w:name w:val="标题 4 Char"/>
    <w:aliases w:val="ALT+4 Char"/>
    <w:basedOn w:val="a3"/>
    <w:link w:val="4"/>
    <w:rsid w:val="0023720F"/>
    <w:rPr>
      <w:rFonts w:ascii="Arial Unicode MS" w:eastAsia="黑体" w:hAnsi="Arial Unicode MS" w:cs="宋体"/>
      <w:noProof/>
      <w:sz w:val="28"/>
      <w:szCs w:val="28"/>
    </w:rPr>
  </w:style>
  <w:style w:type="character" w:customStyle="1" w:styleId="5Char">
    <w:name w:val="标题 5 Char"/>
    <w:aliases w:val="ALT+5 Char"/>
    <w:basedOn w:val="a3"/>
    <w:link w:val="5"/>
    <w:rsid w:val="0023720F"/>
    <w:rPr>
      <w:rFonts w:ascii="Arial Unicode MS" w:eastAsia="黑体" w:hAnsi="Arial Unicode MS" w:cs="宋体"/>
      <w:noProof/>
      <w:sz w:val="24"/>
      <w:szCs w:val="24"/>
    </w:rPr>
  </w:style>
  <w:style w:type="paragraph" w:customStyle="1" w:styleId="Cover5">
    <w:name w:val="Cover 5"/>
    <w:basedOn w:val="a2"/>
    <w:rsid w:val="0023720F"/>
    <w:pPr>
      <w:widowControl w:val="0"/>
      <w:spacing w:before="0" w:after="0" w:line="240" w:lineRule="auto"/>
      <w:ind w:left="0"/>
    </w:pPr>
    <w:rPr>
      <w:rFonts w:ascii="华文细黑" w:eastAsia="宋体" w:hAnsi="华文细黑"/>
      <w:sz w:val="18"/>
      <w:szCs w:val="18"/>
    </w:rPr>
  </w:style>
  <w:style w:type="character" w:customStyle="1" w:styleId="HTMLChar">
    <w:name w:val="HTML 地址 Char"/>
    <w:basedOn w:val="a3"/>
    <w:link w:val="HTML2"/>
    <w:semiHidden/>
    <w:rsid w:val="0023720F"/>
    <w:rPr>
      <w:rFonts w:ascii="FrutigerNext LT Regular" w:eastAsia="华文细黑" w:hAnsi="FrutigerNext LT Regular" w:cs="Arial"/>
      <w:i/>
      <w:iCs/>
      <w:kern w:val="2"/>
      <w:sz w:val="21"/>
      <w:szCs w:val="21"/>
    </w:rPr>
  </w:style>
  <w:style w:type="character" w:customStyle="1" w:styleId="HTMLChar0">
    <w:name w:val="HTML 预设格式 Char"/>
    <w:basedOn w:val="a3"/>
    <w:link w:val="HTML8"/>
    <w:uiPriority w:val="99"/>
    <w:semiHidden/>
    <w:rsid w:val="0023720F"/>
    <w:rPr>
      <w:rFonts w:ascii="Courier New" w:eastAsia="华文细黑" w:hAnsi="Courier New" w:cs="Courier New"/>
      <w:kern w:val="2"/>
    </w:rPr>
  </w:style>
  <w:style w:type="table" w:customStyle="1" w:styleId="RemarksTable">
    <w:name w:val="Remarks Table"/>
    <w:basedOn w:val="a7"/>
    <w:rsid w:val="0023720F"/>
    <w:pPr>
      <w:jc w:val="left"/>
    </w:pPr>
    <w:rPr>
      <w:rFonts w:cs="Arial"/>
      <w:sz w:val="21"/>
      <w:szCs w:val="21"/>
    </w:rPr>
    <w:tblPr>
      <w:tblInd w:w="1814" w:type="dxa"/>
    </w:tblPr>
    <w:trPr>
      <w:cantSplit/>
    </w:trPr>
  </w:style>
  <w:style w:type="table" w:customStyle="1" w:styleId="Table">
    <w:name w:val="Table"/>
    <w:basedOn w:val="a9"/>
    <w:rsid w:val="0023720F"/>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table0">
    <w:name w:val="table"/>
    <w:basedOn w:val="a9"/>
    <w:rsid w:val="0023720F"/>
    <w:rPr>
      <w:rFonts w:eastAsia="Times New Roman" w:cs="Arial"/>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Char0">
    <w:name w:val="标题 Char"/>
    <w:basedOn w:val="a3"/>
    <w:link w:val="a8"/>
    <w:rsid w:val="0023720F"/>
    <w:rPr>
      <w:rFonts w:ascii="Arial" w:eastAsia="华文细黑" w:hAnsi="Arial" w:cs="Arial"/>
      <w:b/>
      <w:bCs/>
      <w:kern w:val="2"/>
      <w:sz w:val="32"/>
      <w:szCs w:val="32"/>
    </w:rPr>
  </w:style>
  <w:style w:type="character" w:customStyle="1" w:styleId="6Char">
    <w:name w:val="标题 6 Char"/>
    <w:basedOn w:val="a3"/>
    <w:link w:val="6"/>
    <w:semiHidden/>
    <w:rsid w:val="0023720F"/>
    <w:rPr>
      <w:rFonts w:ascii="Arial" w:eastAsia="黑体" w:hAnsi="Arial"/>
      <w:b/>
      <w:bCs/>
      <w:kern w:val="2"/>
      <w:sz w:val="21"/>
      <w:szCs w:val="21"/>
    </w:rPr>
  </w:style>
  <w:style w:type="character" w:customStyle="1" w:styleId="7Char">
    <w:name w:val="标题 7 Char"/>
    <w:basedOn w:val="a3"/>
    <w:link w:val="7"/>
    <w:rsid w:val="0023720F"/>
    <w:rPr>
      <w:rFonts w:ascii="Arial Unicode MS" w:eastAsia="黑体" w:hAnsi="Arial Unicode MS" w:cs="Book Antiqua"/>
      <w:b/>
      <w:kern w:val="2"/>
      <w:sz w:val="44"/>
      <w:szCs w:val="44"/>
    </w:rPr>
  </w:style>
  <w:style w:type="character" w:customStyle="1" w:styleId="8Char">
    <w:name w:val="标题 8 Char"/>
    <w:basedOn w:val="a3"/>
    <w:link w:val="8"/>
    <w:rsid w:val="0023720F"/>
    <w:rPr>
      <w:rFonts w:ascii="Arial Unicode MS" w:eastAsia="黑体" w:hAnsi="Arial Unicode MS"/>
      <w:bCs/>
      <w:noProof/>
      <w:sz w:val="36"/>
      <w:szCs w:val="36"/>
      <w:lang w:eastAsia="en-US"/>
    </w:rPr>
  </w:style>
  <w:style w:type="character" w:customStyle="1" w:styleId="9Char">
    <w:name w:val="标题 9 Char"/>
    <w:basedOn w:val="a3"/>
    <w:link w:val="9"/>
    <w:rsid w:val="0023720F"/>
    <w:rPr>
      <w:rFonts w:ascii="Arial Unicode MS" w:eastAsia="黑体" w:hAnsi="Arial Unicode MS"/>
      <w:noProof/>
      <w:sz w:val="32"/>
      <w:szCs w:val="32"/>
    </w:rPr>
  </w:style>
  <w:style w:type="character" w:customStyle="1" w:styleId="Char9">
    <w:name w:val="称呼 Char"/>
    <w:basedOn w:val="a3"/>
    <w:link w:val="afc"/>
    <w:semiHidden/>
    <w:rsid w:val="0023720F"/>
    <w:rPr>
      <w:rFonts w:ascii="FrutigerNext LT Regular" w:eastAsia="华文细黑" w:hAnsi="FrutigerNext LT Regular" w:cs="Arial"/>
      <w:kern w:val="2"/>
      <w:sz w:val="21"/>
      <w:szCs w:val="21"/>
    </w:rPr>
  </w:style>
  <w:style w:type="character" w:customStyle="1" w:styleId="Chara">
    <w:name w:val="纯文本 Char"/>
    <w:basedOn w:val="a3"/>
    <w:link w:val="afd"/>
    <w:semiHidden/>
    <w:rsid w:val="0023720F"/>
    <w:rPr>
      <w:rFonts w:ascii="宋体" w:eastAsia="华文细黑" w:hAnsi="Courier New" w:cs="Courier New"/>
      <w:kern w:val="2"/>
      <w:sz w:val="21"/>
      <w:szCs w:val="21"/>
    </w:rPr>
  </w:style>
  <w:style w:type="character" w:customStyle="1" w:styleId="Charb">
    <w:name w:val="电子邮件签名 Char"/>
    <w:basedOn w:val="a3"/>
    <w:link w:val="aff"/>
    <w:semiHidden/>
    <w:rsid w:val="0023720F"/>
    <w:rPr>
      <w:rFonts w:ascii="FrutigerNext LT Regular" w:eastAsia="华文细黑" w:hAnsi="FrutigerNext LT Regular" w:cs="Arial"/>
      <w:kern w:val="2"/>
      <w:sz w:val="21"/>
      <w:szCs w:val="21"/>
    </w:rPr>
  </w:style>
  <w:style w:type="character" w:customStyle="1" w:styleId="Charc">
    <w:name w:val="副标题 Char"/>
    <w:basedOn w:val="a3"/>
    <w:link w:val="aff0"/>
    <w:rsid w:val="0023720F"/>
    <w:rPr>
      <w:rFonts w:ascii="Arial" w:eastAsia="华文细黑" w:hAnsi="Arial" w:cs="Arial"/>
      <w:b/>
      <w:bCs/>
      <w:kern w:val="28"/>
      <w:sz w:val="32"/>
      <w:szCs w:val="32"/>
    </w:rPr>
  </w:style>
  <w:style w:type="character" w:customStyle="1" w:styleId="Char3">
    <w:name w:val="宏文本 Char"/>
    <w:basedOn w:val="a3"/>
    <w:link w:val="ae"/>
    <w:semiHidden/>
    <w:rsid w:val="0023720F"/>
    <w:rPr>
      <w:rFonts w:ascii="Courier New" w:hAnsi="Courier New" w:cs="Courier New"/>
      <w:kern w:val="2"/>
      <w:sz w:val="24"/>
      <w:szCs w:val="24"/>
    </w:rPr>
  </w:style>
  <w:style w:type="character" w:customStyle="1" w:styleId="Chard">
    <w:name w:val="结束语 Char"/>
    <w:basedOn w:val="a3"/>
    <w:link w:val="aff2"/>
    <w:semiHidden/>
    <w:rsid w:val="0023720F"/>
    <w:rPr>
      <w:rFonts w:ascii="FrutigerNext LT Regular" w:eastAsia="华文细黑" w:hAnsi="FrutigerNext LT Regular" w:cs="Arial"/>
      <w:kern w:val="2"/>
      <w:sz w:val="21"/>
      <w:szCs w:val="21"/>
    </w:rPr>
  </w:style>
  <w:style w:type="character" w:customStyle="1" w:styleId="Char5">
    <w:name w:val="批注框文本 Char"/>
    <w:basedOn w:val="a3"/>
    <w:link w:val="af1"/>
    <w:semiHidden/>
    <w:rsid w:val="0023720F"/>
    <w:rPr>
      <w:rFonts w:ascii="FrutigerNext LT Regular" w:eastAsia="华文细黑" w:hAnsi="FrutigerNext LT Regular" w:cs="Arial"/>
      <w:kern w:val="2"/>
      <w:sz w:val="18"/>
      <w:szCs w:val="18"/>
    </w:rPr>
  </w:style>
  <w:style w:type="character" w:customStyle="1" w:styleId="Char6">
    <w:name w:val="批注文字 Char"/>
    <w:basedOn w:val="a3"/>
    <w:link w:val="af2"/>
    <w:semiHidden/>
    <w:rsid w:val="0023720F"/>
    <w:rPr>
      <w:rFonts w:ascii="FrutigerNext LT Regular" w:eastAsia="华文细黑" w:hAnsi="FrutigerNext LT Regular" w:cs="Arial"/>
      <w:kern w:val="2"/>
      <w:sz w:val="21"/>
      <w:szCs w:val="21"/>
    </w:rPr>
  </w:style>
  <w:style w:type="character" w:customStyle="1" w:styleId="Char7">
    <w:name w:val="批注主题 Char"/>
    <w:basedOn w:val="Char6"/>
    <w:link w:val="af4"/>
    <w:semiHidden/>
    <w:rsid w:val="0023720F"/>
    <w:rPr>
      <w:rFonts w:ascii="FrutigerNext LT Regular" w:eastAsia="华文细黑" w:hAnsi="FrutigerNext LT Regular" w:cs="Arial"/>
      <w:b/>
      <w:bCs/>
      <w:kern w:val="2"/>
      <w:sz w:val="21"/>
      <w:szCs w:val="21"/>
    </w:rPr>
  </w:style>
  <w:style w:type="character" w:customStyle="1" w:styleId="Chare">
    <w:name w:val="签名 Char"/>
    <w:basedOn w:val="a3"/>
    <w:link w:val="aff8"/>
    <w:semiHidden/>
    <w:rsid w:val="0023720F"/>
    <w:rPr>
      <w:rFonts w:ascii="FrutigerNext LT Regular" w:eastAsia="华文细黑" w:hAnsi="FrutigerNext LT Regular" w:cs="Arial"/>
      <w:kern w:val="2"/>
      <w:sz w:val="21"/>
      <w:szCs w:val="21"/>
    </w:rPr>
  </w:style>
  <w:style w:type="character" w:customStyle="1" w:styleId="Charf">
    <w:name w:val="日期 Char"/>
    <w:basedOn w:val="a3"/>
    <w:link w:val="affa"/>
    <w:semiHidden/>
    <w:rsid w:val="0023720F"/>
    <w:rPr>
      <w:rFonts w:ascii="FrutigerNext LT Regular" w:eastAsia="华文细黑" w:hAnsi="FrutigerNext LT Regular" w:cs="Arial"/>
      <w:kern w:val="2"/>
      <w:sz w:val="21"/>
      <w:szCs w:val="21"/>
    </w:rPr>
  </w:style>
  <w:style w:type="character" w:customStyle="1" w:styleId="Char8">
    <w:name w:val="尾注文本 Char"/>
    <w:basedOn w:val="a3"/>
    <w:link w:val="af7"/>
    <w:semiHidden/>
    <w:rsid w:val="0023720F"/>
    <w:rPr>
      <w:rFonts w:ascii="FrutigerNext LT Regular" w:eastAsia="华文细黑" w:hAnsi="FrutigerNext LT Regular" w:cs="Arial"/>
      <w:kern w:val="2"/>
      <w:sz w:val="21"/>
      <w:szCs w:val="21"/>
    </w:rPr>
  </w:style>
  <w:style w:type="character" w:customStyle="1" w:styleId="Char1">
    <w:name w:val="文档结构图 Char"/>
    <w:basedOn w:val="a3"/>
    <w:link w:val="ab"/>
    <w:semiHidden/>
    <w:rsid w:val="0023720F"/>
    <w:rPr>
      <w:rFonts w:ascii="FrutigerNext LT Regular" w:eastAsia="华文细黑" w:hAnsi="FrutigerNext LT Regular" w:cs="Arial"/>
      <w:kern w:val="2"/>
      <w:sz w:val="21"/>
      <w:szCs w:val="21"/>
      <w:shd w:val="clear" w:color="auto" w:fill="000080"/>
    </w:rPr>
  </w:style>
  <w:style w:type="character" w:customStyle="1" w:styleId="Charf0">
    <w:name w:val="信息标题 Char"/>
    <w:basedOn w:val="a3"/>
    <w:link w:val="affd"/>
    <w:semiHidden/>
    <w:rsid w:val="0023720F"/>
    <w:rPr>
      <w:rFonts w:ascii="Arial" w:eastAsia="华文细黑" w:hAnsi="Arial" w:cs="Arial"/>
      <w:kern w:val="2"/>
      <w:sz w:val="21"/>
      <w:szCs w:val="21"/>
      <w:shd w:val="pct20" w:color="auto" w:fill="auto"/>
    </w:rPr>
  </w:style>
  <w:style w:type="character" w:customStyle="1" w:styleId="Charf1">
    <w:name w:val="正文文本 Char"/>
    <w:basedOn w:val="a3"/>
    <w:link w:val="afff2"/>
    <w:semiHidden/>
    <w:rsid w:val="0023720F"/>
    <w:rPr>
      <w:rFonts w:ascii="FrutigerNext LT Regular" w:eastAsia="华文细黑" w:hAnsi="FrutigerNext LT Regular" w:cs="Arial"/>
      <w:kern w:val="2"/>
      <w:sz w:val="21"/>
      <w:szCs w:val="21"/>
    </w:rPr>
  </w:style>
  <w:style w:type="character" w:customStyle="1" w:styleId="Charf2">
    <w:name w:val="正文首行缩进 Char"/>
    <w:basedOn w:val="Charf1"/>
    <w:link w:val="afff3"/>
    <w:semiHidden/>
    <w:rsid w:val="0023720F"/>
    <w:rPr>
      <w:rFonts w:ascii="FrutigerNext LT Regular" w:eastAsia="华文细黑" w:hAnsi="FrutigerNext LT Regular" w:cs="Arial"/>
      <w:kern w:val="2"/>
      <w:sz w:val="21"/>
      <w:szCs w:val="21"/>
    </w:rPr>
  </w:style>
  <w:style w:type="character" w:customStyle="1" w:styleId="Charf3">
    <w:name w:val="正文文本缩进 Char"/>
    <w:basedOn w:val="a3"/>
    <w:link w:val="afff4"/>
    <w:semiHidden/>
    <w:rsid w:val="0023720F"/>
    <w:rPr>
      <w:rFonts w:ascii="FrutigerNext LT Regular" w:eastAsia="华文细黑" w:hAnsi="FrutigerNext LT Regular" w:cs="Arial"/>
      <w:kern w:val="2"/>
      <w:sz w:val="21"/>
      <w:szCs w:val="21"/>
    </w:rPr>
  </w:style>
  <w:style w:type="character" w:customStyle="1" w:styleId="2Char0">
    <w:name w:val="正文首行缩进 2 Char"/>
    <w:basedOn w:val="Charf3"/>
    <w:link w:val="2f"/>
    <w:semiHidden/>
    <w:rsid w:val="0023720F"/>
    <w:rPr>
      <w:rFonts w:ascii="FrutigerNext LT Regular" w:eastAsia="华文细黑" w:hAnsi="FrutigerNext LT Regular" w:cs="Arial"/>
      <w:kern w:val="2"/>
      <w:sz w:val="21"/>
      <w:szCs w:val="21"/>
    </w:rPr>
  </w:style>
  <w:style w:type="character" w:customStyle="1" w:styleId="2Char1">
    <w:name w:val="正文文本 2 Char"/>
    <w:basedOn w:val="a3"/>
    <w:link w:val="2f0"/>
    <w:semiHidden/>
    <w:rsid w:val="0023720F"/>
    <w:rPr>
      <w:rFonts w:ascii="FrutigerNext LT Regular" w:eastAsia="华文细黑" w:hAnsi="FrutigerNext LT Regular" w:cs="Arial"/>
      <w:kern w:val="2"/>
      <w:sz w:val="21"/>
      <w:szCs w:val="21"/>
    </w:rPr>
  </w:style>
  <w:style w:type="character" w:customStyle="1" w:styleId="3Char0">
    <w:name w:val="正文文本 3 Char"/>
    <w:basedOn w:val="a3"/>
    <w:link w:val="3f"/>
    <w:semiHidden/>
    <w:rsid w:val="0023720F"/>
    <w:rPr>
      <w:rFonts w:ascii="FrutigerNext LT Regular" w:eastAsia="华文细黑" w:hAnsi="FrutigerNext LT Regular" w:cs="Arial"/>
      <w:kern w:val="2"/>
      <w:sz w:val="16"/>
      <w:szCs w:val="16"/>
    </w:rPr>
  </w:style>
  <w:style w:type="character" w:customStyle="1" w:styleId="2Char2">
    <w:name w:val="正文文本缩进 2 Char"/>
    <w:basedOn w:val="a3"/>
    <w:link w:val="2f1"/>
    <w:semiHidden/>
    <w:rsid w:val="0023720F"/>
    <w:rPr>
      <w:rFonts w:ascii="FrutigerNext LT Regular" w:eastAsia="华文细黑" w:hAnsi="FrutigerNext LT Regular" w:cs="Arial"/>
      <w:kern w:val="2"/>
      <w:sz w:val="21"/>
      <w:szCs w:val="21"/>
    </w:rPr>
  </w:style>
  <w:style w:type="character" w:customStyle="1" w:styleId="3Char1">
    <w:name w:val="正文文本缩进 3 Char"/>
    <w:basedOn w:val="a3"/>
    <w:link w:val="3f0"/>
    <w:semiHidden/>
    <w:rsid w:val="0023720F"/>
    <w:rPr>
      <w:rFonts w:ascii="FrutigerNext LT Regular" w:eastAsia="华文细黑" w:hAnsi="FrutigerNext LT Regular" w:cs="Arial"/>
      <w:kern w:val="2"/>
      <w:sz w:val="16"/>
      <w:szCs w:val="16"/>
    </w:rPr>
  </w:style>
  <w:style w:type="character" w:customStyle="1" w:styleId="Charf4">
    <w:name w:val="注释标题 Char"/>
    <w:basedOn w:val="a3"/>
    <w:link w:val="afff6"/>
    <w:semiHidden/>
    <w:rsid w:val="0023720F"/>
    <w:rPr>
      <w:rFonts w:ascii="FrutigerNext LT Regular" w:eastAsia="华文细黑" w:hAnsi="FrutigerNext LT Regular" w:cs="Arial"/>
      <w:kern w:val="2"/>
      <w:sz w:val="21"/>
      <w:szCs w:val="21"/>
    </w:rPr>
  </w:style>
  <w:style w:type="character" w:customStyle="1" w:styleId="notetitle">
    <w:name w:val="notetitle"/>
    <w:basedOn w:val="a3"/>
    <w:rsid w:val="0023720F"/>
  </w:style>
  <w:style w:type="character" w:customStyle="1" w:styleId="filepath">
    <w:name w:val="filepath"/>
    <w:basedOn w:val="a3"/>
    <w:rsid w:val="0023720F"/>
  </w:style>
  <w:style w:type="character" w:customStyle="1" w:styleId="varname">
    <w:name w:val="varname"/>
    <w:basedOn w:val="a3"/>
    <w:rsid w:val="0023720F"/>
  </w:style>
  <w:style w:type="character" w:customStyle="1" w:styleId="parmname">
    <w:name w:val="parmname"/>
    <w:basedOn w:val="a3"/>
    <w:rsid w:val="0023720F"/>
  </w:style>
  <w:style w:type="character" w:customStyle="1" w:styleId="menucascade">
    <w:name w:val="menucascade"/>
    <w:basedOn w:val="a3"/>
    <w:rsid w:val="0023720F"/>
  </w:style>
  <w:style w:type="character" w:customStyle="1" w:styleId="uicontrol">
    <w:name w:val="uicontrol"/>
    <w:basedOn w:val="a3"/>
    <w:rsid w:val="0023720F"/>
  </w:style>
  <w:style w:type="character" w:customStyle="1" w:styleId="userinput">
    <w:name w:val="userinput"/>
    <w:basedOn w:val="a3"/>
    <w:rsid w:val="0023720F"/>
  </w:style>
  <w:style w:type="character" w:customStyle="1" w:styleId="wintitle">
    <w:name w:val="wintitle"/>
    <w:basedOn w:val="a3"/>
    <w:rsid w:val="0023720F"/>
  </w:style>
  <w:style w:type="character" w:customStyle="1" w:styleId="parmvalue">
    <w:name w:val="parmvalue"/>
    <w:basedOn w:val="a3"/>
    <w:rsid w:val="0023720F"/>
  </w:style>
  <w:style w:type="character" w:customStyle="1" w:styleId="cmdname">
    <w:name w:val="cmdname"/>
    <w:basedOn w:val="a3"/>
    <w:rsid w:val="0023720F"/>
  </w:style>
  <w:style w:type="character" w:customStyle="1" w:styleId="figcap">
    <w:name w:val="figcap"/>
    <w:basedOn w:val="a3"/>
    <w:rsid w:val="0023720F"/>
  </w:style>
  <w:style w:type="paragraph" w:customStyle="1" w:styleId="sectiontitle">
    <w:name w:val="sectiontitle"/>
    <w:basedOn w:val="a2"/>
    <w:rsid w:val="0023720F"/>
    <w:pPr>
      <w:topLinePunct w:val="0"/>
      <w:adjustRightInd/>
      <w:snapToGrid/>
      <w:spacing w:before="100" w:beforeAutospacing="1" w:after="100" w:afterAutospacing="1" w:line="240" w:lineRule="auto"/>
      <w:ind w:left="0"/>
    </w:pPr>
    <w:rPr>
      <w:rFonts w:ascii="Times New Roman" w:eastAsia="Times New Roman" w:hAnsi="Times New Roman" w:cs="Times New Roman"/>
      <w:kern w:val="0"/>
      <w:sz w:val="24"/>
      <w:szCs w:val="24"/>
    </w:rPr>
  </w:style>
  <w:style w:type="character" w:customStyle="1" w:styleId="noticetitle">
    <w:name w:val="noticetitle"/>
    <w:basedOn w:val="a3"/>
    <w:rsid w:val="002372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638651151">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hyperlink" Target="http://localhost:7890/pages/YZG0624X/01/YZG0624X/01/resources/install/oc_install_0122.html" TargetMode="External"/><Relationship Id="rId21" Type="http://schemas.openxmlformats.org/officeDocument/2006/relationships/image" Target="media/image3.png"/><Relationship Id="rId63" Type="http://schemas.openxmlformats.org/officeDocument/2006/relationships/image" Target="media/image41.png"/><Relationship Id="rId159" Type="http://schemas.openxmlformats.org/officeDocument/2006/relationships/image" Target="media/image133.png"/><Relationship Id="rId324" Type="http://schemas.openxmlformats.org/officeDocument/2006/relationships/image" Target="media/image279.png"/><Relationship Id="rId366" Type="http://schemas.openxmlformats.org/officeDocument/2006/relationships/image" Target="media/image321.png"/><Relationship Id="rId170" Type="http://schemas.openxmlformats.org/officeDocument/2006/relationships/image" Target="media/image143.png"/><Relationship Id="rId226" Type="http://schemas.openxmlformats.org/officeDocument/2006/relationships/image" Target="media/image191.png"/><Relationship Id="rId268" Type="http://schemas.openxmlformats.org/officeDocument/2006/relationships/image" Target="media/image229.png"/><Relationship Id="rId32" Type="http://schemas.openxmlformats.org/officeDocument/2006/relationships/image" Target="media/image11.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290.png"/><Relationship Id="rId5" Type="http://schemas.openxmlformats.org/officeDocument/2006/relationships/customXml" Target="../customXml/item4.xml"/><Relationship Id="rId181" Type="http://schemas.openxmlformats.org/officeDocument/2006/relationships/image" Target="media/image154.png"/><Relationship Id="rId237" Type="http://schemas.openxmlformats.org/officeDocument/2006/relationships/image" Target="media/image202.png"/><Relationship Id="rId279" Type="http://schemas.openxmlformats.org/officeDocument/2006/relationships/image" Target="media/image240.png"/><Relationship Id="rId43" Type="http://schemas.openxmlformats.org/officeDocument/2006/relationships/image" Target="media/image22.png"/><Relationship Id="rId139" Type="http://schemas.openxmlformats.org/officeDocument/2006/relationships/image" Target="media/image117.png"/><Relationship Id="rId290" Type="http://schemas.openxmlformats.org/officeDocument/2006/relationships/hyperlink" Target="http://support.huawei.com/hdx/pages/DOC1000384939YZG0624X/01/DOC1000384939YZG0624X/01/resources/install/oc_install_0013_physical.html?ft=0&amp;fe=10&amp;hib=3.1.4.2.2.1&amp;id=oc_install_0013_physical&amp;text=%25u5B89%25u88C5%25u5355%25u673A&amp;docid=DOC1000384939" TargetMode="External"/><Relationship Id="rId304" Type="http://schemas.openxmlformats.org/officeDocument/2006/relationships/hyperlink" Target="http://192.168.210.81:8080" TargetMode="External"/><Relationship Id="rId346" Type="http://schemas.openxmlformats.org/officeDocument/2006/relationships/image" Target="media/image301.png"/><Relationship Id="rId85" Type="http://schemas.openxmlformats.org/officeDocument/2006/relationships/image" Target="media/image63.png"/><Relationship Id="rId150" Type="http://schemas.openxmlformats.org/officeDocument/2006/relationships/image" Target="media/image125.png"/><Relationship Id="rId192" Type="http://schemas.openxmlformats.org/officeDocument/2006/relationships/image" Target="media/image162.png"/><Relationship Id="rId206" Type="http://schemas.openxmlformats.org/officeDocument/2006/relationships/image" Target="media/image172.png"/><Relationship Id="rId248" Type="http://schemas.openxmlformats.org/officeDocument/2006/relationships/hyperlink" Target="http://support.huawei.com/hdx/pages/DOC1000384983YZG07074/02/DOC1000384983YZG07074/02/resources/help/help029.html?ft=0&amp;fe=10&amp;hib=4.2.6.3.2&amp;id=help029&amp;text=%25u521B%25u5EFA%25u4E91%25u4E3B%25u673A%25u670D%25u52A1&amp;docid=DOC1000384983" TargetMode="External"/><Relationship Id="rId12" Type="http://schemas.openxmlformats.org/officeDocument/2006/relationships/image" Target="media/image1.emf"/><Relationship Id="rId108" Type="http://schemas.openxmlformats.org/officeDocument/2006/relationships/image" Target="media/image86.png"/><Relationship Id="rId315" Type="http://schemas.openxmlformats.org/officeDocument/2006/relationships/image" Target="media/image270.png"/><Relationship Id="rId357" Type="http://schemas.openxmlformats.org/officeDocument/2006/relationships/image" Target="media/image312.png"/><Relationship Id="rId54" Type="http://schemas.openxmlformats.org/officeDocument/2006/relationships/image" Target="media/image33.png"/><Relationship Id="rId96" Type="http://schemas.openxmlformats.org/officeDocument/2006/relationships/image" Target="media/image74.png"/><Relationship Id="rId161" Type="http://schemas.openxmlformats.org/officeDocument/2006/relationships/image" Target="media/image135.png"/><Relationship Id="rId217" Type="http://schemas.openxmlformats.org/officeDocument/2006/relationships/image" Target="media/image182.png"/><Relationship Id="rId259" Type="http://schemas.openxmlformats.org/officeDocument/2006/relationships/image" Target="media/image222.png"/><Relationship Id="rId23" Type="http://schemas.openxmlformats.org/officeDocument/2006/relationships/hyperlink" Target="ftp://10.175.199.9" TargetMode="External"/><Relationship Id="rId119" Type="http://schemas.openxmlformats.org/officeDocument/2006/relationships/image" Target="media/image97.png"/><Relationship Id="rId270" Type="http://schemas.openxmlformats.org/officeDocument/2006/relationships/image" Target="media/image231.png"/><Relationship Id="rId326" Type="http://schemas.openxmlformats.org/officeDocument/2006/relationships/image" Target="media/image281.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footer" Target="footer4.xml"/><Relationship Id="rId172" Type="http://schemas.openxmlformats.org/officeDocument/2006/relationships/image" Target="media/image145.png"/><Relationship Id="rId228" Type="http://schemas.openxmlformats.org/officeDocument/2006/relationships/image" Target="media/image193.png"/><Relationship Id="rId281" Type="http://schemas.openxmlformats.org/officeDocument/2006/relationships/image" Target="media/image242.png"/><Relationship Id="rId337" Type="http://schemas.openxmlformats.org/officeDocument/2006/relationships/image" Target="media/image292.png"/><Relationship Id="rId34" Type="http://schemas.openxmlformats.org/officeDocument/2006/relationships/image" Target="media/image13.png"/><Relationship Id="rId76" Type="http://schemas.openxmlformats.org/officeDocument/2006/relationships/image" Target="media/image54.png"/><Relationship Id="rId141" Type="http://schemas.openxmlformats.org/officeDocument/2006/relationships/image" Target="media/image119.png"/><Relationship Id="rId7" Type="http://schemas.openxmlformats.org/officeDocument/2006/relationships/styles" Target="styles.xml"/><Relationship Id="rId183" Type="http://schemas.openxmlformats.org/officeDocument/2006/relationships/hyperlink" Target="http://localhost:7890/pages/YZG07074/02/YZG07074/02/resources/soft_inst/it_60_23_000021.html" TargetMode="External"/><Relationship Id="rId239" Type="http://schemas.openxmlformats.org/officeDocument/2006/relationships/image" Target="media/image204.png"/><Relationship Id="rId250" Type="http://schemas.openxmlformats.org/officeDocument/2006/relationships/image" Target="media/image213.png"/><Relationship Id="rId292" Type="http://schemas.openxmlformats.org/officeDocument/2006/relationships/image" Target="media/image252.png"/><Relationship Id="rId306" Type="http://schemas.openxmlformats.org/officeDocument/2006/relationships/hyperlink" Target="http://192.168.210.81:8080" TargetMode="External"/><Relationship Id="rId45" Type="http://schemas.openxmlformats.org/officeDocument/2006/relationships/image" Target="media/image24.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03.png"/><Relationship Id="rId152" Type="http://schemas.openxmlformats.org/officeDocument/2006/relationships/hyperlink" Target="http://localhost:7890/pages/YZF0919M/02/YZF0919M/02/resources/07_fm/soft_inst/it_60_23_000018_ict.html" TargetMode="External"/><Relationship Id="rId194" Type="http://schemas.openxmlformats.org/officeDocument/2006/relationships/image" Target="media/image163.png"/><Relationship Id="rId208" Type="http://schemas.openxmlformats.org/officeDocument/2006/relationships/image" Target="media/image174.png"/><Relationship Id="rId261" Type="http://schemas.openxmlformats.org/officeDocument/2006/relationships/image" Target="media/image224.png"/><Relationship Id="rId14" Type="http://schemas.openxmlformats.org/officeDocument/2006/relationships/footer" Target="footer1.xml"/><Relationship Id="rId56" Type="http://schemas.openxmlformats.org/officeDocument/2006/relationships/image" Target="media/image35.png"/><Relationship Id="rId317" Type="http://schemas.openxmlformats.org/officeDocument/2006/relationships/image" Target="media/image272.png"/><Relationship Id="rId359" Type="http://schemas.openxmlformats.org/officeDocument/2006/relationships/image" Target="media/image314.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37.png"/><Relationship Id="rId219" Type="http://schemas.openxmlformats.org/officeDocument/2006/relationships/image" Target="media/image184.png"/><Relationship Id="rId370" Type="http://schemas.microsoft.com/office/2011/relationships/people" Target="people.xml"/><Relationship Id="rId230" Type="http://schemas.openxmlformats.org/officeDocument/2006/relationships/image" Target="media/image195.png"/><Relationship Id="rId25" Type="http://schemas.openxmlformats.org/officeDocument/2006/relationships/hyperlink" Target="http://support.huawei.com/hdx/pages/DOC1000262725YZF0919M/02/DOC1000262725YZF0919M/02/resources/06_stack/install/it_63_23_000008.html" TargetMode="External"/><Relationship Id="rId67" Type="http://schemas.openxmlformats.org/officeDocument/2006/relationships/image" Target="media/image45.png"/><Relationship Id="rId272" Type="http://schemas.openxmlformats.org/officeDocument/2006/relationships/image" Target="media/image233.png"/><Relationship Id="rId328" Type="http://schemas.openxmlformats.org/officeDocument/2006/relationships/image" Target="media/image283.png"/><Relationship Id="rId132" Type="http://schemas.openxmlformats.org/officeDocument/2006/relationships/image" Target="media/image110.png"/><Relationship Id="rId174" Type="http://schemas.openxmlformats.org/officeDocument/2006/relationships/image" Target="media/image147.png"/><Relationship Id="rId241" Type="http://schemas.openxmlformats.org/officeDocument/2006/relationships/image" Target="media/image206.png"/><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image" Target="media/image36.png"/><Relationship Id="rId262" Type="http://schemas.openxmlformats.org/officeDocument/2006/relationships/image" Target="media/image225.png"/><Relationship Id="rId283" Type="http://schemas.openxmlformats.org/officeDocument/2006/relationships/image" Target="media/image244.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38.png"/><Relationship Id="rId185" Type="http://schemas.openxmlformats.org/officeDocument/2006/relationships/image" Target="media/image157.png"/><Relationship Id="rId350" Type="http://schemas.openxmlformats.org/officeDocument/2006/relationships/image" Target="media/image305.png"/><Relationship Id="rId371" Type="http://schemas.openxmlformats.org/officeDocument/2006/relationships/theme" Target="theme/theme1.xml"/><Relationship Id="rId9" Type="http://schemas.openxmlformats.org/officeDocument/2006/relationships/webSettings" Target="webSettings.xml"/><Relationship Id="rId210" Type="http://schemas.openxmlformats.org/officeDocument/2006/relationships/image" Target="media/image176.png"/><Relationship Id="rId26" Type="http://schemas.openxmlformats.org/officeDocument/2006/relationships/image" Target="media/image5.png"/><Relationship Id="rId231" Type="http://schemas.openxmlformats.org/officeDocument/2006/relationships/image" Target="media/image196.png"/><Relationship Id="rId252" Type="http://schemas.openxmlformats.org/officeDocument/2006/relationships/image" Target="media/image215.png"/><Relationship Id="rId273" Type="http://schemas.openxmlformats.org/officeDocument/2006/relationships/image" Target="media/image234.png"/><Relationship Id="rId294" Type="http://schemas.openxmlformats.org/officeDocument/2006/relationships/image" Target="media/image254.png"/><Relationship Id="rId308" Type="http://schemas.openxmlformats.org/officeDocument/2006/relationships/image" Target="media/image263.png"/><Relationship Id="rId329" Type="http://schemas.openxmlformats.org/officeDocument/2006/relationships/image" Target="media/image284.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28.png"/><Relationship Id="rId175" Type="http://schemas.openxmlformats.org/officeDocument/2006/relationships/image" Target="media/image148.png"/><Relationship Id="rId340" Type="http://schemas.openxmlformats.org/officeDocument/2006/relationships/image" Target="media/image295.png"/><Relationship Id="rId361" Type="http://schemas.openxmlformats.org/officeDocument/2006/relationships/image" Target="media/image316.png"/><Relationship Id="rId196" Type="http://schemas.openxmlformats.org/officeDocument/2006/relationships/hyperlink" Target="http://localhost:7890/pages/YZG07074/02/YZG07074/02/resources/soft_inst/it_90_23_000023_ict.html?ft=0&amp;fe=10&amp;hib=3.3.5&amp;id=it_90_23_000023_ict" TargetMode="External"/><Relationship Id="rId200" Type="http://schemas.openxmlformats.org/officeDocument/2006/relationships/hyperlink" Target="http://localhost:7890/pages/YZG07074/02/YZG07074/02/resources/soft_inst/it_90_23_000023_ict.html?ft=0&amp;fe=10&amp;hib=3.3.5&amp;id=it_90_23_000023_ict" TargetMode="External"/><Relationship Id="rId16" Type="http://schemas.openxmlformats.org/officeDocument/2006/relationships/header" Target="header2.xml"/><Relationship Id="rId221" Type="http://schemas.openxmlformats.org/officeDocument/2006/relationships/image" Target="media/image186.png"/><Relationship Id="rId242" Type="http://schemas.openxmlformats.org/officeDocument/2006/relationships/image" Target="media/image207.png"/><Relationship Id="rId263" Type="http://schemas.openxmlformats.org/officeDocument/2006/relationships/image" Target="media/image226.png"/><Relationship Id="rId284" Type="http://schemas.openxmlformats.org/officeDocument/2006/relationships/image" Target="media/image245.png"/><Relationship Id="rId319" Type="http://schemas.openxmlformats.org/officeDocument/2006/relationships/image" Target="media/image274.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285.png"/><Relationship Id="rId90" Type="http://schemas.openxmlformats.org/officeDocument/2006/relationships/image" Target="media/image68.png"/><Relationship Id="rId165" Type="http://schemas.openxmlformats.org/officeDocument/2006/relationships/image" Target="media/image139.png"/><Relationship Id="rId186" Type="http://schemas.openxmlformats.org/officeDocument/2006/relationships/image" Target="media/image158.png"/><Relationship Id="rId351" Type="http://schemas.openxmlformats.org/officeDocument/2006/relationships/image" Target="media/image306.png"/><Relationship Id="rId211" Type="http://schemas.openxmlformats.org/officeDocument/2006/relationships/hyperlink" Target="http://support.huawei.com/hdx/pages/DOC1000384983YZG07074/02/DOC1000384983YZG07074/02/resources/help/help011_cp1.html?ft=0&amp;fe=10&amp;hib=4.2.8.4.1&amp;id=help011_2&amp;text=%25u521B%25u5EFAVDC%25u548CVDC%25u7BA1%25u7406%25u5458&amp;docid=DOC1000384983" TargetMode="External"/><Relationship Id="rId232" Type="http://schemas.openxmlformats.org/officeDocument/2006/relationships/image" Target="media/image197.png"/><Relationship Id="rId253" Type="http://schemas.openxmlformats.org/officeDocument/2006/relationships/image" Target="media/image216.png"/><Relationship Id="rId274" Type="http://schemas.openxmlformats.org/officeDocument/2006/relationships/image" Target="media/image235.png"/><Relationship Id="rId295" Type="http://schemas.openxmlformats.org/officeDocument/2006/relationships/hyperlink" Target="http://localhost:7890/pages/YZG0624X/01/YZG0624X/01/resources/install/oc_install_0122.html" TargetMode="External"/><Relationship Id="rId309" Type="http://schemas.openxmlformats.org/officeDocument/2006/relationships/image" Target="media/image264.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75.png"/><Relationship Id="rId80" Type="http://schemas.openxmlformats.org/officeDocument/2006/relationships/image" Target="media/image58.png"/><Relationship Id="rId155" Type="http://schemas.openxmlformats.org/officeDocument/2006/relationships/image" Target="media/image129.png"/><Relationship Id="rId176" Type="http://schemas.openxmlformats.org/officeDocument/2006/relationships/image" Target="media/image149.png"/><Relationship Id="rId197" Type="http://schemas.openxmlformats.org/officeDocument/2006/relationships/image" Target="media/image165.png"/><Relationship Id="rId341" Type="http://schemas.openxmlformats.org/officeDocument/2006/relationships/image" Target="media/image296.png"/><Relationship Id="rId362" Type="http://schemas.openxmlformats.org/officeDocument/2006/relationships/image" Target="media/image317.png"/><Relationship Id="rId201" Type="http://schemas.openxmlformats.org/officeDocument/2006/relationships/image" Target="media/image168.png"/><Relationship Id="rId222" Type="http://schemas.openxmlformats.org/officeDocument/2006/relationships/image" Target="media/image187.png"/><Relationship Id="rId243" Type="http://schemas.openxmlformats.org/officeDocument/2006/relationships/image" Target="media/image208.png"/><Relationship Id="rId264" Type="http://schemas.openxmlformats.org/officeDocument/2006/relationships/hyperlink" Target="http://support.huawei.com/hdx/pages/DOC1000384983YZG07074/02/DOC1000384983YZG07074/02/resources/help/help030.html?ft=0&amp;fe=10&amp;hib=4.2.6.3.4&amp;id=help030&amp;text=%25u521B%25u5EFA%25u4E91%25u786C%25u76D8%25u670D%25u52A1&amp;docid=DOC1000384983" TargetMode="External"/><Relationship Id="rId285" Type="http://schemas.openxmlformats.org/officeDocument/2006/relationships/image" Target="media/image246.png"/><Relationship Id="rId17" Type="http://schemas.openxmlformats.org/officeDocument/2006/relationships/image" Target="media/image2.emf"/><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65.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hyperlink" Target="http://localhost:7890/pages/YZF0919M/02/YZF0919M/02/resources/07_fm/soft_inst/it_60_23_200001.html" TargetMode="External"/><Relationship Id="rId166" Type="http://schemas.openxmlformats.org/officeDocument/2006/relationships/image" Target="media/image140.png"/><Relationship Id="rId187" Type="http://schemas.openxmlformats.org/officeDocument/2006/relationships/image" Target="media/image159.png"/><Relationship Id="rId331" Type="http://schemas.openxmlformats.org/officeDocument/2006/relationships/image" Target="media/image286.png"/><Relationship Id="rId352" Type="http://schemas.openxmlformats.org/officeDocument/2006/relationships/image" Target="media/image307.png"/><Relationship Id="rId1" Type="http://schemas.microsoft.com/office/2006/relationships/keyMapCustomizations" Target="customizations.xml"/><Relationship Id="rId212" Type="http://schemas.openxmlformats.org/officeDocument/2006/relationships/image" Target="media/image177.png"/><Relationship Id="rId233" Type="http://schemas.openxmlformats.org/officeDocument/2006/relationships/image" Target="media/image198.png"/><Relationship Id="rId254" Type="http://schemas.openxmlformats.org/officeDocument/2006/relationships/image" Target="media/image217.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2.png"/><Relationship Id="rId275" Type="http://schemas.openxmlformats.org/officeDocument/2006/relationships/image" Target="media/image236.png"/><Relationship Id="rId296" Type="http://schemas.openxmlformats.org/officeDocument/2006/relationships/image" Target="media/image255.png"/><Relationship Id="rId300" Type="http://schemas.openxmlformats.org/officeDocument/2006/relationships/image" Target="media/image257.png"/><Relationship Id="rId60" Type="http://schemas.openxmlformats.org/officeDocument/2006/relationships/image" Target="media/image39.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66.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8.png"/><Relationship Id="rId202" Type="http://schemas.openxmlformats.org/officeDocument/2006/relationships/hyperlink" Target="http://localhost:7890/pages/YZG07074/02/YZG07074/02/resources/soft_inst/it_90_23_000023_ict.html?ft=0&amp;fe=10&amp;hib=3.3.5&amp;id=it_90_23_000023_ict" TargetMode="External"/><Relationship Id="rId223" Type="http://schemas.openxmlformats.org/officeDocument/2006/relationships/image" Target="media/image188.png"/><Relationship Id="rId244" Type="http://schemas.openxmlformats.org/officeDocument/2006/relationships/image" Target="media/image209.png"/><Relationship Id="rId18" Type="http://schemas.openxmlformats.org/officeDocument/2006/relationships/hyperlink" Target="http://e.huawei.com/" TargetMode="External"/><Relationship Id="rId39" Type="http://schemas.openxmlformats.org/officeDocument/2006/relationships/image" Target="media/image18.png"/><Relationship Id="rId265" Type="http://schemas.openxmlformats.org/officeDocument/2006/relationships/image" Target="media/image227.png"/><Relationship Id="rId286" Type="http://schemas.openxmlformats.org/officeDocument/2006/relationships/image" Target="media/image247.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hyperlink" Target="http://localhost:7890/pages/YZF0919M/02/YZF0919M/02/resources/07_fm/soft_inst/it_60_23_000018_ict.html" TargetMode="External"/><Relationship Id="rId167" Type="http://schemas.openxmlformats.org/officeDocument/2006/relationships/hyperlink" Target="https://192.168.211.20" TargetMode="External"/><Relationship Id="rId188" Type="http://schemas.openxmlformats.org/officeDocument/2006/relationships/image" Target="media/image160.png"/><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8.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78.png"/><Relationship Id="rId234" Type="http://schemas.openxmlformats.org/officeDocument/2006/relationships/image" Target="media/image199.png"/><Relationship Id="rId2" Type="http://schemas.openxmlformats.org/officeDocument/2006/relationships/customXml" Target="../customXml/item1.xml"/><Relationship Id="rId29" Type="http://schemas.openxmlformats.org/officeDocument/2006/relationships/image" Target="media/image8.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hyperlink" Target="http://localhost:7890/pages/YZG0624X/01/YZG0624X/01/resources/install/oc_install_0122.html" TargetMode="External"/><Relationship Id="rId40" Type="http://schemas.openxmlformats.org/officeDocument/2006/relationships/image" Target="media/image19.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1.png"/><Relationship Id="rId178" Type="http://schemas.openxmlformats.org/officeDocument/2006/relationships/image" Target="media/image151.png"/><Relationship Id="rId301" Type="http://schemas.openxmlformats.org/officeDocument/2006/relationships/image" Target="media/image258.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9.png"/><Relationship Id="rId61" Type="http://schemas.openxmlformats.org/officeDocument/2006/relationships/hyperlink" Target="http://localhost:7890/pages/YZF0919M/02/YZF0919M/02/resources/06_stack/soft_inst/it_63_23_900002.html" TargetMode="External"/><Relationship Id="rId82" Type="http://schemas.openxmlformats.org/officeDocument/2006/relationships/image" Target="media/image60.png"/><Relationship Id="rId199" Type="http://schemas.openxmlformats.org/officeDocument/2006/relationships/image" Target="media/image167.png"/><Relationship Id="rId203" Type="http://schemas.openxmlformats.org/officeDocument/2006/relationships/image" Target="media/image169.png"/><Relationship Id="rId19" Type="http://schemas.openxmlformats.org/officeDocument/2006/relationships/header" Target="header3.xml"/><Relationship Id="rId224" Type="http://schemas.openxmlformats.org/officeDocument/2006/relationships/image" Target="media/image189.png"/><Relationship Id="rId245" Type="http://schemas.openxmlformats.org/officeDocument/2006/relationships/image" Target="media/image210.png"/><Relationship Id="rId266" Type="http://schemas.openxmlformats.org/officeDocument/2006/relationships/hyperlink" Target="http://support.huawei.com/hdx/pages/DOC1000384983YZG07074/02/DOC1000384983YZG07074/02/resources/help/help030.html?ft=0&amp;fe=10&amp;hib=4.2.6.3.4&amp;id=help030&amp;text=%25u521B%25u5EFA%25u4E91%25u786C%25u76D8%25u670D%25u52A1&amp;docid=DOC1000384983" TargetMode="External"/><Relationship Id="rId287" Type="http://schemas.openxmlformats.org/officeDocument/2006/relationships/image" Target="media/image248.png"/><Relationship Id="rId30" Type="http://schemas.openxmlformats.org/officeDocument/2006/relationships/image" Target="media/image9.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hyperlink" Target="http://localhost:7890/pages/YZF0919M/02/YZF0919M/02/resources/07_fm/soft_inst/it_60_23_200001.html" TargetMode="External"/><Relationship Id="rId168" Type="http://schemas.openxmlformats.org/officeDocument/2006/relationships/image" Target="media/image141.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9.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hyperlink" Target="http://localhost:7890/pages/YZG07074/02/YZG07074/02/resources/soft_inst/soft_inst007.html?ft=0&amp;fe=10&amp;hib=3.3.2.2&amp;id=soft_inst007" TargetMode="External"/><Relationship Id="rId3" Type="http://schemas.openxmlformats.org/officeDocument/2006/relationships/customXml" Target="../customXml/item2.xml"/><Relationship Id="rId214" Type="http://schemas.openxmlformats.org/officeDocument/2006/relationships/image" Target="media/image179.png"/><Relationship Id="rId235" Type="http://schemas.openxmlformats.org/officeDocument/2006/relationships/image" Target="media/image200.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image" Target="media/image256.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2.png"/><Relationship Id="rId302" Type="http://schemas.openxmlformats.org/officeDocument/2006/relationships/image" Target="media/image259.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2.png"/><Relationship Id="rId365" Type="http://schemas.openxmlformats.org/officeDocument/2006/relationships/image" Target="media/image320.png"/><Relationship Id="rId190" Type="http://schemas.openxmlformats.org/officeDocument/2006/relationships/image" Target="media/image161.png"/><Relationship Id="rId204" Type="http://schemas.openxmlformats.org/officeDocument/2006/relationships/image" Target="media/image170.png"/><Relationship Id="rId225" Type="http://schemas.openxmlformats.org/officeDocument/2006/relationships/image" Target="media/image190.png"/><Relationship Id="rId246" Type="http://schemas.openxmlformats.org/officeDocument/2006/relationships/hyperlink" Target="http://support.huawei.com/hdx/pages/DOC1000384983YZG07074/02/DOC1000384983YZG07074/02/resources/help/help029.html?ft=0&amp;fe=10&amp;hib=4.2.6.3.2&amp;id=help029&amp;text=%25u521B%25u5EFA%25u4E91%25u4E3B%25u673A%25u670D%25u52A1&amp;docid=DOC1000384983" TargetMode="External"/><Relationship Id="rId267" Type="http://schemas.openxmlformats.org/officeDocument/2006/relationships/image" Target="media/image228.png"/><Relationship Id="rId288" Type="http://schemas.openxmlformats.org/officeDocument/2006/relationships/image" Target="media/image249.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68.png"/><Relationship Id="rId10" Type="http://schemas.openxmlformats.org/officeDocument/2006/relationships/footnotes" Target="footnotes.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3.png"/><Relationship Id="rId169" Type="http://schemas.openxmlformats.org/officeDocument/2006/relationships/image" Target="media/image142.png"/><Relationship Id="rId334" Type="http://schemas.openxmlformats.org/officeDocument/2006/relationships/image" Target="media/image289.png"/><Relationship Id="rId355" Type="http://schemas.openxmlformats.org/officeDocument/2006/relationships/image" Target="media/image310.png"/><Relationship Id="rId4" Type="http://schemas.openxmlformats.org/officeDocument/2006/relationships/customXml" Target="../customXml/item3.xml"/><Relationship Id="rId180" Type="http://schemas.openxmlformats.org/officeDocument/2006/relationships/image" Target="media/image153.png"/><Relationship Id="rId215" Type="http://schemas.openxmlformats.org/officeDocument/2006/relationships/image" Target="media/image180.png"/><Relationship Id="rId236" Type="http://schemas.openxmlformats.org/officeDocument/2006/relationships/image" Target="media/image201.png"/><Relationship Id="rId257" Type="http://schemas.openxmlformats.org/officeDocument/2006/relationships/image" Target="media/image220.png"/><Relationship Id="rId278" Type="http://schemas.openxmlformats.org/officeDocument/2006/relationships/image" Target="media/image239.png"/><Relationship Id="rId303" Type="http://schemas.openxmlformats.org/officeDocument/2006/relationships/image" Target="media/image260.png"/><Relationship Id="rId42" Type="http://schemas.openxmlformats.org/officeDocument/2006/relationships/image" Target="media/image21.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00.png"/><Relationship Id="rId191" Type="http://schemas.openxmlformats.org/officeDocument/2006/relationships/hyperlink" Target="http://localhost:7890/pages/YZG07074/02/YZG07074/02/resources/soft_inst/soft_inst007.html?ft=0&amp;fe=10&amp;hib=3.3.2.2&amp;id=soft_inst007" TargetMode="External"/><Relationship Id="rId205" Type="http://schemas.openxmlformats.org/officeDocument/2006/relationships/image" Target="media/image171.png"/><Relationship Id="rId247" Type="http://schemas.openxmlformats.org/officeDocument/2006/relationships/image" Target="media/image211.png"/><Relationship Id="rId107" Type="http://schemas.openxmlformats.org/officeDocument/2006/relationships/image" Target="media/image85.png"/><Relationship Id="rId289" Type="http://schemas.openxmlformats.org/officeDocument/2006/relationships/image" Target="media/image250.png"/><Relationship Id="rId11" Type="http://schemas.openxmlformats.org/officeDocument/2006/relationships/endnotes" Target="endnotes.xml"/><Relationship Id="rId53" Type="http://schemas.openxmlformats.org/officeDocument/2006/relationships/image" Target="media/image32.png"/><Relationship Id="rId149" Type="http://schemas.openxmlformats.org/officeDocument/2006/relationships/image" Target="media/image124.png"/><Relationship Id="rId314" Type="http://schemas.openxmlformats.org/officeDocument/2006/relationships/image" Target="media/image269.png"/><Relationship Id="rId356" Type="http://schemas.openxmlformats.org/officeDocument/2006/relationships/image" Target="media/image311.png"/><Relationship Id="rId95" Type="http://schemas.openxmlformats.org/officeDocument/2006/relationships/image" Target="media/image73.png"/><Relationship Id="rId160" Type="http://schemas.openxmlformats.org/officeDocument/2006/relationships/image" Target="media/image134.png"/><Relationship Id="rId216" Type="http://schemas.openxmlformats.org/officeDocument/2006/relationships/image" Target="media/image181.png"/><Relationship Id="rId258" Type="http://schemas.openxmlformats.org/officeDocument/2006/relationships/image" Target="media/image221.png"/><Relationship Id="rId22" Type="http://schemas.openxmlformats.org/officeDocument/2006/relationships/hyperlink" Target="ftp://10.175.199.8"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80.png"/><Relationship Id="rId367" Type="http://schemas.openxmlformats.org/officeDocument/2006/relationships/header" Target="header4.xml"/><Relationship Id="rId171" Type="http://schemas.openxmlformats.org/officeDocument/2006/relationships/image" Target="media/image144.png"/><Relationship Id="rId227" Type="http://schemas.openxmlformats.org/officeDocument/2006/relationships/image" Target="media/image192.png"/><Relationship Id="rId269" Type="http://schemas.openxmlformats.org/officeDocument/2006/relationships/image" Target="media/image230.png"/><Relationship Id="rId33" Type="http://schemas.openxmlformats.org/officeDocument/2006/relationships/image" Target="media/image12.png"/><Relationship Id="rId129" Type="http://schemas.openxmlformats.org/officeDocument/2006/relationships/image" Target="media/image107.png"/><Relationship Id="rId280" Type="http://schemas.openxmlformats.org/officeDocument/2006/relationships/image" Target="media/image241.png"/><Relationship Id="rId336" Type="http://schemas.openxmlformats.org/officeDocument/2006/relationships/image" Target="media/image291.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5.png"/><Relationship Id="rId6" Type="http://schemas.openxmlformats.org/officeDocument/2006/relationships/numbering" Target="numbering.xml"/><Relationship Id="rId238" Type="http://schemas.openxmlformats.org/officeDocument/2006/relationships/image" Target="media/image203.png"/><Relationship Id="rId291" Type="http://schemas.openxmlformats.org/officeDocument/2006/relationships/image" Target="media/image251.png"/><Relationship Id="rId305" Type="http://schemas.openxmlformats.org/officeDocument/2006/relationships/image" Target="media/image261.png"/><Relationship Id="rId347" Type="http://schemas.openxmlformats.org/officeDocument/2006/relationships/image" Target="media/image302.png"/><Relationship Id="rId44" Type="http://schemas.openxmlformats.org/officeDocument/2006/relationships/image" Target="media/image23.png"/><Relationship Id="rId86" Type="http://schemas.openxmlformats.org/officeDocument/2006/relationships/image" Target="media/image64.png"/><Relationship Id="rId151" Type="http://schemas.openxmlformats.org/officeDocument/2006/relationships/image" Target="media/image126.png"/><Relationship Id="rId193" Type="http://schemas.openxmlformats.org/officeDocument/2006/relationships/hyperlink" Target="http://localhost:7890/pages/YZG07074/02/YZG07074/02/resources/soft_inst/soft_inst007.html?ft=0&amp;fe=10&amp;hib=3.3.2.2&amp;id=soft_inst007" TargetMode="External"/><Relationship Id="rId207" Type="http://schemas.openxmlformats.org/officeDocument/2006/relationships/image" Target="media/image173.png"/><Relationship Id="rId249" Type="http://schemas.openxmlformats.org/officeDocument/2006/relationships/image" Target="media/image212.png"/><Relationship Id="rId13" Type="http://schemas.openxmlformats.org/officeDocument/2006/relationships/header" Target="header1.xml"/><Relationship Id="rId109" Type="http://schemas.openxmlformats.org/officeDocument/2006/relationships/image" Target="media/image87.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34.png"/><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13.png"/><Relationship Id="rId162" Type="http://schemas.openxmlformats.org/officeDocument/2006/relationships/image" Target="media/image136.png"/><Relationship Id="rId218" Type="http://schemas.openxmlformats.org/officeDocument/2006/relationships/image" Target="media/image183.png"/><Relationship Id="rId271" Type="http://schemas.openxmlformats.org/officeDocument/2006/relationships/image" Target="media/image232.png"/><Relationship Id="rId24" Type="http://schemas.openxmlformats.org/officeDocument/2006/relationships/image" Target="media/image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282.png"/><Relationship Id="rId369" Type="http://schemas.openxmlformats.org/officeDocument/2006/relationships/fontTable" Target="fontTable.xml"/><Relationship Id="rId173" Type="http://schemas.openxmlformats.org/officeDocument/2006/relationships/image" Target="media/image146.png"/><Relationship Id="rId229" Type="http://schemas.openxmlformats.org/officeDocument/2006/relationships/image" Target="media/image194.png"/><Relationship Id="rId240" Type="http://schemas.openxmlformats.org/officeDocument/2006/relationships/image" Target="media/image205.png"/><Relationship Id="rId35" Type="http://schemas.openxmlformats.org/officeDocument/2006/relationships/image" Target="media/image14.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43.png"/><Relationship Id="rId338" Type="http://schemas.openxmlformats.org/officeDocument/2006/relationships/image" Target="media/image293.png"/><Relationship Id="rId8" Type="http://schemas.openxmlformats.org/officeDocument/2006/relationships/settings" Target="settings.xml"/><Relationship Id="rId142" Type="http://schemas.openxmlformats.org/officeDocument/2006/relationships/image" Target="media/image120.png"/><Relationship Id="rId184" Type="http://schemas.openxmlformats.org/officeDocument/2006/relationships/image" Target="media/image156.png"/><Relationship Id="rId251" Type="http://schemas.openxmlformats.org/officeDocument/2006/relationships/image" Target="media/image214.png"/><Relationship Id="rId46" Type="http://schemas.openxmlformats.org/officeDocument/2006/relationships/image" Target="media/image25.png"/><Relationship Id="rId293" Type="http://schemas.openxmlformats.org/officeDocument/2006/relationships/image" Target="media/image253.png"/><Relationship Id="rId307" Type="http://schemas.openxmlformats.org/officeDocument/2006/relationships/image" Target="media/image262.png"/><Relationship Id="rId349" Type="http://schemas.openxmlformats.org/officeDocument/2006/relationships/image" Target="media/image304.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7.png"/><Relationship Id="rId195" Type="http://schemas.openxmlformats.org/officeDocument/2006/relationships/image" Target="media/image164.png"/><Relationship Id="rId209" Type="http://schemas.openxmlformats.org/officeDocument/2006/relationships/image" Target="media/image175.png"/><Relationship Id="rId360" Type="http://schemas.openxmlformats.org/officeDocument/2006/relationships/image" Target="media/image315.png"/><Relationship Id="rId220" Type="http://schemas.openxmlformats.org/officeDocument/2006/relationships/image" Target="media/image185.png"/></Relationships>
</file>

<file path=word/_rels/header4.xml.rels><?xml version="1.0" encoding="UTF-8" standalone="yes"?>
<Relationships xmlns="http://schemas.openxmlformats.org/package/2006/relationships"><Relationship Id="rId1" Type="http://schemas.openxmlformats.org/officeDocument/2006/relationships/image" Target="media/image3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7333E8A2F07A74D848136A2C03778F8" ma:contentTypeVersion="0" ma:contentTypeDescription="Create a new document." ma:contentTypeScope="" ma:versionID="23803ba2584bac4d8dcab8923b6ec393">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B7BF52-D0E0-406B-AD34-3AFACA7BC3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3.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00D8A21-16E0-4BCC-85C0-CAD8C557D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Template>
  <TotalTime>6069</TotalTime>
  <Pages>154</Pages>
  <Words>7925</Words>
  <Characters>45174</Characters>
  <Application>Microsoft Office Word</Application>
  <DocSecurity>0</DocSecurity>
  <Lines>376</Lines>
  <Paragraphs>105</Paragraphs>
  <ScaleCrop>false</ScaleCrop>
  <Company>Huawei Technologies Co.,Ltd.</Company>
  <LinksUpToDate>false</LinksUpToDate>
  <CharactersWithSpaces>52994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shuqian (C)</cp:lastModifiedBy>
  <cp:revision>79</cp:revision>
  <cp:lastPrinted>2016-11-21T02:33:00Z</cp:lastPrinted>
  <dcterms:created xsi:type="dcterms:W3CDTF">2017-11-27T09:56:00Z</dcterms:created>
  <dcterms:modified xsi:type="dcterms:W3CDTF">2019-03-08T12:49:00Z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(3)SAazq4w7rlPWYtuUhi79yhL9aOqAOtDbkiKB8/ne4OFAdJZ5RJWTcARGH+HsX54kdXtK8+8i
3fKcUjvU/Iy6WWrNLroWaiKk6hiMlOJL9/9aAP5p+THqMkEEMB8iy7gfCaJmcbgBaopa1shJ
3wNMm+klQtI7IYGYl1TiNoDoxjVdX+tTs+qOl3qOTPrPqzaikB1MqAvdn2i12le+8xPmqc1B
4xqF/kBN0FvHSQ/L9d</vt:lpwstr>
  </property>
  <property fmtid="{D5CDD505-2E9C-101B-9397-08002B2CF9AE}" pid="15" name="_2015_ms_pID_7253431">
    <vt:lpwstr>45R85uiZ4RK4wHI8uxweYbYVRaDexqGeafE935ij7JJH1IiqtdKkD6
jkLS0M9kzi5ybJFsB8OL1HvAGguStBJyxJj5HSQjF8Qamou8Eu/Ct1AZ5VTnhoX8y31Tk8AQ
7ayucZA1SPAieyh/8auhZKJs1umRjuwD28WyO9f/Ae4KhBjub/GZo8ZyigREs5nzSptOA547
YKnHk0lJLHJ6MCr0M+2aZ7S/GpxTKPuhxcEn</vt:lpwstr>
  </property>
  <property fmtid="{D5CDD505-2E9C-101B-9397-08002B2CF9AE}" pid="16" name="ContentTypeId">
    <vt:lpwstr>0x01010077333E8A2F07A74D848136A2C03778F8</vt:lpwstr>
  </property>
  <property fmtid="{D5CDD505-2E9C-101B-9397-08002B2CF9AE}" pid="17" name="_2015_ms_pID_7253432">
    <vt:lpwstr>EA==</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1552049349</vt:lpwstr>
  </property>
</Properties>
</file>